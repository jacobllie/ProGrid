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49940" w14:textId="6BAAEA6E" w:rsidR="007C3A94" w:rsidRPr="00AE0318" w:rsidRDefault="007C3A94" w:rsidP="00C5443C">
      <w:pPr>
        <w:spacing w:after="0" w:line="360" w:lineRule="auto"/>
        <w:ind w:left="567" w:right="567"/>
        <w:rPr>
          <w:rStyle w:val="Forside-UndertittelChar"/>
          <w:rFonts w:ascii="Comic Sans MS" w:hAnsi="Comic Sans MS" w:cstheme="majorHAnsi"/>
          <w:lang w:val="en-US"/>
        </w:rPr>
      </w:pPr>
      <w:r w:rsidRPr="00AE0318">
        <w:rPr>
          <w:rStyle w:val="Forside-TittelChar"/>
          <w:rFonts w:ascii="Comic Sans MS" w:hAnsi="Comic Sans MS" w:cstheme="majorHAnsi"/>
          <w:lang w:val="en-US"/>
        </w:rPr>
        <w:t>“</w:t>
      </w:r>
      <w:r w:rsidR="00AE0318">
        <w:rPr>
          <w:rStyle w:val="Forside-TittelChar"/>
          <w:rFonts w:ascii="Comic Sans MS" w:hAnsi="Comic Sans MS" w:cstheme="majorHAnsi"/>
          <w:lang w:val="en-US"/>
        </w:rPr>
        <w:t xml:space="preserve">I am </w:t>
      </w:r>
      <w:proofErr w:type="spellStart"/>
      <w:r w:rsidR="00AE0318">
        <w:rPr>
          <w:rStyle w:val="Forside-TittelChar"/>
          <w:rFonts w:ascii="Comic Sans MS" w:hAnsi="Comic Sans MS" w:cstheme="majorHAnsi"/>
          <w:lang w:val="en-US"/>
        </w:rPr>
        <w:t>veru</w:t>
      </w:r>
      <w:proofErr w:type="spellEnd"/>
      <w:r w:rsidR="00AE0318">
        <w:rPr>
          <w:rStyle w:val="Forside-TittelChar"/>
          <w:rFonts w:ascii="Comic Sans MS" w:hAnsi="Comic Sans MS" w:cstheme="majorHAnsi"/>
          <w:lang w:val="en-US"/>
        </w:rPr>
        <w:t xml:space="preserve"> </w:t>
      </w:r>
      <w:proofErr w:type="spellStart"/>
      <w:r w:rsidR="00AE0318">
        <w:rPr>
          <w:rStyle w:val="Forside-TittelChar"/>
          <w:rFonts w:ascii="Comic Sans MS" w:hAnsi="Comic Sans MS" w:cstheme="majorHAnsi"/>
          <w:lang w:val="en-US"/>
        </w:rPr>
        <w:t>profiesional</w:t>
      </w:r>
      <w:proofErr w:type="spellEnd"/>
      <w:r w:rsidR="00AE0318">
        <w:rPr>
          <w:rStyle w:val="Forside-TittelChar"/>
          <w:rFonts w:ascii="Comic Sans MS" w:hAnsi="Comic Sans MS" w:cstheme="majorHAnsi"/>
          <w:lang w:val="en-US"/>
        </w:rPr>
        <w:t xml:space="preserve"> </w:t>
      </w:r>
      <w:proofErr w:type="spellStart"/>
      <w:r w:rsidR="00AE0318">
        <w:rPr>
          <w:rStyle w:val="Forside-TittelChar"/>
          <w:rFonts w:ascii="Comic Sans MS" w:hAnsi="Comic Sans MS" w:cstheme="majorHAnsi"/>
          <w:lang w:val="en-US"/>
        </w:rPr>
        <w:t>ples</w:t>
      </w:r>
      <w:proofErr w:type="spellEnd"/>
      <w:r w:rsidR="00AE0318">
        <w:rPr>
          <w:rStyle w:val="Forside-TittelChar"/>
          <w:rFonts w:ascii="Comic Sans MS" w:hAnsi="Comic Sans MS" w:cstheme="majorHAnsi"/>
          <w:lang w:val="en-US"/>
        </w:rPr>
        <w:t xml:space="preserve"> </w:t>
      </w:r>
      <w:proofErr w:type="spellStart"/>
      <w:r w:rsidR="00AE0318">
        <w:rPr>
          <w:rStyle w:val="Forside-TittelChar"/>
          <w:rFonts w:ascii="Comic Sans MS" w:hAnsi="Comic Sans MS" w:cstheme="majorHAnsi"/>
          <w:lang w:val="en-US"/>
        </w:rPr>
        <w:t>hirar</w:t>
      </w:r>
      <w:proofErr w:type="spellEnd"/>
      <w:r w:rsidR="00AE0318">
        <w:rPr>
          <w:rStyle w:val="Forside-TittelChar"/>
          <w:rFonts w:ascii="Comic Sans MS" w:hAnsi="Comic Sans MS" w:cstheme="majorHAnsi"/>
          <w:lang w:val="en-US"/>
        </w:rPr>
        <w:t xml:space="preserve"> me”</w:t>
      </w:r>
    </w:p>
    <w:p w14:paraId="7BB82B53" w14:textId="77777777" w:rsidR="007C3A94" w:rsidRDefault="007C3A94" w:rsidP="00CB30D7">
      <w:pPr>
        <w:spacing w:after="0" w:line="360" w:lineRule="auto"/>
        <w:ind w:left="567" w:right="567"/>
        <w:jc w:val="center"/>
        <w:rPr>
          <w:rFonts w:asciiTheme="majorHAnsi" w:hAnsiTheme="majorHAnsi" w:cstheme="majorHAnsi"/>
          <w:lang w:val="en-US"/>
        </w:rPr>
      </w:pPr>
      <w:r w:rsidRPr="000534E9">
        <w:rPr>
          <w:rStyle w:val="Forside-UndertittelChar"/>
          <w:rFonts w:asciiTheme="majorHAnsi" w:hAnsiTheme="majorHAnsi" w:cstheme="majorHAnsi"/>
          <w:lang w:val="en-US"/>
        </w:rPr>
        <w:t>[Go Grid, or go home]</w:t>
      </w:r>
      <w:r w:rsidRPr="000534E9">
        <w:rPr>
          <w:rFonts w:asciiTheme="majorHAnsi" w:hAnsiTheme="majorHAnsi" w:cstheme="majorHAnsi"/>
          <w:lang w:val="en-US"/>
        </w:rPr>
        <w:t xml:space="preserve"> </w:t>
      </w:r>
    </w:p>
    <w:p w14:paraId="636311C0" w14:textId="77777777" w:rsidR="007C3A94" w:rsidRDefault="007C3A94" w:rsidP="00CB30D7">
      <w:pPr>
        <w:spacing w:after="0" w:line="360" w:lineRule="auto"/>
        <w:ind w:left="567" w:right="567"/>
        <w:jc w:val="center"/>
        <w:rPr>
          <w:rFonts w:asciiTheme="majorHAnsi" w:hAnsiTheme="majorHAnsi" w:cstheme="majorHAnsi"/>
          <w:lang w:val="en-US"/>
        </w:rPr>
      </w:pPr>
    </w:p>
    <w:p w14:paraId="6AACE3AA" w14:textId="77777777" w:rsidR="007C3A94" w:rsidRPr="005D5F90" w:rsidRDefault="007C3A94" w:rsidP="00CB30D7">
      <w:pPr>
        <w:spacing w:after="0" w:line="360" w:lineRule="auto"/>
        <w:ind w:left="567" w:right="567"/>
        <w:jc w:val="center"/>
        <w:rPr>
          <w:rStyle w:val="Forside-ForfatterogoppgaveChar"/>
          <w:rFonts w:asciiTheme="majorHAnsi" w:hAnsiTheme="majorHAnsi" w:cstheme="majorHAnsi"/>
          <w:lang w:val="en-US"/>
        </w:rPr>
      </w:pPr>
      <w:r>
        <w:rPr>
          <w:rFonts w:asciiTheme="majorHAnsi" w:hAnsiTheme="majorHAnsi" w:cstheme="majorHAnsi"/>
          <w:sz w:val="44"/>
          <w:szCs w:val="40"/>
          <w:lang w:val="en-US"/>
        </w:rPr>
        <w:t xml:space="preserve">Not to toot my own horn, but </w:t>
      </w:r>
      <w:r w:rsidRPr="005D5F90">
        <w:rPr>
          <w:rStyle w:val="Forside-ForfatterogoppgaveChar"/>
          <w:rFonts w:asciiTheme="majorHAnsi" w:hAnsiTheme="majorHAnsi" w:cstheme="majorHAnsi"/>
          <w:lang w:val="en-US"/>
        </w:rPr>
        <w:br/>
      </w:r>
    </w:p>
    <w:p w14:paraId="05A6E6B3" w14:textId="13784478" w:rsidR="007C3A94" w:rsidRPr="000534E9" w:rsidRDefault="00D12495" w:rsidP="00D12495">
      <w:pPr>
        <w:tabs>
          <w:tab w:val="center" w:pos="4680"/>
          <w:tab w:val="right" w:pos="8793"/>
        </w:tabs>
        <w:spacing w:after="0" w:line="360" w:lineRule="auto"/>
        <w:ind w:left="567" w:right="567"/>
        <w:rPr>
          <w:rStyle w:val="Forside-ForfatterogoppgaveChar"/>
          <w:rFonts w:asciiTheme="majorHAnsi" w:hAnsiTheme="majorHAnsi" w:cstheme="majorHAnsi"/>
          <w:lang w:val="en-US"/>
        </w:rPr>
      </w:pPr>
      <w:r>
        <w:rPr>
          <w:rStyle w:val="Forside-ForfatterogoppgaveChar"/>
          <w:rFonts w:asciiTheme="majorHAnsi" w:hAnsiTheme="majorHAnsi" w:cstheme="majorHAnsi"/>
          <w:lang w:val="en-US"/>
        </w:rPr>
        <w:tab/>
      </w:r>
      <w:r w:rsidR="007C3A94" w:rsidRPr="000534E9">
        <w:rPr>
          <w:rStyle w:val="Forside-ForfatterogoppgaveChar"/>
          <w:rFonts w:asciiTheme="majorHAnsi" w:hAnsiTheme="majorHAnsi" w:cstheme="majorHAnsi"/>
          <w:lang w:val="en-US"/>
        </w:rPr>
        <w:t>[Jacob]</w:t>
      </w:r>
      <w:r>
        <w:rPr>
          <w:rStyle w:val="Forside-ForfatterogoppgaveChar"/>
          <w:rFonts w:asciiTheme="majorHAnsi" w:hAnsiTheme="majorHAnsi" w:cstheme="majorHAnsi"/>
          <w:lang w:val="en-US"/>
        </w:rPr>
        <w:tab/>
      </w:r>
    </w:p>
    <w:p w14:paraId="6EED10C1" w14:textId="77777777" w:rsidR="007C3A94" w:rsidRPr="000534E9" w:rsidRDefault="007C3A94" w:rsidP="00CB30D7">
      <w:pPr>
        <w:spacing w:after="0" w:line="360" w:lineRule="auto"/>
        <w:ind w:left="567" w:right="567"/>
        <w:rPr>
          <w:rFonts w:asciiTheme="minorHAnsi" w:hAnsiTheme="minorHAnsi" w:cstheme="minorHAnsi"/>
          <w:lang w:val="en-US"/>
        </w:rPr>
      </w:pPr>
    </w:p>
    <w:p w14:paraId="17A8B101" w14:textId="77777777" w:rsidR="007C3A94" w:rsidRPr="000534E9" w:rsidRDefault="007C3A94" w:rsidP="00CB30D7">
      <w:pPr>
        <w:spacing w:after="0" w:line="360" w:lineRule="auto"/>
        <w:ind w:left="567" w:right="567"/>
        <w:rPr>
          <w:rFonts w:asciiTheme="minorHAnsi" w:hAnsiTheme="minorHAnsi" w:cstheme="minorHAnsi"/>
          <w:lang w:val="en-US"/>
        </w:rPr>
      </w:pPr>
    </w:p>
    <w:p w14:paraId="3D9B34A0" w14:textId="77777777" w:rsidR="007C3A94" w:rsidRPr="000534E9" w:rsidRDefault="007C3A94" w:rsidP="00CB30D7">
      <w:pPr>
        <w:spacing w:after="0" w:line="360" w:lineRule="auto"/>
        <w:ind w:left="567" w:right="567"/>
        <w:rPr>
          <w:rFonts w:asciiTheme="minorHAnsi" w:hAnsiTheme="minorHAnsi" w:cstheme="minorHAnsi"/>
          <w:lang w:val="en-US"/>
        </w:rPr>
      </w:pPr>
    </w:p>
    <w:p w14:paraId="063EBFFC" w14:textId="77777777" w:rsidR="007C3A94" w:rsidRPr="000534E9" w:rsidRDefault="007C3A94" w:rsidP="00CB30D7">
      <w:pPr>
        <w:spacing w:after="0" w:line="360" w:lineRule="auto"/>
        <w:ind w:left="567" w:right="567"/>
        <w:rPr>
          <w:rStyle w:val="Forside-ForfatterogoppgaveChar"/>
          <w:rFonts w:asciiTheme="minorHAnsi" w:hAnsiTheme="minorHAnsi" w:cstheme="minorHAnsi"/>
          <w:lang w:val="en-US"/>
        </w:rPr>
      </w:pPr>
      <w:r w:rsidRPr="000534E9">
        <w:rPr>
          <w:rFonts w:asciiTheme="minorHAnsi" w:hAnsiTheme="minorHAnsi" w:cstheme="minorHAnsi"/>
          <w:noProof/>
          <w:lang w:eastAsia="zh-CN"/>
        </w:rPr>
        <w:drawing>
          <wp:anchor distT="0" distB="0" distL="114300" distR="114300" simplePos="0" relativeHeight="251659264" behindDoc="1" locked="0" layoutInCell="1" allowOverlap="1" wp14:anchorId="3F36E94A" wp14:editId="38A088D6">
            <wp:simplePos x="0" y="0"/>
            <wp:positionH relativeFrom="column">
              <wp:posOffset>1917700</wp:posOffset>
            </wp:positionH>
            <wp:positionV relativeFrom="paragraph">
              <wp:posOffset>387350</wp:posOffset>
            </wp:positionV>
            <wp:extent cx="2190115" cy="2190115"/>
            <wp:effectExtent l="0" t="0" r="635" b="635"/>
            <wp:wrapTight wrapText="bothSides">
              <wp:wrapPolygon edited="0">
                <wp:start x="8830" y="0"/>
                <wp:lineTo x="7327" y="188"/>
                <wp:lineTo x="2818" y="2442"/>
                <wp:lineTo x="1879" y="4321"/>
                <wp:lineTo x="752" y="6012"/>
                <wp:lineTo x="188" y="7515"/>
                <wp:lineTo x="0" y="8455"/>
                <wp:lineTo x="0" y="12776"/>
                <wp:lineTo x="564" y="15030"/>
                <wp:lineTo x="2442" y="18412"/>
                <wp:lineTo x="6576" y="21043"/>
                <wp:lineTo x="8267" y="21418"/>
                <wp:lineTo x="8643" y="21418"/>
                <wp:lineTo x="12776" y="21418"/>
                <wp:lineTo x="13152" y="21418"/>
                <wp:lineTo x="14843" y="21043"/>
                <wp:lineTo x="18976" y="18412"/>
                <wp:lineTo x="21043" y="15030"/>
                <wp:lineTo x="21418" y="12776"/>
                <wp:lineTo x="21418" y="8079"/>
                <wp:lineTo x="20855" y="6012"/>
                <wp:lineTo x="18788" y="3194"/>
                <wp:lineTo x="18600" y="2442"/>
                <wp:lineTo x="14091" y="188"/>
                <wp:lineTo x="12588" y="0"/>
                <wp:lineTo x="8830" y="0"/>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90115" cy="2190115"/>
                    </a:xfrm>
                    <a:prstGeom prst="rect">
                      <a:avLst/>
                    </a:prstGeom>
                  </pic:spPr>
                </pic:pic>
              </a:graphicData>
            </a:graphic>
            <wp14:sizeRelH relativeFrom="page">
              <wp14:pctWidth>0</wp14:pctWidth>
            </wp14:sizeRelH>
            <wp14:sizeRelV relativeFrom="page">
              <wp14:pctHeight>0</wp14:pctHeight>
            </wp14:sizeRelV>
          </wp:anchor>
        </w:drawing>
      </w:r>
      <w:r w:rsidRPr="000534E9">
        <w:rPr>
          <w:rFonts w:asciiTheme="minorHAnsi" w:hAnsiTheme="minorHAnsi" w:cstheme="minorHAnsi"/>
          <w:lang w:val="en-US"/>
        </w:rPr>
        <w:br/>
      </w:r>
    </w:p>
    <w:p w14:paraId="3057E291" w14:textId="77777777" w:rsidR="007C3A94" w:rsidRPr="000534E9" w:rsidRDefault="007C3A94" w:rsidP="00CB30D7">
      <w:pPr>
        <w:spacing w:after="0" w:line="360" w:lineRule="auto"/>
        <w:ind w:left="567" w:right="567"/>
        <w:rPr>
          <w:rStyle w:val="Forside-ForfatterogoppgaveChar"/>
          <w:rFonts w:asciiTheme="minorHAnsi" w:hAnsiTheme="minorHAnsi" w:cstheme="minorHAnsi"/>
          <w:lang w:val="en-US"/>
        </w:rPr>
      </w:pPr>
    </w:p>
    <w:p w14:paraId="369B9B1C"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0A9A5120"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5D26E4D5"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38259FAA"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166AFFE5"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21E7C471"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5367EB22"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54B44726"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231A67CE"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470D0BFF"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5A921E63"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32A49342"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6EB215E7"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40FF3155" w14:textId="77777777" w:rsidR="007C3A94" w:rsidRPr="000534E9" w:rsidRDefault="007C3A94" w:rsidP="00CB30D7">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 xml:space="preserve">[Master Thesis] </w:t>
      </w:r>
    </w:p>
    <w:p w14:paraId="191471CF" w14:textId="77777777" w:rsidR="007C3A94" w:rsidRPr="000534E9" w:rsidRDefault="007C3A94" w:rsidP="00CB30D7">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 xml:space="preserve"> [Study </w:t>
      </w:r>
      <w:proofErr w:type="spellStart"/>
      <w:r w:rsidRPr="000534E9">
        <w:rPr>
          <w:rStyle w:val="Forside-ForfatterogoppgaveChar"/>
          <w:rFonts w:asciiTheme="majorHAnsi" w:hAnsiTheme="majorHAnsi" w:cstheme="majorHAnsi"/>
          <w:lang w:val="en-US"/>
        </w:rPr>
        <w:t>programme</w:t>
      </w:r>
      <w:proofErr w:type="spellEnd"/>
      <w:r w:rsidRPr="000534E9">
        <w:rPr>
          <w:rStyle w:val="Forside-ForfatterogoppgaveChar"/>
          <w:rFonts w:asciiTheme="majorHAnsi" w:hAnsiTheme="majorHAnsi" w:cstheme="majorHAnsi"/>
          <w:lang w:val="en-US"/>
        </w:rPr>
        <w:t>]</w:t>
      </w:r>
    </w:p>
    <w:p w14:paraId="405EC334" w14:textId="77777777" w:rsidR="007C3A94" w:rsidRPr="000534E9" w:rsidRDefault="007C3A94" w:rsidP="00CB30D7">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[30/60 credits]</w:t>
      </w:r>
    </w:p>
    <w:p w14:paraId="0E7373CA"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7E2DD44F" w14:textId="77777777" w:rsidR="007C3A94" w:rsidRPr="000534E9" w:rsidRDefault="007C3A94" w:rsidP="00CB30D7">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[Institute]</w:t>
      </w:r>
    </w:p>
    <w:p w14:paraId="6F80B685" w14:textId="535380FB" w:rsidR="007C3A94" w:rsidRPr="00A2756D" w:rsidRDefault="007C3A94" w:rsidP="00CB30D7">
      <w:pPr>
        <w:spacing w:line="360" w:lineRule="auto"/>
        <w:rPr>
          <w:lang w:val="en-US"/>
        </w:rPr>
      </w:pPr>
    </w:p>
    <w:p w14:paraId="45880BDA" w14:textId="77777777" w:rsidR="007C3A94" w:rsidRDefault="007C3A94" w:rsidP="00CB30D7">
      <w:pPr>
        <w:spacing w:after="160" w:line="360" w:lineRule="auto"/>
        <w:rPr>
          <w:lang w:val="en-US"/>
        </w:rPr>
      </w:pPr>
      <w:r w:rsidRPr="00A2756D">
        <w:rPr>
          <w:lang w:val="en-US"/>
        </w:rPr>
        <w:br w:type="page"/>
      </w:r>
    </w:p>
    <w:p w14:paraId="0C3AE3D7" w14:textId="77777777" w:rsidR="00E821D2" w:rsidRDefault="00E821D2">
      <w:pPr>
        <w:spacing w:after="160" w:line="259" w:lineRule="auto"/>
        <w:rPr>
          <w:lang w:val="en-US"/>
        </w:rPr>
      </w:pPr>
    </w:p>
    <w:p w14:paraId="189983BD" w14:textId="77777777" w:rsidR="00E821D2" w:rsidRDefault="00E821D2">
      <w:pPr>
        <w:spacing w:after="160" w:line="259" w:lineRule="auto"/>
        <w:rPr>
          <w:lang w:val="en-US"/>
        </w:rPr>
      </w:pPr>
      <w:r>
        <w:rPr>
          <w:lang w:val="en-US"/>
        </w:rPr>
        <w:br w:type="page"/>
      </w:r>
    </w:p>
    <w:p w14:paraId="545FB723" w14:textId="77777777" w:rsidR="00E821D2" w:rsidRPr="0068466D" w:rsidRDefault="00E821D2" w:rsidP="00E821D2">
      <w:pPr>
        <w:spacing w:after="160" w:line="360" w:lineRule="auto"/>
        <w:rPr>
          <w:sz w:val="36"/>
          <w:szCs w:val="32"/>
          <w:lang w:val="en-US"/>
        </w:rPr>
      </w:pPr>
      <w:r w:rsidRPr="0068466D">
        <w:rPr>
          <w:sz w:val="36"/>
          <w:szCs w:val="32"/>
          <w:lang w:val="en-US"/>
        </w:rPr>
        <w:lastRenderedPageBreak/>
        <w:t>Abstract</w:t>
      </w:r>
    </w:p>
    <w:p w14:paraId="428EE3BE" w14:textId="77777777" w:rsidR="000152CF" w:rsidRDefault="00D3376C" w:rsidP="00D3376C">
      <w:pPr>
        <w:rPr>
          <w:rFonts w:cs="Times New Roman"/>
          <w:szCs w:val="24"/>
          <w:lang w:val="en-US"/>
        </w:rPr>
      </w:pPr>
      <w:r w:rsidRPr="00D3376C">
        <w:rPr>
          <w:rFonts w:cs="Times New Roman"/>
          <w:szCs w:val="24"/>
          <w:lang w:val="en-US"/>
        </w:rPr>
        <w:t xml:space="preserve">The linear-quadratic (LQ) model is a well-established tool that explain the dose-response of in vitro irradiated cells. However, the model fails to describe effects occurring when spatially modulating the field during spatially fractionated radiation therapy (SFRT/GRID), creating high and low dose regions. Cell flasks containing A549 human lung carcinoma cells were irradiated by Magnus </w:t>
      </w:r>
      <w:proofErr w:type="spellStart"/>
      <w:r w:rsidRPr="00D3376C">
        <w:rPr>
          <w:rFonts w:cs="Times New Roman"/>
          <w:szCs w:val="24"/>
          <w:lang w:val="en-US"/>
        </w:rPr>
        <w:t>Børsting</w:t>
      </w:r>
      <w:proofErr w:type="spellEnd"/>
      <w:r w:rsidRPr="00D3376C">
        <w:rPr>
          <w:rFonts w:cs="Times New Roman"/>
          <w:szCs w:val="24"/>
          <w:lang w:val="en-US"/>
        </w:rPr>
        <w:t xml:space="preserve">, former </w:t>
      </w:r>
      <w:proofErr w:type="spellStart"/>
      <w:proofErr w:type="gramStart"/>
      <w:r w:rsidRPr="00D3376C">
        <w:rPr>
          <w:rFonts w:cs="Times New Roman"/>
          <w:szCs w:val="24"/>
          <w:lang w:val="en-US"/>
        </w:rPr>
        <w:t>M.Sc</w:t>
      </w:r>
      <w:proofErr w:type="spellEnd"/>
      <w:proofErr w:type="gramEnd"/>
      <w:r w:rsidRPr="00D3376C">
        <w:rPr>
          <w:rFonts w:cs="Times New Roman"/>
          <w:szCs w:val="24"/>
          <w:lang w:val="en-US"/>
        </w:rPr>
        <w:t xml:space="preserve"> student, with and without a GRID block (striped or dotted). The flasks were then scanned and segmented by </w:t>
      </w:r>
      <w:proofErr w:type="spellStart"/>
      <w:r w:rsidRPr="00D3376C">
        <w:rPr>
          <w:rFonts w:cs="Times New Roman"/>
          <w:szCs w:val="24"/>
          <w:lang w:val="en-US"/>
        </w:rPr>
        <w:t>Delmon</w:t>
      </w:r>
      <w:proofErr w:type="spellEnd"/>
      <w:r w:rsidRPr="00D3376C">
        <w:rPr>
          <w:rFonts w:cs="Times New Roman"/>
          <w:szCs w:val="24"/>
          <w:lang w:val="en-US"/>
        </w:rPr>
        <w:t xml:space="preserve"> Arous, PhD student. A traditional LQ model was fitted for OPEN field irradiations, then used to predict SFRT survival. Resulting in </w:t>
      </w:r>
      <m:oMath>
        <m:r>
          <w:rPr>
            <w:rFonts w:ascii="Cambria Math" w:hAnsi="Cambria Math" w:cs="Times New Roman"/>
            <w:szCs w:val="24"/>
          </w:rPr>
          <m:t>α</m:t>
        </m:r>
        <m:r>
          <w:rPr>
            <w:rFonts w:ascii="Cambria Math" w:hAnsi="Cambria Math" w:cs="Times New Roman"/>
            <w:szCs w:val="24"/>
            <w:lang w:val="en-US"/>
          </w:rPr>
          <m:t>=0.06± 0.04</m:t>
        </m:r>
      </m:oMath>
      <w:r w:rsidRPr="00D3376C">
        <w:rPr>
          <w:rFonts w:eastAsiaTheme="minorEastAsia" w:cs="Times New Roman"/>
          <w:szCs w:val="24"/>
          <w:lang w:val="en-US"/>
        </w:rPr>
        <w:t xml:space="preserve"> and </w:t>
      </w:r>
      <m:oMath>
        <m:r>
          <w:rPr>
            <w:rFonts w:ascii="Cambria Math" w:eastAsiaTheme="minorEastAsia" w:hAnsi="Cambria Math" w:cs="Times New Roman"/>
            <w:szCs w:val="24"/>
          </w:rPr>
          <m:t>β</m:t>
        </m:r>
        <m:r>
          <w:rPr>
            <w:rFonts w:ascii="Cambria Math" w:eastAsiaTheme="minorEastAsia" w:hAnsi="Cambria Math" w:cs="Times New Roman"/>
            <w:szCs w:val="24"/>
            <w:lang w:val="en-US"/>
          </w:rPr>
          <m:t>=0.010±0.008</m:t>
        </m:r>
      </m:oMath>
      <w:r w:rsidRPr="00D3376C">
        <w:rPr>
          <w:rFonts w:eastAsiaTheme="minorEastAsia" w:cs="Times New Roman"/>
          <w:szCs w:val="24"/>
          <w:lang w:val="en-US"/>
        </w:rPr>
        <w:t xml:space="preserve">. </w:t>
      </w:r>
      <w:r w:rsidRPr="00D3376C">
        <w:rPr>
          <w:rFonts w:cs="Times New Roman"/>
          <w:szCs w:val="24"/>
          <w:lang w:val="en-US"/>
        </w:rPr>
        <w:t xml:space="preserve">Survival for high dose areas was overestimated by the LQ model with a percentage difference of </w:t>
      </w:r>
      <m:oMath>
        <m:r>
          <w:rPr>
            <w:rFonts w:ascii="Cambria Math" w:eastAsiaTheme="minorEastAsia" w:hAnsi="Cambria Math" w:cs="Times New Roman"/>
            <w:szCs w:val="24"/>
            <w:lang w:val="en-US"/>
          </w:rPr>
          <m:t>40%</m:t>
        </m:r>
      </m:oMath>
      <w:r w:rsidRPr="00D3376C">
        <w:rPr>
          <w:rFonts w:eastAsiaTheme="minorEastAsia" w:cs="Times New Roman"/>
          <w:szCs w:val="24"/>
          <w:lang w:val="en-US"/>
        </w:rPr>
        <w:t xml:space="preserve">. In low dose areas, the relative difference was about </w:t>
      </w:r>
      <w:r w:rsidRPr="00D3376C">
        <w:rPr>
          <w:rFonts w:cs="Times New Roman"/>
          <w:szCs w:val="24"/>
          <w:lang w:val="en-US"/>
        </w:rPr>
        <w:t xml:space="preserve"> </w:t>
      </w:r>
      <m:oMath>
        <m:r>
          <w:rPr>
            <w:rFonts w:ascii="Cambria Math" w:hAnsi="Cambria Math" w:cs="Times New Roman"/>
            <w:szCs w:val="24"/>
            <w:lang w:val="en-US"/>
          </w:rPr>
          <m:t>5%</m:t>
        </m:r>
      </m:oMath>
      <w:r w:rsidRPr="00D3376C">
        <w:rPr>
          <w:rFonts w:eastAsiaTheme="minorEastAsia" w:cs="Times New Roman"/>
          <w:szCs w:val="24"/>
          <w:lang w:val="en-US"/>
        </w:rPr>
        <w:t>.</w:t>
      </w:r>
      <w:r w:rsidRPr="00D3376C">
        <w:rPr>
          <w:rFonts w:cs="Times New Roman"/>
          <w:szCs w:val="24"/>
          <w:lang w:val="en-US"/>
        </w:rPr>
        <w:br/>
        <w:t xml:space="preserve">A 2D approach was proposed, where the segmented cell flasks were divided into equally sized quadrats and the number of surviving colonies within each quadrat was found before feeding the data to a Poisson regression model. Cell dosimetry was established for the spatially modulated field, where </w:t>
      </w:r>
      <w:proofErr w:type="spellStart"/>
      <w:r w:rsidRPr="00D3376C">
        <w:rPr>
          <w:rFonts w:cs="Times New Roman"/>
          <w:szCs w:val="24"/>
          <w:lang w:val="en-US"/>
        </w:rPr>
        <w:t>Gafchromic</w:t>
      </w:r>
      <w:r w:rsidRPr="00D3376C">
        <w:rPr>
          <w:rFonts w:cs="Times New Roman"/>
          <w:szCs w:val="24"/>
          <w:vertAlign w:val="superscript"/>
          <w:lang w:val="en-US"/>
        </w:rPr>
        <w:t>TM</w:t>
      </w:r>
      <w:proofErr w:type="spellEnd"/>
      <w:r w:rsidRPr="00D3376C">
        <w:rPr>
          <w:rFonts w:cs="Times New Roman"/>
          <w:szCs w:val="24"/>
          <w:lang w:val="en-US"/>
        </w:rPr>
        <w:t xml:space="preserve"> EBT3 films were calibrated and irradiated with 5 Gy nominally to obtain dose maps. The mean dose calculated for all OPEN field dose maps were </w:t>
      </w:r>
      <m:oMath>
        <m:r>
          <w:rPr>
            <w:rFonts w:ascii="Cambria Math" w:hAnsi="Cambria Math" w:cs="Times New Roman"/>
            <w:szCs w:val="24"/>
            <w:lang w:val="en-US"/>
          </w:rPr>
          <m:t xml:space="preserve">4.98±0.05 </m:t>
        </m:r>
        <m:r>
          <w:rPr>
            <w:rFonts w:ascii="Cambria Math" w:hAnsi="Cambria Math" w:cs="Times New Roman"/>
            <w:szCs w:val="24"/>
          </w:rPr>
          <m:t>Gy</m:t>
        </m:r>
      </m:oMath>
      <w:r w:rsidRPr="00D3376C">
        <w:rPr>
          <w:rFonts w:eastAsiaTheme="minorEastAsia" w:cs="Times New Roman"/>
          <w:szCs w:val="24"/>
          <w:lang w:val="en-US"/>
        </w:rPr>
        <w:t>.</w:t>
      </w:r>
      <w:r w:rsidRPr="00D3376C">
        <w:rPr>
          <w:rFonts w:cs="Times New Roman"/>
          <w:szCs w:val="24"/>
          <w:lang w:val="en-US"/>
        </w:rPr>
        <w:br/>
        <w:t>Dose and dose squared was used as explanatory variables in the Poisson regression, to obtain comparative results to the 1D LQ model. The 2D evaluated OPEN field regression with 0.5 mm</w:t>
      </w:r>
      <w:r w:rsidRPr="00D3376C">
        <w:rPr>
          <w:rFonts w:cs="Times New Roman"/>
          <w:szCs w:val="24"/>
          <w:vertAlign w:val="superscript"/>
          <w:lang w:val="en-US"/>
        </w:rPr>
        <w:t xml:space="preserve">2 </w:t>
      </w:r>
      <w:r w:rsidRPr="00D3376C">
        <w:rPr>
          <w:rFonts w:cs="Times New Roman"/>
          <w:szCs w:val="24"/>
          <w:lang w:val="en-US"/>
        </w:rPr>
        <w:t xml:space="preserve">quadrats, resulted in </w:t>
      </w:r>
      <m:oMath>
        <m:r>
          <w:rPr>
            <w:rFonts w:ascii="Cambria Math" w:hAnsi="Cambria Math" w:cs="Times New Roman"/>
            <w:szCs w:val="24"/>
          </w:rPr>
          <m:t>α</m:t>
        </m:r>
        <m:r>
          <w:rPr>
            <w:rFonts w:ascii="Cambria Math" w:hAnsi="Cambria Math" w:cs="Times New Roman"/>
            <w:szCs w:val="24"/>
            <w:lang w:val="en-US"/>
          </w:rPr>
          <m:t>=0.06±0.01</m:t>
        </m:r>
      </m:oMath>
      <w:r w:rsidRPr="00D3376C">
        <w:rPr>
          <w:rFonts w:eastAsiaTheme="minorEastAsia" w:cs="Times New Roman"/>
          <w:szCs w:val="24"/>
          <w:lang w:val="en-US"/>
        </w:rPr>
        <w:t xml:space="preserve"> and </w:t>
      </w:r>
      <m:oMath>
        <m:r>
          <w:rPr>
            <w:rFonts w:ascii="Cambria Math" w:eastAsiaTheme="minorEastAsia" w:hAnsi="Cambria Math" w:cs="Times New Roman"/>
            <w:szCs w:val="24"/>
          </w:rPr>
          <m:t>β</m:t>
        </m:r>
        <m:r>
          <w:rPr>
            <w:rFonts w:ascii="Cambria Math" w:eastAsiaTheme="minorEastAsia" w:hAnsi="Cambria Math" w:cs="Times New Roman"/>
            <w:szCs w:val="24"/>
            <w:lang w:val="en-US"/>
          </w:rPr>
          <m:t>=0.013±0.002</m:t>
        </m:r>
      </m:oMath>
      <w:r w:rsidRPr="00D3376C">
        <w:rPr>
          <w:rFonts w:cs="Times New Roman"/>
          <w:b/>
          <w:bCs/>
          <w:szCs w:val="24"/>
          <w:lang w:val="en-US"/>
        </w:rPr>
        <w:t>.</w:t>
      </w:r>
      <w:r w:rsidRPr="00D3376C">
        <w:rPr>
          <w:rFonts w:cs="Times New Roman"/>
          <w:szCs w:val="24"/>
          <w:lang w:val="en-US"/>
        </w:rPr>
        <w:t xml:space="preserve"> The model was subsequently extended to include survival data from all GRID irradiated cell flasks, and the ratio of high dose and low dose area along with distance from the quadrat centers to the nearest peak were added as regressors. The regressors were added to explain the effects occurring when spatially modulating the irradiation field. More analysis needs to be performed, but the preliminary result is all regressors having a sub 0.05 p-value for 0.5 mm</w:t>
      </w:r>
      <w:r w:rsidRPr="00D3376C">
        <w:rPr>
          <w:rFonts w:cs="Times New Roman"/>
          <w:szCs w:val="24"/>
          <w:vertAlign w:val="superscript"/>
          <w:lang w:val="en-US"/>
        </w:rPr>
        <w:t>2</w:t>
      </w:r>
      <w:r w:rsidRPr="00D3376C">
        <w:rPr>
          <w:rFonts w:cs="Times New Roman"/>
          <w:szCs w:val="24"/>
          <w:lang w:val="en-US"/>
        </w:rPr>
        <w:t xml:space="preserve"> quadrats. </w:t>
      </w:r>
    </w:p>
    <w:p w14:paraId="35133844" w14:textId="77777777" w:rsidR="000152CF" w:rsidRDefault="000152CF" w:rsidP="00D3376C">
      <w:pPr>
        <w:rPr>
          <w:rFonts w:cs="Times New Roman"/>
          <w:szCs w:val="24"/>
          <w:lang w:val="en-US"/>
        </w:rPr>
      </w:pPr>
    </w:p>
    <w:p w14:paraId="7E7D2D6E" w14:textId="77777777" w:rsidR="000152CF" w:rsidRDefault="000152CF" w:rsidP="00D3376C">
      <w:pPr>
        <w:rPr>
          <w:rFonts w:cs="Times New Roman"/>
          <w:szCs w:val="24"/>
          <w:lang w:val="en-US"/>
        </w:rPr>
      </w:pPr>
    </w:p>
    <w:p w14:paraId="64758126" w14:textId="3D624851" w:rsidR="00D3376C" w:rsidRPr="00D3376C" w:rsidRDefault="00D3376C" w:rsidP="00D3376C">
      <w:pPr>
        <w:rPr>
          <w:rFonts w:cs="Times New Roman"/>
          <w:szCs w:val="24"/>
          <w:lang w:val="en-US"/>
        </w:rPr>
      </w:pPr>
      <w:r w:rsidRPr="00D3376C">
        <w:rPr>
          <w:rFonts w:cs="Times New Roman"/>
          <w:szCs w:val="24"/>
          <w:lang w:val="en-US"/>
        </w:rPr>
        <w:t xml:space="preserve"> </w:t>
      </w:r>
    </w:p>
    <w:p w14:paraId="502F97A7" w14:textId="45763FAC" w:rsidR="00E821D2" w:rsidRDefault="00E821D2">
      <w:pPr>
        <w:spacing w:after="160" w:line="259" w:lineRule="auto"/>
        <w:rPr>
          <w:lang w:val="en-US"/>
        </w:rPr>
      </w:pPr>
      <w:r>
        <w:rPr>
          <w:lang w:val="en-US"/>
        </w:rPr>
        <w:br w:type="page"/>
      </w:r>
    </w:p>
    <w:p w14:paraId="6299188F" w14:textId="77777777" w:rsidR="00FA415E" w:rsidRPr="00A2756D" w:rsidRDefault="00FA415E" w:rsidP="00CB30D7">
      <w:pPr>
        <w:spacing w:after="160" w:line="360" w:lineRule="auto"/>
        <w:rPr>
          <w:lang w:val="en-US"/>
        </w:rPr>
      </w:pPr>
    </w:p>
    <w:p w14:paraId="284B7084" w14:textId="7F0A0E60" w:rsidR="008F3EF4" w:rsidRPr="00A2756D" w:rsidRDefault="008F3EF4" w:rsidP="00CB30D7">
      <w:pPr>
        <w:pStyle w:val="Heading1"/>
        <w:numPr>
          <w:ilvl w:val="0"/>
          <w:numId w:val="0"/>
        </w:numPr>
        <w:spacing w:line="360" w:lineRule="auto"/>
        <w:rPr>
          <w:lang w:val="en-US"/>
        </w:rPr>
      </w:pPr>
      <w:bookmarkStart w:id="0" w:name="_Ref96598527"/>
      <w:bookmarkStart w:id="1" w:name="_Ref97554467"/>
      <w:bookmarkStart w:id="2" w:name="_Toc103247122"/>
      <w:r w:rsidRPr="00A2756D">
        <w:rPr>
          <w:lang w:val="en-US"/>
        </w:rPr>
        <w:t>Abbreviations</w:t>
      </w:r>
      <w:bookmarkEnd w:id="0"/>
      <w:r w:rsidR="00CB0423">
        <w:rPr>
          <w:lang w:val="en-US"/>
        </w:rPr>
        <w:t xml:space="preserve"> and explanations</w:t>
      </w:r>
      <w:bookmarkEnd w:id="1"/>
      <w:bookmarkEnd w:id="2"/>
    </w:p>
    <w:p w14:paraId="321BD2D3" w14:textId="77777777" w:rsidR="008F3EF4" w:rsidRPr="00A2756D" w:rsidRDefault="008F3EF4" w:rsidP="00CB30D7">
      <w:pPr>
        <w:pStyle w:val="Title"/>
        <w:spacing w:line="360" w:lineRule="auto"/>
        <w:rPr>
          <w:rFonts w:ascii="Times New Roman" w:hAnsi="Times New Roman" w:cs="Times New Roman"/>
          <w:sz w:val="44"/>
          <w:szCs w:val="44"/>
          <w:lang w:val="en-US"/>
        </w:rPr>
      </w:pPr>
    </w:p>
    <w:p w14:paraId="62BA6FD7" w14:textId="395CB7A4" w:rsidR="005A70A7" w:rsidRPr="005A70A7" w:rsidRDefault="005A70A7" w:rsidP="00CB30D7">
      <w:pPr>
        <w:spacing w:line="360" w:lineRule="auto"/>
        <w:rPr>
          <w:lang w:val="en-US"/>
        </w:rPr>
      </w:pPr>
      <w:proofErr w:type="spellStart"/>
      <w:r>
        <w:rPr>
          <w:lang w:val="en-US"/>
        </w:rPr>
        <w:t>AIC</w:t>
      </w:r>
      <w:r>
        <w:rPr>
          <w:vertAlign w:val="subscript"/>
          <w:lang w:val="en-US"/>
        </w:rPr>
        <w:t>c</w:t>
      </w:r>
      <w:proofErr w:type="spellEnd"/>
      <w:r>
        <w:rPr>
          <w:vertAlign w:val="subscript"/>
          <w:lang w:val="en-US"/>
        </w:rPr>
        <w:t xml:space="preserve"> </w:t>
      </w:r>
      <w:r>
        <w:rPr>
          <w:lang w:val="en-US"/>
        </w:rPr>
        <w:t>– Corrected Akaike Information Criteri</w:t>
      </w:r>
      <w:r w:rsidR="00840181">
        <w:rPr>
          <w:lang w:val="en-US"/>
        </w:rPr>
        <w:t>on</w:t>
      </w:r>
    </w:p>
    <w:p w14:paraId="5D937550" w14:textId="770779B7" w:rsidR="00CE1A7D" w:rsidRDefault="00CE1A7D" w:rsidP="00CB30D7">
      <w:pPr>
        <w:spacing w:line="360" w:lineRule="auto"/>
        <w:rPr>
          <w:lang w:val="en-US"/>
        </w:rPr>
      </w:pPr>
      <w:r>
        <w:rPr>
          <w:lang w:val="en-US"/>
        </w:rPr>
        <w:t xml:space="preserve">ANOVA – </w:t>
      </w:r>
      <w:proofErr w:type="spellStart"/>
      <w:r>
        <w:rPr>
          <w:lang w:val="en-US"/>
        </w:rPr>
        <w:t>ANalysis</w:t>
      </w:r>
      <w:proofErr w:type="spellEnd"/>
      <w:r>
        <w:rPr>
          <w:lang w:val="en-US"/>
        </w:rPr>
        <w:t xml:space="preserve"> of </w:t>
      </w:r>
      <w:proofErr w:type="spellStart"/>
      <w:r>
        <w:rPr>
          <w:lang w:val="en-US"/>
        </w:rPr>
        <w:t>VAriances</w:t>
      </w:r>
      <w:proofErr w:type="spellEnd"/>
    </w:p>
    <w:p w14:paraId="27646BFF" w14:textId="690E1DA0" w:rsidR="0044449E" w:rsidRDefault="0044449E" w:rsidP="00CB30D7">
      <w:pPr>
        <w:spacing w:line="360" w:lineRule="auto"/>
        <w:rPr>
          <w:lang w:val="en-US"/>
        </w:rPr>
      </w:pPr>
      <w:r>
        <w:rPr>
          <w:lang w:val="en-US"/>
        </w:rPr>
        <w:t xml:space="preserve">Apoptosis – A </w:t>
      </w:r>
      <w:r w:rsidR="007D02B4">
        <w:rPr>
          <w:lang w:val="en-US"/>
        </w:rPr>
        <w:t>mechanism allowing</w:t>
      </w:r>
      <w:r w:rsidR="00BB6D02">
        <w:rPr>
          <w:lang w:val="en-US"/>
        </w:rPr>
        <w:t xml:space="preserve"> damaged</w:t>
      </w:r>
      <w:r w:rsidR="007D02B4">
        <w:rPr>
          <w:lang w:val="en-US"/>
        </w:rPr>
        <w:t xml:space="preserve"> cells to initiate self-destruction</w:t>
      </w:r>
      <w:r w:rsidR="00BB6D02">
        <w:rPr>
          <w:lang w:val="en-US"/>
        </w:rPr>
        <w:t xml:space="preserve"> </w:t>
      </w:r>
      <w:r w:rsidR="00BB6D02">
        <w:rPr>
          <w:lang w:val="en-US"/>
        </w:rPr>
        <w:fldChar w:fldCharType="begin"/>
      </w:r>
      <w:r w:rsidR="003F507D">
        <w:rPr>
          <w:lang w:val="en-US"/>
        </w:rPr>
        <w:instrText xml:space="preserve"> ADDIN ZOTERO_ITEM CSL_CITATION {"citationID":"uqFEEHxz","properties":{"formattedCitation":"({\\i{}Apoptosis | Cytology | Britannica}, 2013)","plainCitation":"(Apoptosis | Cytology | Britannica, 2013)","noteIndex":0},"citationItems":[{"id":239,"uris":["http://zotero.org/users/9228513/items/7D3Q9V6T"],"itemData":{"id":239,"type":"webpage","abstract":"apoptosis, also called programmed cell death, in biology, a mechanism that allows cells to self-destruct when stimulated by the appropriate trigger. Apoptosis can be triggered by mild cellular injury and by various factors internal or external to the cell; the damaged cells are then disposed of in an orderly fashion. As a morphologically distinct form of programmed cell death, apoptosis is different from the other major process of cell death known as necrosis. Apoptosis involves condensation of the nucleus and cytoplasm, followed by cellular partitioning into well-defined fragments for disposal. In multicellular organisms, cell number normally results from the rate","language":"en","title":"apoptosis | cytology | Britannica","URL":"https://www.britannica.com/science/apoptosis","accessed":{"date-parts":[["2022",3,18]]},"issued":{"date-parts":[["2013",9,27]]}}}],"schema":"https://github.com/citation-style-language/schema/raw/master/csl-citation.json"} </w:instrText>
      </w:r>
      <w:r w:rsidR="00BB6D02">
        <w:rPr>
          <w:lang w:val="en-US"/>
        </w:rPr>
        <w:fldChar w:fldCharType="separate"/>
      </w:r>
      <w:r w:rsidR="00BB6D02" w:rsidRPr="009833EC">
        <w:rPr>
          <w:rFonts w:cs="Times New Roman"/>
          <w:szCs w:val="24"/>
          <w:lang w:val="en-US"/>
        </w:rPr>
        <w:t>(</w:t>
      </w:r>
      <w:r w:rsidR="00BB6D02" w:rsidRPr="009833EC">
        <w:rPr>
          <w:rFonts w:cs="Times New Roman"/>
          <w:i/>
          <w:iCs/>
          <w:szCs w:val="24"/>
          <w:lang w:val="en-US"/>
        </w:rPr>
        <w:t>Apoptosis | Cytology | Britannica</w:t>
      </w:r>
      <w:r w:rsidR="00BB6D02" w:rsidRPr="009833EC">
        <w:rPr>
          <w:rFonts w:cs="Times New Roman"/>
          <w:szCs w:val="24"/>
          <w:lang w:val="en-US"/>
        </w:rPr>
        <w:t>, 2013)</w:t>
      </w:r>
      <w:r w:rsidR="00BB6D02">
        <w:rPr>
          <w:lang w:val="en-US"/>
        </w:rPr>
        <w:fldChar w:fldCharType="end"/>
      </w:r>
      <w:r w:rsidR="00BB6D02">
        <w:rPr>
          <w:lang w:val="en-US"/>
        </w:rPr>
        <w:t>.</w:t>
      </w:r>
    </w:p>
    <w:p w14:paraId="1137E97B" w14:textId="59CFB4AE" w:rsidR="00042FB7" w:rsidRDefault="00042FB7" w:rsidP="00CB30D7">
      <w:pPr>
        <w:spacing w:line="360" w:lineRule="auto"/>
        <w:rPr>
          <w:lang w:val="en-US"/>
        </w:rPr>
      </w:pPr>
      <w:r>
        <w:rPr>
          <w:lang w:val="en-US"/>
        </w:rPr>
        <w:t xml:space="preserve">ATM </w:t>
      </w:r>
      <w:r w:rsidR="00825DD2">
        <w:rPr>
          <w:lang w:val="en-US"/>
        </w:rPr>
        <w:t>–</w:t>
      </w:r>
      <w:r>
        <w:rPr>
          <w:lang w:val="en-US"/>
        </w:rPr>
        <w:t xml:space="preserve"> </w:t>
      </w:r>
      <w:r w:rsidR="000B3CC1">
        <w:rPr>
          <w:lang w:val="en-US"/>
        </w:rPr>
        <w:t>A protein activated by DNA damage</w:t>
      </w:r>
      <w:r w:rsidR="00DC6898">
        <w:rPr>
          <w:lang w:val="en-US"/>
        </w:rPr>
        <w:t xml:space="preserve">. </w:t>
      </w:r>
      <w:r w:rsidR="00D2618D">
        <w:rPr>
          <w:lang w:val="en-US"/>
        </w:rPr>
        <w:t>Its</w:t>
      </w:r>
      <w:r w:rsidR="00DD602C">
        <w:rPr>
          <w:lang w:val="en-US"/>
        </w:rPr>
        <w:t xml:space="preserve"> purpose is to phosphorylate (activate) numerous proteins </w:t>
      </w:r>
      <w:r w:rsidR="00D2618D">
        <w:rPr>
          <w:lang w:val="en-US"/>
        </w:rPr>
        <w:t>related to cellular response after exposure to ionizing radiation</w:t>
      </w:r>
      <w:r w:rsidR="00396143">
        <w:rPr>
          <w:lang w:val="en-US"/>
        </w:rPr>
        <w:t xml:space="preserve"> </w:t>
      </w:r>
      <w:r w:rsidR="00396143">
        <w:rPr>
          <w:lang w:val="en-US"/>
        </w:rPr>
        <w:fldChar w:fldCharType="begin"/>
      </w:r>
      <w:r w:rsidR="003F507D">
        <w:rPr>
          <w:lang w:val="en-US"/>
        </w:rPr>
        <w:instrText xml:space="preserve"> ADDIN ZOTERO_ITEM CSL_CITATION {"citationID":"OypFOd0c","properties":{"formattedCitation":"(Samuel et al., 2002)","plainCitation":"(Samuel et al., 2002)","noteIndex":0},"citationItems":[{"id":114,"uris":["http://zotero.org/users/9228513/items/RKKQP6YK"],"itemData":{"id":114,"type":"article-journal","container-title":"Cell Cycle","DOI":"10.4161/cc.1.3.118","ISSN":"1538-4101, 1551-4005","issue":"3","journalAbbreviation":"Cell Cycle","language":"en","page":"161-167","source":"DOI.org (Crossref)","title":"Linking DNA Damage to Cell Cycle Checkpoints","volume":"1","author":[{"family":"Samuel","given":"Temesgen"},{"family":"Weber","given":"H. Oliver"},{"family":"Funk","given":"Jens Oliver"}],"issued":{"date-parts":[["2002",5]]}}}],"schema":"https://github.com/citation-style-language/schema/raw/master/csl-citation.json"} </w:instrText>
      </w:r>
      <w:r w:rsidR="00396143">
        <w:rPr>
          <w:lang w:val="en-US"/>
        </w:rPr>
        <w:fldChar w:fldCharType="separate"/>
      </w:r>
      <w:r w:rsidR="00396143" w:rsidRPr="00396143">
        <w:rPr>
          <w:rFonts w:cs="Times New Roman"/>
          <w:lang w:val="en-US"/>
        </w:rPr>
        <w:t>(Samuel et al., 2002)</w:t>
      </w:r>
      <w:r w:rsidR="00396143">
        <w:rPr>
          <w:lang w:val="en-US"/>
        </w:rPr>
        <w:fldChar w:fldCharType="end"/>
      </w:r>
      <w:r w:rsidR="00D2618D">
        <w:rPr>
          <w:lang w:val="en-US"/>
        </w:rPr>
        <w:t>.</w:t>
      </w:r>
      <w:r w:rsidR="006D4786">
        <w:rPr>
          <w:lang w:val="en-US"/>
        </w:rPr>
        <w:t xml:space="preserve"> </w:t>
      </w:r>
    </w:p>
    <w:p w14:paraId="7E1A7B76" w14:textId="6045D98D" w:rsidR="004A051D" w:rsidRDefault="004A051D" w:rsidP="00CB30D7">
      <w:pPr>
        <w:spacing w:line="360" w:lineRule="auto"/>
        <w:rPr>
          <w:lang w:val="en-US"/>
        </w:rPr>
      </w:pPr>
      <w:r>
        <w:rPr>
          <w:lang w:val="en-US"/>
        </w:rPr>
        <w:t xml:space="preserve">ATP </w:t>
      </w:r>
      <w:r w:rsidR="006B0973">
        <w:rPr>
          <w:lang w:val="en-US"/>
        </w:rPr>
        <w:t>–</w:t>
      </w:r>
      <w:r>
        <w:rPr>
          <w:lang w:val="en-US"/>
        </w:rPr>
        <w:t xml:space="preserve"> Adenosin</w:t>
      </w:r>
      <w:r w:rsidR="006B0973">
        <w:rPr>
          <w:lang w:val="en-US"/>
        </w:rPr>
        <w:t>e tri</w:t>
      </w:r>
      <w:r w:rsidR="00D027B5">
        <w:rPr>
          <w:lang w:val="en-US"/>
        </w:rPr>
        <w:t>phosphate</w:t>
      </w:r>
      <w:r w:rsidR="00F1263B">
        <w:rPr>
          <w:lang w:val="en-US"/>
        </w:rPr>
        <w:t xml:space="preserve"> a molecule</w:t>
      </w:r>
      <w:r w:rsidR="00D25979">
        <w:rPr>
          <w:lang w:val="en-US"/>
        </w:rPr>
        <w:t>, which provides cells with energy</w:t>
      </w:r>
      <w:r w:rsidR="00886B41">
        <w:rPr>
          <w:lang w:val="en-US"/>
        </w:rPr>
        <w:t xml:space="preserve"> for the cell</w:t>
      </w:r>
      <w:r w:rsidR="00D25979">
        <w:rPr>
          <w:lang w:val="en-US"/>
        </w:rPr>
        <w:t xml:space="preserve"> </w:t>
      </w:r>
      <w:r w:rsidR="000F7D28">
        <w:rPr>
          <w:lang w:val="en-US"/>
        </w:rPr>
        <w:t>and phosphate groups for protein activation</w:t>
      </w:r>
      <w:r w:rsidR="00886B41">
        <w:rPr>
          <w:lang w:val="en-US"/>
        </w:rPr>
        <w:t>. Through the</w:t>
      </w:r>
      <w:r w:rsidR="000F7D28">
        <w:rPr>
          <w:lang w:val="en-US"/>
        </w:rPr>
        <w:t xml:space="preserve"> </w:t>
      </w:r>
      <w:r w:rsidR="00D322ED">
        <w:rPr>
          <w:lang w:val="en-US"/>
        </w:rPr>
        <w:t>process of hydrolysis</w:t>
      </w:r>
      <w:r w:rsidR="00886B41">
        <w:rPr>
          <w:lang w:val="en-US"/>
        </w:rPr>
        <w:t xml:space="preserve">, ATP </w:t>
      </w:r>
      <w:r w:rsidR="00E65EC0">
        <w:rPr>
          <w:lang w:val="en-US"/>
        </w:rPr>
        <w:t>is converted to ADP (adenosine diphosphate)</w:t>
      </w:r>
      <w:r w:rsidR="00B61543">
        <w:rPr>
          <w:lang w:val="en-US"/>
        </w:rPr>
        <w:t xml:space="preserve"> </w:t>
      </w:r>
      <w:r w:rsidR="00B61543">
        <w:rPr>
          <w:lang w:val="en-US"/>
        </w:rPr>
        <w:fldChar w:fldCharType="begin"/>
      </w:r>
      <w:r w:rsidR="003F507D">
        <w:rPr>
          <w:lang w:val="en-US"/>
        </w:rPr>
        <w:instrText xml:space="preserve"> ADDIN ZOTERO_ITEM CSL_CITATION {"citationID":"o6ub6gDO","properties":{"formattedCitation":"({\\i{}Adenosine Triphosphate | Definition, Structure, Function, &amp; Facts | Britannica}, 2020)","plainCitation":"(Adenosine Triphosphate | Definition, Structure, Function, &amp; Facts | Britannica, 2020)","noteIndex":0},"citationItems":[{"id":168,"uris":["http://zotero.org/users/9228513/items/4R6PY393"],"itemData":{"id":168,"type":"webpage","abstract":"Adenosine triphosphate (ATP), energy-carrying molecule found in the cells of all living things. ATP captures chemical energy obtained from the breakdown of food molecules and releases it to fuel other cellular processes. Learn more about the structure and function of ATP in this article.","language":"en","title":"adenosine triphosphate | Definition, Structure, Function, &amp; Facts | Britannica","URL":"https://www.britannica.com/science/adenosine-triphosphate","accessed":{"date-parts":[["2022",3,9]]},"issued":{"date-parts":[["2020",3,12]]}}}],"schema":"https://github.com/citation-style-language/schema/raw/master/csl-citation.json"} </w:instrText>
      </w:r>
      <w:r w:rsidR="00B61543">
        <w:rPr>
          <w:lang w:val="en-US"/>
        </w:rPr>
        <w:fldChar w:fldCharType="separate"/>
      </w:r>
      <w:r w:rsidR="0040140C" w:rsidRPr="001B64A2">
        <w:rPr>
          <w:rFonts w:cs="Times New Roman"/>
          <w:szCs w:val="24"/>
          <w:lang w:val="en-US"/>
        </w:rPr>
        <w:t>(</w:t>
      </w:r>
      <w:r w:rsidR="0040140C" w:rsidRPr="001B64A2">
        <w:rPr>
          <w:rFonts w:cs="Times New Roman"/>
          <w:i/>
          <w:iCs/>
          <w:szCs w:val="24"/>
          <w:lang w:val="en-US"/>
        </w:rPr>
        <w:t>Adenosine Triphosphate | Definition, Structure, Function, &amp; Facts | Britannica</w:t>
      </w:r>
      <w:r w:rsidR="0040140C" w:rsidRPr="001B64A2">
        <w:rPr>
          <w:rFonts w:cs="Times New Roman"/>
          <w:szCs w:val="24"/>
          <w:lang w:val="en-US"/>
        </w:rPr>
        <w:t>, 2020)</w:t>
      </w:r>
      <w:r w:rsidR="00B61543">
        <w:rPr>
          <w:lang w:val="en-US"/>
        </w:rPr>
        <w:fldChar w:fldCharType="end"/>
      </w:r>
      <w:r w:rsidR="002269BA">
        <w:rPr>
          <w:lang w:val="en-US"/>
        </w:rPr>
        <w:t xml:space="preserve">. </w:t>
      </w:r>
      <w:r w:rsidR="000F7D28">
        <w:rPr>
          <w:lang w:val="en-US"/>
        </w:rPr>
        <w:t xml:space="preserve"> </w:t>
      </w:r>
    </w:p>
    <w:p w14:paraId="042EB651" w14:textId="0A02B8B5" w:rsidR="006C697A" w:rsidRDefault="006C697A" w:rsidP="00CB30D7">
      <w:pPr>
        <w:spacing w:line="360" w:lineRule="auto"/>
        <w:rPr>
          <w:lang w:val="en-US"/>
        </w:rPr>
      </w:pPr>
      <w:r>
        <w:rPr>
          <w:lang w:val="en-US"/>
        </w:rPr>
        <w:t>B</w:t>
      </w:r>
      <w:r w:rsidR="000F268C">
        <w:rPr>
          <w:lang w:val="en-US"/>
        </w:rPr>
        <w:t xml:space="preserve">M – Biomolecule. There are four types of biomolecules: </w:t>
      </w:r>
      <w:r w:rsidR="00DB61B6">
        <w:rPr>
          <w:lang w:val="en-US"/>
        </w:rPr>
        <w:t xml:space="preserve">carbohydrates, lipids, nucleic acids and proteins </w:t>
      </w:r>
      <w:r w:rsidR="00DB61B6">
        <w:rPr>
          <w:lang w:val="en-US"/>
        </w:rPr>
        <w:fldChar w:fldCharType="begin"/>
      </w:r>
      <w:r w:rsidR="003F507D">
        <w:rPr>
          <w:lang w:val="en-US"/>
        </w:rPr>
        <w:instrText xml:space="preserve"> ADDIN ZOTERO_ITEM CSL_CITATION {"citationID":"QVDRUax7","properties":{"formattedCitation":"({\\i{}Biomolecule | Definition, Structure, Functions, Examples, &amp; Facts | Britannica}, 2020)","plainCitation":"(Biomolecule | Definition, Structure, Functions, Examples, &amp; Facts | Britannica, 2020)","noteIndex":0},"citationItems":[{"id":187,"uris":["http://zotero.org/users/9228513/items/77HGMWH5"],"itemData":{"id":187,"type":"webpage","abstract":"Biomolecule, any of numerous substances that are produced by cells and living organisms. Biomolecules have a wide range of sizes and structures and perform a vast array of functions. The four major types of biomolecules are carbohydrates, lipids, nucleic acids, and proteins.","language":"en","title":"biomolecule | Definition, Structure, Functions, Examples, &amp; Facts | Britannica","URL":"https://www.britannica.com/science/biomolecule","accessed":{"date-parts":[["2022",3,10]]},"issued":{"date-parts":[["2020",3,18]]}}}],"schema":"https://github.com/citation-style-language/schema/raw/master/csl-citation.json"} </w:instrText>
      </w:r>
      <w:r w:rsidR="00DB61B6">
        <w:rPr>
          <w:lang w:val="en-US"/>
        </w:rPr>
        <w:fldChar w:fldCharType="separate"/>
      </w:r>
      <w:r w:rsidR="00FA343B" w:rsidRPr="0071633C">
        <w:rPr>
          <w:rFonts w:cs="Times New Roman"/>
          <w:szCs w:val="24"/>
          <w:lang w:val="en-US"/>
        </w:rPr>
        <w:t>(</w:t>
      </w:r>
      <w:r w:rsidR="00FA343B" w:rsidRPr="0071633C">
        <w:rPr>
          <w:rFonts w:cs="Times New Roman"/>
          <w:i/>
          <w:iCs/>
          <w:szCs w:val="24"/>
          <w:lang w:val="en-US"/>
        </w:rPr>
        <w:t>Biomolecule | Definition, Structure, Functions, Examples, &amp; Facts | Britannica</w:t>
      </w:r>
      <w:r w:rsidR="00FA343B" w:rsidRPr="0071633C">
        <w:rPr>
          <w:rFonts w:cs="Times New Roman"/>
          <w:szCs w:val="24"/>
          <w:lang w:val="en-US"/>
        </w:rPr>
        <w:t>, 2020)</w:t>
      </w:r>
      <w:r w:rsidR="00DB61B6">
        <w:rPr>
          <w:lang w:val="en-US"/>
        </w:rPr>
        <w:fldChar w:fldCharType="end"/>
      </w:r>
      <w:r w:rsidR="0071633C">
        <w:rPr>
          <w:lang w:val="en-US"/>
        </w:rPr>
        <w:t xml:space="preserve">. </w:t>
      </w:r>
      <w:r w:rsidR="00CA6B65">
        <w:rPr>
          <w:lang w:val="en-US"/>
        </w:rPr>
        <w:t>These are molecules important for no</w:t>
      </w:r>
      <w:r w:rsidR="00C60DA0">
        <w:rPr>
          <w:lang w:val="en-US"/>
        </w:rPr>
        <w:t xml:space="preserve">rmal cell functioning, and damage to them can have harmful </w:t>
      </w:r>
      <w:r w:rsidR="004E3581">
        <w:rPr>
          <w:lang w:val="en-US"/>
        </w:rPr>
        <w:t>consequences.</w:t>
      </w:r>
      <w:r w:rsidR="00C60DA0">
        <w:rPr>
          <w:lang w:val="en-US"/>
        </w:rPr>
        <w:t xml:space="preserve"> </w:t>
      </w:r>
    </w:p>
    <w:p w14:paraId="6413977C" w14:textId="592A37D2" w:rsidR="009E301D" w:rsidRDefault="003A1063" w:rsidP="00CB30D7">
      <w:pPr>
        <w:spacing w:line="360" w:lineRule="auto"/>
        <w:rPr>
          <w:lang w:val="en-US"/>
        </w:rPr>
      </w:pPr>
      <w:r>
        <w:rPr>
          <w:lang w:val="en-US"/>
        </w:rPr>
        <w:t>CDK – Cyclin dependent kinase</w:t>
      </w:r>
    </w:p>
    <w:p w14:paraId="64E84F56" w14:textId="1F60ECFE" w:rsidR="00E40C1C" w:rsidRDefault="00E40C1C" w:rsidP="00CB30D7">
      <w:pPr>
        <w:spacing w:line="360" w:lineRule="auto"/>
        <w:rPr>
          <w:lang w:val="en-US"/>
        </w:rPr>
      </w:pPr>
      <w:r>
        <w:rPr>
          <w:lang w:val="en-US"/>
        </w:rPr>
        <w:t>CT – Computed Tomography is an image modality</w:t>
      </w:r>
      <w:r w:rsidR="000A07E6">
        <w:rPr>
          <w:lang w:val="en-US"/>
        </w:rPr>
        <w:t xml:space="preserve"> using </w:t>
      </w:r>
      <w:r w:rsidR="0002516D">
        <w:rPr>
          <w:lang w:val="en-US"/>
        </w:rPr>
        <w:t>a</w:t>
      </w:r>
      <w:r w:rsidR="00E5513B">
        <w:rPr>
          <w:lang w:val="en-US"/>
        </w:rPr>
        <w:t>n X-ray source that</w:t>
      </w:r>
      <w:r w:rsidR="0085741F">
        <w:rPr>
          <w:lang w:val="en-US"/>
        </w:rPr>
        <w:t xml:space="preserve"> creates an X-ray beam, which rotates around the patient</w:t>
      </w:r>
      <w:r w:rsidR="00E15113">
        <w:rPr>
          <w:lang w:val="en-US"/>
        </w:rPr>
        <w:t>, which lays between the source and a detector array</w:t>
      </w:r>
      <w:r w:rsidR="0085741F">
        <w:rPr>
          <w:lang w:val="en-US"/>
        </w:rPr>
        <w:t>.</w:t>
      </w:r>
      <w:r w:rsidR="00E15113">
        <w:rPr>
          <w:lang w:val="en-US"/>
        </w:rPr>
        <w:t xml:space="preserve"> </w:t>
      </w:r>
      <w:r w:rsidR="00AA3F35">
        <w:rPr>
          <w:lang w:val="en-US"/>
        </w:rPr>
        <w:t>Attenuation</w:t>
      </w:r>
      <w:r w:rsidR="00F83E53">
        <w:rPr>
          <w:lang w:val="en-US"/>
        </w:rPr>
        <w:t xml:space="preserve"> values in different tissues</w:t>
      </w:r>
      <w:r w:rsidR="00AA3F35">
        <w:rPr>
          <w:lang w:val="en-US"/>
        </w:rPr>
        <w:t xml:space="preserve"> are found and used to create an image</w:t>
      </w:r>
      <w:r w:rsidR="00FF49EB">
        <w:rPr>
          <w:lang w:val="en-US"/>
        </w:rPr>
        <w:t xml:space="preserve"> </w:t>
      </w:r>
      <w:r w:rsidR="00F83E53">
        <w:rPr>
          <w:lang w:val="en-US"/>
        </w:rPr>
        <w:fldChar w:fldCharType="begin"/>
      </w:r>
      <w:r w:rsidR="003F507D">
        <w:rPr>
          <w:lang w:val="en-US"/>
        </w:rPr>
        <w:instrText xml:space="preserve"> ADDIN ZOTERO_ITEM CSL_CITATION {"citationID":"ZsIxcFms","properties":{"formattedCitation":"(Villarraga-G\\uc0\\u243{}mez, 2016)","plainCitation":"(Villarraga-Gómez, 2016)","noteIndex":0},"citationItems":[{"id":231,"uris":["http://zotero.org/users/9228513/items/VKGIAW53"],"itemData":{"id":231,"type":"paper-conference","abstract":"Industrial X-ray computed tomography (CT) systems have the ability to map internal and external structures simultaneously in a non-destructive way with high imaging resolution. Recently, there has been an increase of surveys in the field of dimensional metrology referring to CT as a tool for nondestructive dimensional quality control (i.e., traceable measurement and geometrical tolerance verification of industrial components). This increase in surveys runs parallel to the growth of commercial markets for industrial X-ray CT technologies and research institutes as well as metrology-governing bodies' growing interest in creating standarization. Currently, there is a lack of international standards that provide comprehensive procedures and guidelines for dealing with the verification of CT systems' dimensional metrology performance and developing task-specific measurement uncertainty budgets in compliance with the Guide to the Expression of Uncertainty in Measurement (GUM). To overcome this, some CT manufactures have opted to design their own calibration methods so that they can provide an estimate of maximum permissible error (MPE) for the measurements obtained with systems dedicated to metrology tasks. Essentially, the traceability of the instrument to the meter is provided with an expanded uncertainty upper-bounded by the MPE. In an effort to clarify some of these concepts, this paper gives a brief review of the use of X-ray CT for dimensional metrology with an update on the international attempt to create standards for metrological testing and uncertainty assessment with this technique. An example of in-house calibration is presented, which found deviations in the range-4.4 </w:instrText>
      </w:r>
      <w:r w:rsidR="003F507D">
        <w:rPr>
          <w:lang w:val="en-US"/>
        </w:rPr>
        <w:instrText xml:space="preserve">m to 3.5 </w:instrText>
      </w:r>
      <w:r w:rsidR="003F507D">
        <w:rPr>
          <w:lang w:val="en-US"/>
        </w:rPr>
        <w:instrText xml:space="preserve">m between CT measurements and calibrated references obtained at the National Institute of Standards and Technology (NIST), and this is contrasted to the MPE limits pre-established for CT measurement. A particular emphasis is made in the understanding of the terms \" trueness \" , \" precision \" , \" accuracy \" , and \" uncertainty \" , so the main metrology-related terminology is revisited with reference to international standards and other guidelines. It is concluded that while in-house calibrations might suffice, international standards are still needed, not only to reach homogeneity in the commercial market but also to avoid misinterpretations. In addition, users and manufacturers from the industry of measuring equipment need to better understand the terms \" accuracy \" and \" uncertainty \" , which are often misused and interchanged.","source":"ResearchGate","title":"X-ray Computed Tomography for Dimensional Measurements","author":[{"family":"Villarraga-Gómez","given":"Herminso"}],"issued":{"date-parts":[["2016",7,26]]}}}],"schema":"https://github.com/citation-style-language/schema/raw/master/csl-citation.json"} </w:instrText>
      </w:r>
      <w:r w:rsidR="00F83E53">
        <w:rPr>
          <w:lang w:val="en-US"/>
        </w:rPr>
        <w:fldChar w:fldCharType="separate"/>
      </w:r>
      <w:r w:rsidR="00F83E53" w:rsidRPr="0067471A">
        <w:rPr>
          <w:rFonts w:cs="Times New Roman"/>
          <w:szCs w:val="24"/>
          <w:lang w:val="en-US"/>
        </w:rPr>
        <w:t>(</w:t>
      </w:r>
      <w:proofErr w:type="spellStart"/>
      <w:r w:rsidR="00F83E53" w:rsidRPr="0067471A">
        <w:rPr>
          <w:rFonts w:cs="Times New Roman"/>
          <w:szCs w:val="24"/>
          <w:lang w:val="en-US"/>
        </w:rPr>
        <w:t>Villarraga</w:t>
      </w:r>
      <w:proofErr w:type="spellEnd"/>
      <w:r w:rsidR="00F83E53" w:rsidRPr="0067471A">
        <w:rPr>
          <w:rFonts w:cs="Times New Roman"/>
          <w:szCs w:val="24"/>
          <w:lang w:val="en-US"/>
        </w:rPr>
        <w:t>-Gómez, 2016)</w:t>
      </w:r>
      <w:r w:rsidR="00F83E53">
        <w:rPr>
          <w:lang w:val="en-US"/>
        </w:rPr>
        <w:fldChar w:fldCharType="end"/>
      </w:r>
      <w:r w:rsidR="00AA3F35">
        <w:rPr>
          <w:lang w:val="en-US"/>
        </w:rPr>
        <w:t>.</w:t>
      </w:r>
      <w:r w:rsidR="0085741F">
        <w:rPr>
          <w:lang w:val="en-US"/>
        </w:rPr>
        <w:t xml:space="preserve"> </w:t>
      </w:r>
      <w:r w:rsidR="00571EBB">
        <w:rPr>
          <w:lang w:val="en-US"/>
        </w:rPr>
        <w:t xml:space="preserve"> </w:t>
      </w:r>
    </w:p>
    <w:p w14:paraId="083B3795" w14:textId="7DBBCC6A" w:rsidR="006A1DB9" w:rsidRDefault="006A1DB9" w:rsidP="00CB30D7">
      <w:pPr>
        <w:spacing w:line="360" w:lineRule="auto"/>
        <w:rPr>
          <w:lang w:val="en-US"/>
        </w:rPr>
      </w:pPr>
      <w:r>
        <w:rPr>
          <w:lang w:val="en-US"/>
        </w:rPr>
        <w:t xml:space="preserve">Cytokines </w:t>
      </w:r>
      <w:r w:rsidR="00A10408">
        <w:rPr>
          <w:lang w:val="en-US"/>
        </w:rPr>
        <w:t>–</w:t>
      </w:r>
      <w:r>
        <w:rPr>
          <w:lang w:val="en-US"/>
        </w:rPr>
        <w:t xml:space="preserve"> </w:t>
      </w:r>
      <w:r w:rsidR="00BF2A49">
        <w:rPr>
          <w:lang w:val="en-US"/>
        </w:rPr>
        <w:t xml:space="preserve">A </w:t>
      </w:r>
      <w:r w:rsidR="009F4BBD">
        <w:rPr>
          <w:lang w:val="en-US"/>
        </w:rPr>
        <w:t>category for s</w:t>
      </w:r>
      <w:r w:rsidR="00A10408">
        <w:rPr>
          <w:lang w:val="en-US"/>
        </w:rPr>
        <w:t xml:space="preserve">ignaling molecules </w:t>
      </w:r>
      <w:r w:rsidR="00E2713A">
        <w:rPr>
          <w:lang w:val="en-US"/>
        </w:rPr>
        <w:t xml:space="preserve">that mediate </w:t>
      </w:r>
      <w:r w:rsidR="00E43FF4">
        <w:rPr>
          <w:lang w:val="en-US"/>
        </w:rPr>
        <w:t>immune responses by enabling cell to cell communication</w:t>
      </w:r>
      <w:r w:rsidR="002E62A4">
        <w:rPr>
          <w:lang w:val="en-US"/>
        </w:rPr>
        <w:t xml:space="preserve"> </w:t>
      </w:r>
      <w:r w:rsidR="002E62A4">
        <w:rPr>
          <w:lang w:val="en-US"/>
        </w:rPr>
        <w:fldChar w:fldCharType="begin"/>
      </w:r>
      <w:r w:rsidR="003F507D">
        <w:rPr>
          <w:lang w:val="en-US"/>
        </w:rPr>
        <w:instrText xml:space="preserve"> ADDIN ZOTERO_ITEM CSL_CITATION {"citationID":"KeXhPmDH","properties":{"formattedCitation":"(Mandal Ananya, 2019)","plainCitation":"(Mandal Ananya, 2019)","noteIndex":0},"citationItems":[{"id":115,"uris":["http://zotero.org/users/9228513/items/A6BNCY2E"],"itemData":{"id":115,"type":"webpage","title":"What are Cytokines?","URL":"https://www.news-medical.net/health/What-are-Cytokines.aspx","author":[{"literal":"Mandal Ananya"}],"accessed":{"date-parts":[["2022",2,24]]},"issued":{"date-parts":[["2019",2,26]]}}}],"schema":"https://github.com/citation-style-language/schema/raw/master/csl-citation.json"} </w:instrText>
      </w:r>
      <w:r w:rsidR="002E62A4">
        <w:rPr>
          <w:lang w:val="en-US"/>
        </w:rPr>
        <w:fldChar w:fldCharType="separate"/>
      </w:r>
      <w:r w:rsidR="002E62A4" w:rsidRPr="00630878">
        <w:rPr>
          <w:rFonts w:cs="Times New Roman"/>
          <w:lang w:val="en-US"/>
        </w:rPr>
        <w:t>(Mandal Ananya, 2019)</w:t>
      </w:r>
      <w:r w:rsidR="002E62A4">
        <w:rPr>
          <w:lang w:val="en-US"/>
        </w:rPr>
        <w:fldChar w:fldCharType="end"/>
      </w:r>
      <w:r w:rsidR="009F4BBD">
        <w:rPr>
          <w:lang w:val="en-US"/>
        </w:rPr>
        <w:t xml:space="preserve">. </w:t>
      </w:r>
      <w:r w:rsidR="00630878">
        <w:rPr>
          <w:lang w:val="en-US"/>
        </w:rPr>
        <w:t xml:space="preserve">The cytokines relevant to this thesis </w:t>
      </w:r>
      <w:r w:rsidR="00C460FE">
        <w:rPr>
          <w:lang w:val="en-US"/>
        </w:rPr>
        <w:t>are</w:t>
      </w:r>
      <w:r w:rsidR="00525232">
        <w:rPr>
          <w:lang w:val="en-US"/>
        </w:rPr>
        <w:t xml:space="preserve"> different </w:t>
      </w:r>
      <w:r w:rsidR="00525232">
        <w:rPr>
          <w:lang w:val="en-US"/>
        </w:rPr>
        <w:lastRenderedPageBreak/>
        <w:t xml:space="preserve">variants of </w:t>
      </w:r>
      <w:r w:rsidR="00C460FE">
        <w:rPr>
          <w:lang w:val="en-US"/>
        </w:rPr>
        <w:t>IL (</w:t>
      </w:r>
      <w:r w:rsidR="00F91273">
        <w:rPr>
          <w:lang w:val="en-US"/>
        </w:rPr>
        <w:t>interleukin</w:t>
      </w:r>
      <w:r w:rsidR="00C460FE">
        <w:rPr>
          <w:lang w:val="en-US"/>
        </w:rPr>
        <w:t>)</w:t>
      </w:r>
      <w:r w:rsidR="00ED4569">
        <w:rPr>
          <w:lang w:val="en-US"/>
        </w:rPr>
        <w:t xml:space="preserve"> cytokine</w:t>
      </w:r>
      <w:r w:rsidR="00F91273">
        <w:rPr>
          <w:lang w:val="en-US"/>
        </w:rPr>
        <w:t xml:space="preserve">, </w:t>
      </w:r>
      <w:r w:rsidR="00AC5968">
        <w:rPr>
          <w:lang w:val="en-US"/>
        </w:rPr>
        <w:t>TNF-</w:t>
      </w:r>
      <m:oMath>
        <m:r>
          <w:rPr>
            <w:rFonts w:ascii="Cambria Math" w:hAnsi="Cambria Math"/>
            <w:lang w:val="en-US"/>
          </w:rPr>
          <m:t>α</m:t>
        </m:r>
      </m:oMath>
      <w:r w:rsidR="00AC5968">
        <w:rPr>
          <w:rFonts w:eastAsiaTheme="minorEastAsia"/>
          <w:lang w:val="en-US"/>
        </w:rPr>
        <w:t xml:space="preserve"> and TGF</w:t>
      </w:r>
      <w:r w:rsidR="00C4448E">
        <w:rPr>
          <w:rFonts w:eastAsiaTheme="minorEastAsia"/>
          <w:lang w:val="en-US"/>
        </w:rPr>
        <w:t>-</w:t>
      </w:r>
      <m:oMath>
        <m:r>
          <w:rPr>
            <w:rFonts w:ascii="Cambria Math" w:eastAsiaTheme="minorEastAsia" w:hAnsi="Cambria Math"/>
            <w:lang w:val="en-US"/>
          </w:rPr>
          <m:t>β</m:t>
        </m:r>
      </m:oMath>
      <w:r w:rsidR="00ED4569">
        <w:rPr>
          <w:rFonts w:eastAsiaTheme="minorEastAsia"/>
          <w:lang w:val="en-US"/>
        </w:rPr>
        <w:t xml:space="preserve">. They </w:t>
      </w:r>
      <w:r w:rsidR="00C4448E">
        <w:rPr>
          <w:rFonts w:eastAsiaTheme="minorEastAsia"/>
          <w:lang w:val="en-US"/>
        </w:rPr>
        <w:t xml:space="preserve">are </w:t>
      </w:r>
      <w:r w:rsidR="00ED4569">
        <w:rPr>
          <w:rFonts w:eastAsiaTheme="minorEastAsia"/>
          <w:lang w:val="en-US"/>
        </w:rPr>
        <w:t xml:space="preserve">all </w:t>
      </w:r>
      <w:r w:rsidR="00C4448E">
        <w:rPr>
          <w:rFonts w:eastAsiaTheme="minorEastAsia"/>
          <w:lang w:val="en-US"/>
        </w:rPr>
        <w:t>important in regulating cell division</w:t>
      </w:r>
      <w:r w:rsidR="00E60362">
        <w:rPr>
          <w:rFonts w:eastAsiaTheme="minorEastAsia"/>
          <w:lang w:val="en-US"/>
        </w:rPr>
        <w:t xml:space="preserve"> </w:t>
      </w:r>
      <w:r w:rsidR="00E60362">
        <w:rPr>
          <w:rFonts w:eastAsiaTheme="minorEastAsia"/>
          <w:lang w:val="en-US"/>
        </w:rPr>
        <w:fldChar w:fldCharType="begin"/>
      </w:r>
      <w:r w:rsidR="003F507D">
        <w:rPr>
          <w:rFonts w:eastAsiaTheme="minorEastAsia"/>
          <w:lang w:val="en-US"/>
        </w:rPr>
        <w:instrText xml:space="preserve"> ADDIN ZOTERO_ITEM CSL_CITATION {"citationID":"FQZaNKSZ","properties":{"formattedCitation":"(Najafi et al., 2014)","plainCitation":"(Najafi et al., 2014)","noteIndex":0},"citationItems":[{"id":116,"uris":["http://zotero.org/users/9228513/items/U3PTTM9W"],"itemData":{"id":116,"type":"article-journal","abstract":"The radiation-induced bystander effect is the phenomenon which non-irradiated cells exhibit effects along with their different levels as a result of signals received from nearby irradiated cells. Responses of non-irradiated cells may include changes in process of translation, gene expression, cell proliferation, apoptosis and cells death. These changes are confirmed by results of some In-Vivo studies. Most well-known important factors affecting radiation-induced bystander effect include free radicals, immune system factors, expression changes of some genes involved in inflammation pathway and epigenetic factors.","container-title":"Journal of Biomedical Physics &amp; Engineering","ISSN":"2251-7200","issue":"4","journalAbbreviation":"J Biomed Phys Eng","note":"PMID: 25599062\nPMCID: PMC4289523","page":"163-172","source":"PubMed Central","title":"The Mechanisms of Radiation-Induced Bystander Effect","volume":"4","author":[{"family":"Najafi","given":"M"},{"family":"Fardid","given":"R"},{"family":"Hadadi","given":"Gh"},{"family":"Fardid","given":"M"}],"issued":{"date-parts":[["2014",12,15]]}}}],"schema":"https://github.com/citation-style-language/schema/raw/master/csl-citation.json"} </w:instrText>
      </w:r>
      <w:r w:rsidR="00E60362">
        <w:rPr>
          <w:rFonts w:eastAsiaTheme="minorEastAsia"/>
          <w:lang w:val="en-US"/>
        </w:rPr>
        <w:fldChar w:fldCharType="separate"/>
      </w:r>
      <w:r w:rsidR="00E60362" w:rsidRPr="00E60362">
        <w:rPr>
          <w:rFonts w:cs="Times New Roman"/>
          <w:lang w:val="en-US"/>
        </w:rPr>
        <w:t>(Najafi et al., 2014)</w:t>
      </w:r>
      <w:r w:rsidR="00E60362">
        <w:rPr>
          <w:rFonts w:eastAsiaTheme="minorEastAsia"/>
          <w:lang w:val="en-US"/>
        </w:rPr>
        <w:fldChar w:fldCharType="end"/>
      </w:r>
      <w:r w:rsidR="00E60362">
        <w:rPr>
          <w:rFonts w:eastAsiaTheme="minorEastAsia"/>
          <w:lang w:val="en-US"/>
        </w:rPr>
        <w:t>.</w:t>
      </w:r>
    </w:p>
    <w:p w14:paraId="1AA5695D" w14:textId="35E2FFDA" w:rsidR="00F5384A" w:rsidRDefault="00F5384A" w:rsidP="00CB30D7">
      <w:pPr>
        <w:spacing w:line="360" w:lineRule="auto"/>
        <w:rPr>
          <w:lang w:val="en-US"/>
        </w:rPr>
      </w:pPr>
      <w:r>
        <w:rPr>
          <w:lang w:val="en-US"/>
        </w:rPr>
        <w:t xml:space="preserve">DNA </w:t>
      </w:r>
      <w:r w:rsidR="00CB0423">
        <w:rPr>
          <w:lang w:val="en-US"/>
        </w:rPr>
        <w:t>–</w:t>
      </w:r>
      <w:r>
        <w:rPr>
          <w:lang w:val="en-US"/>
        </w:rPr>
        <w:t xml:space="preserve"> Deo</w:t>
      </w:r>
      <w:r w:rsidR="00CB0423">
        <w:rPr>
          <w:lang w:val="en-US"/>
        </w:rPr>
        <w:t>xyribose nucleic acid</w:t>
      </w:r>
      <w:r w:rsidR="00613D18">
        <w:rPr>
          <w:lang w:val="en-US"/>
        </w:rPr>
        <w:t xml:space="preserve"> </w:t>
      </w:r>
    </w:p>
    <w:p w14:paraId="372552DA" w14:textId="5522D29F" w:rsidR="00C70CBE" w:rsidRDefault="00E4275E" w:rsidP="00CB30D7">
      <w:pPr>
        <w:spacing w:line="360" w:lineRule="auto"/>
        <w:rPr>
          <w:lang w:val="en-US"/>
        </w:rPr>
      </w:pPr>
      <w:r>
        <w:rPr>
          <w:lang w:val="en-US"/>
        </w:rPr>
        <w:t xml:space="preserve">DNA transcription </w:t>
      </w:r>
      <w:r w:rsidR="00B2249E">
        <w:rPr>
          <w:lang w:val="en-US"/>
        </w:rPr>
        <w:t>–</w:t>
      </w:r>
      <w:r>
        <w:rPr>
          <w:lang w:val="en-US"/>
        </w:rPr>
        <w:t xml:space="preserve"> </w:t>
      </w:r>
      <w:r w:rsidR="00B2249E">
        <w:rPr>
          <w:lang w:val="en-US"/>
        </w:rPr>
        <w:t xml:space="preserve">A process </w:t>
      </w:r>
      <w:r w:rsidR="00804895">
        <w:rPr>
          <w:lang w:val="en-US"/>
        </w:rPr>
        <w:t xml:space="preserve">of creating a </w:t>
      </w:r>
      <w:r w:rsidR="00802B78">
        <w:rPr>
          <w:lang w:val="en-US"/>
        </w:rPr>
        <w:t>messenger ribonucleic acid (mRNA)</w:t>
      </w:r>
      <w:r w:rsidR="00BF26EE">
        <w:rPr>
          <w:lang w:val="en-US"/>
        </w:rPr>
        <w:t>, which is used t</w:t>
      </w:r>
      <w:r w:rsidR="00802B78">
        <w:rPr>
          <w:lang w:val="en-US"/>
        </w:rPr>
        <w:t>o</w:t>
      </w:r>
      <w:r w:rsidR="00E5182C">
        <w:rPr>
          <w:lang w:val="en-US"/>
        </w:rPr>
        <w:t xml:space="preserve"> create</w:t>
      </w:r>
      <w:r w:rsidR="00802B78">
        <w:rPr>
          <w:lang w:val="en-US"/>
        </w:rPr>
        <w:t xml:space="preserve"> </w:t>
      </w:r>
      <w:r w:rsidR="00E5182C">
        <w:rPr>
          <w:lang w:val="en-US"/>
        </w:rPr>
        <w:t>specific proteins</w:t>
      </w:r>
      <w:r w:rsidR="00BF26EE">
        <w:rPr>
          <w:lang w:val="en-US"/>
        </w:rPr>
        <w:t xml:space="preserve">. </w:t>
      </w:r>
      <w:r w:rsidR="00415966">
        <w:rPr>
          <w:lang w:val="en-US"/>
        </w:rPr>
        <w:t xml:space="preserve">A </w:t>
      </w:r>
      <w:r w:rsidR="001575C7">
        <w:rPr>
          <w:lang w:val="en-US"/>
        </w:rPr>
        <w:t>transcription factor</w:t>
      </w:r>
      <w:r w:rsidR="00415966">
        <w:rPr>
          <w:lang w:val="en-US"/>
        </w:rPr>
        <w:t xml:space="preserve"> </w:t>
      </w:r>
      <w:r w:rsidR="00187A2D">
        <w:rPr>
          <w:lang w:val="en-US"/>
        </w:rPr>
        <w:t>binds to the DNA</w:t>
      </w:r>
      <w:r w:rsidR="008B3608">
        <w:rPr>
          <w:lang w:val="en-US"/>
        </w:rPr>
        <w:t xml:space="preserve">, telling the enzyme </w:t>
      </w:r>
      <w:r w:rsidR="00061884">
        <w:rPr>
          <w:lang w:val="en-US"/>
        </w:rPr>
        <w:t>R</w:t>
      </w:r>
      <w:r w:rsidR="008B3608">
        <w:rPr>
          <w:lang w:val="en-US"/>
        </w:rPr>
        <w:t>NA</w:t>
      </w:r>
      <w:r w:rsidR="00474C74">
        <w:rPr>
          <w:lang w:val="en-US"/>
        </w:rPr>
        <w:t>-</w:t>
      </w:r>
      <w:r w:rsidR="008B3608">
        <w:rPr>
          <w:lang w:val="en-US"/>
        </w:rPr>
        <w:t xml:space="preserve">polymerase to </w:t>
      </w:r>
      <w:r w:rsidR="00A21D0C">
        <w:rPr>
          <w:lang w:val="en-US"/>
        </w:rPr>
        <w:t xml:space="preserve">read a gene sequence of interest. </w:t>
      </w:r>
      <w:r w:rsidR="00CA5F63">
        <w:rPr>
          <w:lang w:val="en-US"/>
        </w:rPr>
        <w:t>As each base</w:t>
      </w:r>
      <w:r w:rsidR="009A0A10">
        <w:rPr>
          <w:lang w:val="en-US"/>
        </w:rPr>
        <w:t xml:space="preserve"> (Adenine, Cytosine, Thymine and Guanine)</w:t>
      </w:r>
      <w:r w:rsidR="00B1138E">
        <w:rPr>
          <w:lang w:val="en-US"/>
        </w:rPr>
        <w:t xml:space="preserve"> in the </w:t>
      </w:r>
      <w:r w:rsidR="00C53FA8">
        <w:rPr>
          <w:lang w:val="en-US"/>
        </w:rPr>
        <w:t>sequence</w:t>
      </w:r>
      <w:r w:rsidR="00CA5F63">
        <w:rPr>
          <w:lang w:val="en-US"/>
        </w:rPr>
        <w:t xml:space="preserve"> is read, a complementary nucleotide is</w:t>
      </w:r>
      <w:r w:rsidR="00B85A46">
        <w:rPr>
          <w:lang w:val="en-US"/>
        </w:rPr>
        <w:t xml:space="preserve"> attached to form the mRNA</w:t>
      </w:r>
      <w:r w:rsidR="00C53FA8">
        <w:rPr>
          <w:lang w:val="en-US"/>
        </w:rPr>
        <w:t xml:space="preserve"> strand</w:t>
      </w:r>
      <w:r w:rsidR="00037F6C">
        <w:rPr>
          <w:lang w:val="en-US"/>
        </w:rPr>
        <w:t xml:space="preserve"> </w:t>
      </w:r>
      <w:r w:rsidR="00037F6C">
        <w:rPr>
          <w:lang w:val="en-US"/>
        </w:rPr>
        <w:fldChar w:fldCharType="begin"/>
      </w:r>
      <w:r w:rsidR="003F507D">
        <w:rPr>
          <w:lang w:val="en-US"/>
        </w:rPr>
        <w:instrText xml:space="preserve"> ADDIN ZOTERO_ITEM CSL_CITATION {"citationID":"mkdtRTOR","properties":{"formattedCitation":"({\\i{}Transcription | Definition, Steps, &amp; Biology | Britannica}, 2019)","plainCitation":"(Transcription | Definition, Steps, &amp; Biology | Britannica, 2019)","noteIndex":0},"citationItems":[{"id":157,"uris":["http://zotero.org/users/9228513/items/34IMA4E9"],"itemData":{"id":157,"type":"webpage","abstract":"Transcription, the synthesis of RNA from DNA. Genetic information flows from DNA into protein, the substance that gives an organism its form. This flow of information occurs through the sequential processes of transcription (DNA to RNA) and translation (RNA to protein).","language":"en","title":"transcription | Definition, Steps, &amp; Biology | Britannica","URL":"https://www.britannica.com/science/transcription-genetics","accessed":{"date-parts":[["2022",3,7]]},"issued":{"date-parts":[["2019",9,26]]}}}],"schema":"https://github.com/citation-style-language/schema/raw/master/csl-citation.json"} </w:instrText>
      </w:r>
      <w:r w:rsidR="00037F6C">
        <w:rPr>
          <w:lang w:val="en-US"/>
        </w:rPr>
        <w:fldChar w:fldCharType="separate"/>
      </w:r>
      <w:r w:rsidR="00037F6C" w:rsidRPr="00E4602C">
        <w:rPr>
          <w:rFonts w:cs="Times New Roman"/>
          <w:szCs w:val="24"/>
          <w:lang w:val="en-US"/>
        </w:rPr>
        <w:t>(</w:t>
      </w:r>
      <w:r w:rsidR="00037F6C" w:rsidRPr="00E4602C">
        <w:rPr>
          <w:rFonts w:cs="Times New Roman"/>
          <w:i/>
          <w:iCs/>
          <w:szCs w:val="24"/>
          <w:lang w:val="en-US"/>
        </w:rPr>
        <w:t>Transcription | Definition, Steps, &amp; Biology | Britannica</w:t>
      </w:r>
      <w:r w:rsidR="00037F6C" w:rsidRPr="00E4602C">
        <w:rPr>
          <w:rFonts w:cs="Times New Roman"/>
          <w:szCs w:val="24"/>
          <w:lang w:val="en-US"/>
        </w:rPr>
        <w:t>, 2019)</w:t>
      </w:r>
      <w:r w:rsidR="00037F6C">
        <w:rPr>
          <w:lang w:val="en-US"/>
        </w:rPr>
        <w:fldChar w:fldCharType="end"/>
      </w:r>
      <w:r w:rsidR="00B85A46">
        <w:rPr>
          <w:lang w:val="en-US"/>
        </w:rPr>
        <w:t xml:space="preserve">. </w:t>
      </w:r>
      <w:r w:rsidR="00C0611F">
        <w:rPr>
          <w:lang w:val="en-US"/>
        </w:rPr>
        <w:t>In the DNA Adenine binds to Thymine, but during transcription</w:t>
      </w:r>
      <w:r w:rsidR="009B47F9">
        <w:rPr>
          <w:lang w:val="en-US"/>
        </w:rPr>
        <w:t xml:space="preserve">, Thymine is replaced with Uracil </w:t>
      </w:r>
      <w:r w:rsidR="009B47F9">
        <w:rPr>
          <w:lang w:val="en-US"/>
        </w:rPr>
        <w:fldChar w:fldCharType="begin"/>
      </w:r>
      <w:r w:rsidR="003F507D">
        <w:rPr>
          <w:lang w:val="en-US"/>
        </w:rPr>
        <w:instrText xml:space="preserve"> ADDIN ZOTERO_ITEM CSL_CITATION {"citationID":"aWYL4ylp","properties":{"formattedCitation":"(Mason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B47F9">
        <w:rPr>
          <w:lang w:val="en-US"/>
        </w:rPr>
        <w:fldChar w:fldCharType="separate"/>
      </w:r>
      <w:r w:rsidR="009B47F9" w:rsidRPr="007F4245">
        <w:rPr>
          <w:rFonts w:cs="Times New Roman"/>
          <w:lang w:val="en-US"/>
        </w:rPr>
        <w:t>(Mason et al., 2020</w:t>
      </w:r>
      <w:r w:rsidR="00BC5472">
        <w:rPr>
          <w:rFonts w:cs="Times New Roman"/>
          <w:lang w:val="en-US"/>
        </w:rPr>
        <w:t>, p.48</w:t>
      </w:r>
      <w:r w:rsidR="009B47F9" w:rsidRPr="007F4245">
        <w:rPr>
          <w:rFonts w:cs="Times New Roman"/>
          <w:lang w:val="en-US"/>
        </w:rPr>
        <w:t>)</w:t>
      </w:r>
      <w:r w:rsidR="009B47F9">
        <w:rPr>
          <w:lang w:val="en-US"/>
        </w:rPr>
        <w:fldChar w:fldCharType="end"/>
      </w:r>
      <w:r w:rsidR="007F4245">
        <w:rPr>
          <w:lang w:val="en-US"/>
        </w:rPr>
        <w:t>.</w:t>
      </w:r>
    </w:p>
    <w:p w14:paraId="48333A93" w14:textId="22A4E2FB" w:rsidR="00473ED5" w:rsidRDefault="00473ED5" w:rsidP="00CB30D7">
      <w:pPr>
        <w:spacing w:line="360" w:lineRule="auto"/>
        <w:rPr>
          <w:lang w:val="en-US"/>
        </w:rPr>
      </w:pPr>
      <w:r>
        <w:rPr>
          <w:lang w:val="en-US"/>
        </w:rPr>
        <w:t>EBT – External Beam Therapy</w:t>
      </w:r>
    </w:p>
    <w:p w14:paraId="69A95D3E" w14:textId="55EA8ABF" w:rsidR="00CD5A53" w:rsidRDefault="00CD5A53" w:rsidP="00CB30D7">
      <w:pPr>
        <w:spacing w:line="360" w:lineRule="auto"/>
        <w:rPr>
          <w:lang w:val="en-US"/>
        </w:rPr>
      </w:pPr>
      <w:r>
        <w:rPr>
          <w:lang w:val="en-US"/>
        </w:rPr>
        <w:t>GD – Gradient Descent</w:t>
      </w:r>
    </w:p>
    <w:p w14:paraId="2B694624" w14:textId="6E5D0F5C" w:rsidR="001F79F9" w:rsidRDefault="001F79F9" w:rsidP="00CB30D7">
      <w:pPr>
        <w:spacing w:line="360" w:lineRule="auto"/>
        <w:rPr>
          <w:lang w:val="en-US"/>
        </w:rPr>
      </w:pPr>
      <w:r>
        <w:rPr>
          <w:lang w:val="en-US"/>
        </w:rPr>
        <w:t>GLCM – Grey-level co-occurrence matrix</w:t>
      </w:r>
    </w:p>
    <w:p w14:paraId="5A9AC917" w14:textId="237E697E" w:rsidR="00C075CB" w:rsidRDefault="00C075CB" w:rsidP="00CB30D7">
      <w:pPr>
        <w:spacing w:line="360" w:lineRule="auto"/>
        <w:rPr>
          <w:lang w:val="en-US"/>
        </w:rPr>
      </w:pPr>
      <w:r>
        <w:rPr>
          <w:lang w:val="en-US"/>
        </w:rPr>
        <w:t>GLM – Generalized Linear Models</w:t>
      </w:r>
    </w:p>
    <w:p w14:paraId="35CE3E9A" w14:textId="66194F1E" w:rsidR="00CD5A53" w:rsidRDefault="00CD5A53" w:rsidP="00CB30D7">
      <w:pPr>
        <w:spacing w:line="360" w:lineRule="auto"/>
        <w:rPr>
          <w:lang w:val="en-US"/>
        </w:rPr>
      </w:pPr>
      <w:r>
        <w:rPr>
          <w:lang w:val="en-US"/>
        </w:rPr>
        <w:t xml:space="preserve">GN – Gaussian-Newton </w:t>
      </w:r>
    </w:p>
    <w:p w14:paraId="101BBDED" w14:textId="1ADDDF96" w:rsidR="008D352F" w:rsidRDefault="008D352F" w:rsidP="00CB30D7">
      <w:pPr>
        <w:spacing w:line="360" w:lineRule="auto"/>
        <w:rPr>
          <w:lang w:val="en-US"/>
        </w:rPr>
      </w:pPr>
      <w:r>
        <w:rPr>
          <w:lang w:val="en-US"/>
        </w:rPr>
        <w:t>HR – Homologous recombination</w:t>
      </w:r>
    </w:p>
    <w:p w14:paraId="25A464C2" w14:textId="0F232820" w:rsidR="00ED5E55" w:rsidRDefault="00ED5E55" w:rsidP="00CB30D7">
      <w:pPr>
        <w:spacing w:line="360" w:lineRule="auto"/>
        <w:rPr>
          <w:lang w:val="en-US"/>
        </w:rPr>
      </w:pPr>
      <w:r>
        <w:rPr>
          <w:lang w:val="en-US"/>
        </w:rPr>
        <w:t>IAEA – International Atomic Energy Agency</w:t>
      </w:r>
    </w:p>
    <w:p w14:paraId="2203D3B5" w14:textId="3030BC71" w:rsidR="004F1FD4" w:rsidRDefault="004F1FD4" w:rsidP="00CB30D7">
      <w:pPr>
        <w:spacing w:line="360" w:lineRule="auto"/>
        <w:rPr>
          <w:lang w:val="en-US"/>
        </w:rPr>
      </w:pPr>
      <w:r>
        <w:rPr>
          <w:lang w:val="en-US"/>
        </w:rPr>
        <w:t>IQR – Interquartile Range</w:t>
      </w:r>
    </w:p>
    <w:p w14:paraId="03ACB8B5" w14:textId="5C546DD6" w:rsidR="0069645D" w:rsidRDefault="0069645D" w:rsidP="00CB30D7">
      <w:pPr>
        <w:spacing w:line="360" w:lineRule="auto"/>
        <w:rPr>
          <w:lang w:val="en-US"/>
        </w:rPr>
      </w:pPr>
      <w:r>
        <w:rPr>
          <w:lang w:val="en-US"/>
        </w:rPr>
        <w:t>KDE – Kernel Density Estimation</w:t>
      </w:r>
    </w:p>
    <w:p w14:paraId="665BFE24" w14:textId="77777777" w:rsidR="00C70CBE" w:rsidRDefault="00A432C1" w:rsidP="00CB30D7">
      <w:pPr>
        <w:spacing w:line="360" w:lineRule="auto"/>
        <w:rPr>
          <w:lang w:val="en-US"/>
        </w:rPr>
      </w:pPr>
      <w:r>
        <w:rPr>
          <w:lang w:val="en-US"/>
        </w:rPr>
        <w:t>LET – Linear energy transfer</w:t>
      </w:r>
    </w:p>
    <w:p w14:paraId="450986D3" w14:textId="0BB2D92D" w:rsidR="007A0B3E" w:rsidRDefault="007A0B3E" w:rsidP="00CB30D7">
      <w:pPr>
        <w:spacing w:line="360" w:lineRule="auto"/>
        <w:rPr>
          <w:lang w:val="en-US"/>
        </w:rPr>
      </w:pPr>
      <w:r>
        <w:rPr>
          <w:lang w:val="en-US"/>
        </w:rPr>
        <w:t xml:space="preserve">LINAC – Linear accelerator </w:t>
      </w:r>
      <w:r w:rsidR="006D07D7">
        <w:rPr>
          <w:lang w:val="en-US"/>
        </w:rPr>
        <w:t>is a device that accelerates</w:t>
      </w:r>
      <w:r w:rsidR="00760547">
        <w:rPr>
          <w:lang w:val="en-US"/>
        </w:rPr>
        <w:t xml:space="preserve"> charged</w:t>
      </w:r>
      <w:r w:rsidR="006D07D7">
        <w:rPr>
          <w:lang w:val="en-US"/>
        </w:rPr>
        <w:t xml:space="preserve"> particles</w:t>
      </w:r>
      <w:r w:rsidR="00760547">
        <w:rPr>
          <w:lang w:val="en-US"/>
        </w:rPr>
        <w:t xml:space="preserve"> using a</w:t>
      </w:r>
      <w:r w:rsidR="00FE1166">
        <w:rPr>
          <w:lang w:val="en-US"/>
        </w:rPr>
        <w:t>n alternating electric field.</w:t>
      </w:r>
      <w:r w:rsidR="00D51F98">
        <w:rPr>
          <w:lang w:val="en-US"/>
        </w:rPr>
        <w:t xml:space="preserve"> They are used </w:t>
      </w:r>
      <w:r w:rsidR="006012C6">
        <w:rPr>
          <w:lang w:val="en-US"/>
        </w:rPr>
        <w:t>in</w:t>
      </w:r>
      <w:r w:rsidR="00D51F98">
        <w:rPr>
          <w:lang w:val="en-US"/>
        </w:rPr>
        <w:t xml:space="preserve"> radiation treatment</w:t>
      </w:r>
      <w:r w:rsidR="006012C6">
        <w:rPr>
          <w:lang w:val="en-US"/>
        </w:rPr>
        <w:t xml:space="preserve"> to accelerate electrons into a </w:t>
      </w:r>
      <w:r w:rsidR="00CC1400">
        <w:rPr>
          <w:lang w:val="en-US"/>
        </w:rPr>
        <w:t xml:space="preserve">high </w:t>
      </w:r>
      <w:r w:rsidR="008918EB">
        <w:rPr>
          <w:lang w:val="en-US"/>
        </w:rPr>
        <w:t>atomic-number</w:t>
      </w:r>
      <w:r w:rsidR="006012C6">
        <w:rPr>
          <w:lang w:val="en-US"/>
        </w:rPr>
        <w:t xml:space="preserve"> target</w:t>
      </w:r>
      <w:r w:rsidR="00DA7165">
        <w:rPr>
          <w:lang w:val="en-US"/>
        </w:rPr>
        <w:t>, creating high energy</w:t>
      </w:r>
      <w:r w:rsidR="008918EB">
        <w:rPr>
          <w:lang w:val="en-US"/>
        </w:rPr>
        <w:t xml:space="preserve"> (MV)</w:t>
      </w:r>
      <w:r w:rsidR="00DA7165">
        <w:rPr>
          <w:lang w:val="en-US"/>
        </w:rPr>
        <w:t xml:space="preserve"> bremsstrahlung</w:t>
      </w:r>
      <w:r w:rsidR="00D9031C">
        <w:rPr>
          <w:lang w:val="en-US"/>
        </w:rPr>
        <w:t xml:space="preserve"> </w:t>
      </w:r>
      <w:r w:rsidR="00D9031C">
        <w:rPr>
          <w:lang w:val="en-US"/>
        </w:rPr>
        <w:fldChar w:fldCharType="begin"/>
      </w:r>
      <w:r w:rsidR="003F507D">
        <w:rPr>
          <w:lang w:val="en-US"/>
        </w:rPr>
        <w:instrText xml:space="preserve"> ADDIN ZOTERO_ITEM CSL_CITATION {"citationID":"uvkRLswh","properties":{"formattedCitation":"(Philip Mayes et al., 2007)","plainCitation":"(Philip Mayes et al., 2007)","noteIndex":0},"citationItems":[{"id":225,"uris":["http://zotero.org/users/9228513/items/V3BIWKK9"],"itemData":{"id":225,"type":"book","ISBN":"978-0-7503-0860-1","publisher":"Taylor &amp; Francis group","title":"Handbook of Radiotherapy Physics","author":[{"literal":"Philip Mayes"},{"literal":"Alan Nahum"},{"literal":"Jean-Claude Rosenwald"}],"issued":{"date-parts":[["2007"]]}}}],"schema":"https://github.com/citation-style-language/schema/raw/master/csl-citation.json"} </w:instrText>
      </w:r>
      <w:r w:rsidR="00D9031C">
        <w:rPr>
          <w:lang w:val="en-US"/>
        </w:rPr>
        <w:fldChar w:fldCharType="separate"/>
      </w:r>
      <w:r w:rsidR="00D9031C" w:rsidRPr="00CC1400">
        <w:rPr>
          <w:rFonts w:cs="Times New Roman"/>
          <w:lang w:val="en-US"/>
        </w:rPr>
        <w:t>(Philip Mayes et al., 2007)</w:t>
      </w:r>
      <w:r w:rsidR="00D9031C">
        <w:rPr>
          <w:lang w:val="en-US"/>
        </w:rPr>
        <w:fldChar w:fldCharType="end"/>
      </w:r>
      <w:r w:rsidR="00DA7165">
        <w:rPr>
          <w:lang w:val="en-US"/>
        </w:rPr>
        <w:t>.</w:t>
      </w:r>
      <w:r w:rsidR="00D51F98">
        <w:rPr>
          <w:lang w:val="en-US"/>
        </w:rPr>
        <w:t xml:space="preserve"> </w:t>
      </w:r>
    </w:p>
    <w:p w14:paraId="6253684A" w14:textId="40525098" w:rsidR="00CA335A" w:rsidRDefault="00CA335A" w:rsidP="00CB30D7">
      <w:pPr>
        <w:spacing w:line="360" w:lineRule="auto"/>
        <w:rPr>
          <w:lang w:val="en-US"/>
        </w:rPr>
      </w:pPr>
      <w:r>
        <w:rPr>
          <w:lang w:val="en-US"/>
        </w:rPr>
        <w:t>LM – Levenberg-Marquardt algorithm</w:t>
      </w:r>
    </w:p>
    <w:p w14:paraId="5820CFEA" w14:textId="336A5371" w:rsidR="00CF21DE" w:rsidRDefault="00CF21DE" w:rsidP="00CB30D7">
      <w:pPr>
        <w:spacing w:line="360" w:lineRule="auto"/>
        <w:rPr>
          <w:lang w:val="en-US"/>
        </w:rPr>
      </w:pPr>
      <w:r>
        <w:rPr>
          <w:lang w:val="en-US"/>
        </w:rPr>
        <w:lastRenderedPageBreak/>
        <w:t xml:space="preserve">MN – Micronuclei are </w:t>
      </w:r>
      <w:r w:rsidR="00406CF9">
        <w:rPr>
          <w:lang w:val="en-US"/>
        </w:rPr>
        <w:t xml:space="preserve">chromosome fragments </w:t>
      </w:r>
      <w:r w:rsidR="00463995">
        <w:rPr>
          <w:lang w:val="en-US"/>
        </w:rPr>
        <w:t xml:space="preserve">not included in either daughter cells following </w:t>
      </w:r>
      <w:r w:rsidR="00A71BE6">
        <w:rPr>
          <w:lang w:val="en-US"/>
        </w:rPr>
        <w:t xml:space="preserve">cell division. </w:t>
      </w:r>
      <w:r w:rsidR="000E72FE">
        <w:rPr>
          <w:lang w:val="en-US"/>
        </w:rPr>
        <w:t>They are a result of DNA damage</w:t>
      </w:r>
      <w:r w:rsidR="00956287">
        <w:rPr>
          <w:lang w:val="en-US"/>
        </w:rPr>
        <w:t xml:space="preserve">, and might </w:t>
      </w:r>
      <w:r w:rsidR="004647A6">
        <w:rPr>
          <w:lang w:val="en-US"/>
        </w:rPr>
        <w:t xml:space="preserve">lead to </w:t>
      </w:r>
      <w:r w:rsidR="009D3547">
        <w:rPr>
          <w:lang w:val="en-US"/>
        </w:rPr>
        <w:t xml:space="preserve">immune responses </w:t>
      </w:r>
      <w:r w:rsidR="009D3547">
        <w:rPr>
          <w:lang w:val="en-US"/>
        </w:rPr>
        <w:fldChar w:fldCharType="begin"/>
      </w:r>
      <w:r w:rsidR="009D3547">
        <w:rPr>
          <w:lang w:val="en-US"/>
        </w:rPr>
        <w:instrText xml:space="preserve"> ADDIN ZOTERO_ITEM CSL_CITATION {"citationID":"NxY6fFcF","properties":{"formattedCitation":"(Harding et al., 2017)","plainCitation":"(Harding et al., 2017)","noteIndex":0},"citationItems":[{"id":367,"uris":["http://zotero.org/users/9228513/items/KVY54J2I"],"itemData":{"id":367,"type":"article-journal","abstract":"Inflammatory gene expression following genotoxic cancer therapy is well documented, yet the events underlying its induction remain poorly understood. Inflammatory cytokines modify the tumor microenvironment by recruiting immune cells and are critical for both local and systemic (abscopal) tumor responses to radiotherapy. An enigmatic feature of this phenomenon is its delayed onset (days), in contrast to the acute DNA damage responses that occur in minutes to hours. Such dichotomous kinetics implicate additional rate limiting steps that are essential for DNA-damage induced inflammation. Here, we show that cell cycle progression through mitosis following DNA double-strand breaks (DSBs) leads to the formation of micronuclei, which precede activation of inflammatory signaling and are a repository for the pattern recognition receptor cGAS. Inhibiting progression through mitosis or loss of pattern recognition by cGAS-STING impaired interferon signaling. Moreover, STING loss prevented the regression of abscopal tumors in the context of ionizing radiation and immune checkpoint blockade in vivo. These findings implicate temporal modulation of the cell cycle as an important consideration in the context of therapeutic strategies that combine genotoxic agents with immune checkpoint blockade.","container-title":"Nature","DOI":"10.1038/nature23470","ISSN":"0028-0836","issue":"7668","journalAbbreviation":"Nature","note":"PMID: 28759889\nPMCID: PMC5857357","page":"466-470","source":"PubMed Central","title":"Mitotic progression following DNA damage enables pattern recognition within micronuclei","volume":"548","author":[{"family":"Harding","given":"Shane M"},{"family":"Benci","given":"Joseph L"},{"family":"Irianto","given":"Jerome"},{"family":"Discher","given":"Dennis E"},{"family":"Minn","given":"Andy J"},{"family":"Greenberg","given":"Roger A"}],"issued":{"date-parts":[["2017",8,24]]}}}],"schema":"https://github.com/citation-style-language/schema/raw/master/csl-citation.json"} </w:instrText>
      </w:r>
      <w:r w:rsidR="009D3547">
        <w:rPr>
          <w:lang w:val="en-US"/>
        </w:rPr>
        <w:fldChar w:fldCharType="separate"/>
      </w:r>
      <w:r w:rsidR="009D3547" w:rsidRPr="009D3547">
        <w:rPr>
          <w:rFonts w:cs="Times New Roman"/>
          <w:lang w:val="en-US"/>
        </w:rPr>
        <w:t>(Harding et al., 2017)</w:t>
      </w:r>
      <w:r w:rsidR="009D3547">
        <w:rPr>
          <w:lang w:val="en-US"/>
        </w:rPr>
        <w:fldChar w:fldCharType="end"/>
      </w:r>
      <w:r w:rsidR="009D3547">
        <w:rPr>
          <w:lang w:val="en-US"/>
        </w:rPr>
        <w:t>.</w:t>
      </w:r>
      <w:r w:rsidR="00956287">
        <w:rPr>
          <w:lang w:val="en-US"/>
        </w:rPr>
        <w:t xml:space="preserve"> </w:t>
      </w:r>
    </w:p>
    <w:p w14:paraId="48F75B67" w14:textId="6C0CD108" w:rsidR="00A432C1" w:rsidRDefault="00C70CBE" w:rsidP="00CB30D7">
      <w:pPr>
        <w:spacing w:line="360" w:lineRule="auto"/>
        <w:rPr>
          <w:lang w:val="en-US"/>
        </w:rPr>
      </w:pPr>
      <w:r>
        <w:rPr>
          <w:lang w:val="en-US"/>
        </w:rPr>
        <w:t xml:space="preserve">MLC – </w:t>
      </w:r>
      <w:proofErr w:type="spellStart"/>
      <w:r>
        <w:rPr>
          <w:lang w:val="en-US"/>
        </w:rPr>
        <w:t>Multileaf</w:t>
      </w:r>
      <w:proofErr w:type="spellEnd"/>
      <w:r>
        <w:rPr>
          <w:lang w:val="en-US"/>
        </w:rPr>
        <w:t xml:space="preserve"> collimato</w:t>
      </w:r>
      <w:r w:rsidR="00FE191F">
        <w:rPr>
          <w:lang w:val="en-US"/>
        </w:rPr>
        <w:t xml:space="preserve">rs </w:t>
      </w:r>
      <w:r w:rsidR="00AC3BBF">
        <w:rPr>
          <w:lang w:val="en-US"/>
        </w:rPr>
        <w:t xml:space="preserve">are individual metal (often </w:t>
      </w:r>
      <w:r w:rsidR="002E52EA">
        <w:rPr>
          <w:lang w:val="en-US"/>
        </w:rPr>
        <w:t>Tungsten</w:t>
      </w:r>
      <w:r w:rsidR="00AC3BBF">
        <w:rPr>
          <w:lang w:val="en-US"/>
        </w:rPr>
        <w:t>)</w:t>
      </w:r>
      <w:r w:rsidR="00A432C1">
        <w:rPr>
          <w:lang w:val="en-US"/>
        </w:rPr>
        <w:t xml:space="preserve"> </w:t>
      </w:r>
      <w:r w:rsidR="006F2293">
        <w:rPr>
          <w:lang w:val="en-US"/>
        </w:rPr>
        <w:t>blocks used to shape a radiation beam</w:t>
      </w:r>
      <w:r w:rsidR="00E75771">
        <w:rPr>
          <w:lang w:val="en-US"/>
        </w:rPr>
        <w:t xml:space="preserve"> coming from a</w:t>
      </w:r>
      <w:r w:rsidR="00C50E9A">
        <w:rPr>
          <w:lang w:val="en-US"/>
        </w:rPr>
        <w:t xml:space="preserve">n external </w:t>
      </w:r>
      <w:r w:rsidR="00CC38FD">
        <w:rPr>
          <w:lang w:val="en-US"/>
        </w:rPr>
        <w:t xml:space="preserve">radiation therapy </w:t>
      </w:r>
      <w:r w:rsidR="00190BE1">
        <w:rPr>
          <w:lang w:val="en-US"/>
        </w:rPr>
        <w:t>machine</w:t>
      </w:r>
      <w:r w:rsidR="00B667EA">
        <w:rPr>
          <w:lang w:val="en-US"/>
        </w:rPr>
        <w:t xml:space="preserve"> </w:t>
      </w:r>
      <w:r w:rsidR="00B667EA">
        <w:rPr>
          <w:lang w:val="en-US"/>
        </w:rPr>
        <w:fldChar w:fldCharType="begin"/>
      </w:r>
      <w:r w:rsidR="003F507D">
        <w:rPr>
          <w:lang w:val="en-US"/>
        </w:rPr>
        <w:instrText xml:space="preserve"> ADDIN ZOTERO_ITEM CSL_CITATION {"citationID":"CeV3RcmK","properties":{"formattedCitation":"(Galvin et al., 1993)","plainCitation":"(Galvin et al., 1993)","noteIndex":0},"citationItems":[{"id":215,"uris":["http://zotero.org/users/9228513/items/HF6GSAAZ"],"itemData":{"id":215,"type":"article-journal","abstract":"Commissioning measurements for a multileaf collimator installed on a dual energy accelerator with 6 and 15 MV photons are described. Detailed dosimetric characterization of the multileaf collimator is a requirement for modeling the collimator with treatment planning software. Measurements include a determination of the penumbra width, leaf transmission, between-leaf leakage, and localization of the leaf ends and sides. Standard radiographic film was used for the penumbra measurements, and separate experiments using radiochromic film and thermoluminescent dosimeters were performed to verify that distortions of the dose distribution at an edge due to changing energy sensitivity of silver bromide film are negligible. Films were analyzed with a scanning laser densitometer with a 210 micron spot. Little change in the penumbra edge distribution was noted for different positions of a leaf in the field. Experiments localizing the physical end of the leaves showed less than 1 mm deviation from the 50% decrement line. This small difference is attributed to the shaped end on the leaves. One side of a single leaf corresponded to the 50% decrement line, but the opposite face was aligned with a lower value. This difference is due to the tongue and groove used to decrease between-leaf leakage. For both energies, approximately 2% of photons incident on the multileaf collimator are transmitted and an additional 0.5% leakage occurs between the leaves. Alignment of the leaves to form a straight edge results in a penumbra profile which compares favorably with the standard technique of using alloy blocks. When the edge is stepped, the isodose lines follow the leaf pattern and the boundary is poorly defined compared to divergent blocks.","container-title":"International Journal of Radiation Oncology*Biology*Physics","DOI":"10.1016/0360-3016(93)90339-W","ISSN":"0360-3016","issue":"2","journalAbbreviation":"International Journal of Radiation Oncology*Biology*Physics","language":"en","page":"181-192","source":"ScienceDirect","title":"Characterization of a multileaf collimator system","volume":"25","author":[{"family":"Galvin","given":"James M."},{"family":"Smith","given":"Alfred R."},{"family":"Lally","given":"Brian"}],"issued":{"date-parts":[["1993",1,15]]}}}],"schema":"https://github.com/citation-style-language/schema/raw/master/csl-citation.json"} </w:instrText>
      </w:r>
      <w:r w:rsidR="00B667EA">
        <w:rPr>
          <w:lang w:val="en-US"/>
        </w:rPr>
        <w:fldChar w:fldCharType="separate"/>
      </w:r>
      <w:r w:rsidR="00B667EA" w:rsidRPr="00E75771">
        <w:rPr>
          <w:rFonts w:cs="Times New Roman"/>
          <w:lang w:val="en-US"/>
        </w:rPr>
        <w:t>(Galvin et al., 1993)</w:t>
      </w:r>
      <w:r w:rsidR="00B667EA">
        <w:rPr>
          <w:lang w:val="en-US"/>
        </w:rPr>
        <w:fldChar w:fldCharType="end"/>
      </w:r>
      <w:r w:rsidR="006F2293">
        <w:rPr>
          <w:lang w:val="en-US"/>
        </w:rPr>
        <w:t xml:space="preserve">. </w:t>
      </w:r>
    </w:p>
    <w:p w14:paraId="79354BB7" w14:textId="7F6E6086" w:rsidR="00A342BF" w:rsidRDefault="00A342BF" w:rsidP="00CB30D7">
      <w:pPr>
        <w:spacing w:line="360" w:lineRule="auto"/>
        <w:rPr>
          <w:lang w:val="en-US"/>
        </w:rPr>
      </w:pPr>
      <w:r>
        <w:rPr>
          <w:lang w:val="en-US"/>
        </w:rPr>
        <w:t>MLE – Maximum likelihood estimator</w:t>
      </w:r>
    </w:p>
    <w:p w14:paraId="6B1B62BC" w14:textId="0FA43881" w:rsidR="00A34BAD" w:rsidRDefault="00A34BAD" w:rsidP="00CB30D7">
      <w:pPr>
        <w:spacing w:line="360" w:lineRule="auto"/>
        <w:rPr>
          <w:lang w:val="en-US"/>
        </w:rPr>
      </w:pPr>
      <w:r>
        <w:rPr>
          <w:lang w:val="en-US"/>
        </w:rPr>
        <w:t>NHEJ – Nonhomologous End-Joining</w:t>
      </w:r>
    </w:p>
    <w:p w14:paraId="355DD00E" w14:textId="617F48DE" w:rsidR="00DF27B8" w:rsidRDefault="00DF27B8" w:rsidP="00CB30D7">
      <w:pPr>
        <w:spacing w:line="360" w:lineRule="auto"/>
        <w:rPr>
          <w:lang w:val="en-US"/>
        </w:rPr>
      </w:pPr>
      <w:r>
        <w:rPr>
          <w:lang w:val="en-US"/>
        </w:rPr>
        <w:t xml:space="preserve">OD – Optical </w:t>
      </w:r>
      <w:r w:rsidR="005537EC">
        <w:rPr>
          <w:lang w:val="en-US"/>
        </w:rPr>
        <w:t>d</w:t>
      </w:r>
      <w:r>
        <w:rPr>
          <w:lang w:val="en-US"/>
        </w:rPr>
        <w:t>ensity</w:t>
      </w:r>
    </w:p>
    <w:p w14:paraId="343E7AB5" w14:textId="53661850" w:rsidR="00042FB7" w:rsidRDefault="008F3EF4" w:rsidP="00CB30D7">
      <w:pPr>
        <w:spacing w:line="360" w:lineRule="auto"/>
        <w:rPr>
          <w:lang w:val="en-US"/>
        </w:rPr>
      </w:pPr>
      <w:r w:rsidRPr="00A35E21">
        <w:rPr>
          <w:lang w:val="en-US"/>
        </w:rPr>
        <w:t>P53</w:t>
      </w:r>
      <w:r w:rsidR="00C2720E" w:rsidRPr="00A35E21">
        <w:rPr>
          <w:lang w:val="en-US"/>
        </w:rPr>
        <w:t xml:space="preserve"> </w:t>
      </w:r>
      <w:r w:rsidR="0088384C">
        <w:rPr>
          <w:lang w:val="en-US"/>
        </w:rPr>
        <w:t>–</w:t>
      </w:r>
      <w:r w:rsidR="00C2720E" w:rsidRPr="00A35E21">
        <w:rPr>
          <w:lang w:val="en-US"/>
        </w:rPr>
        <w:t xml:space="preserve"> </w:t>
      </w:r>
      <w:r w:rsidR="0088384C">
        <w:rPr>
          <w:lang w:val="en-US"/>
        </w:rPr>
        <w:t xml:space="preserve">A protein that </w:t>
      </w:r>
      <w:r w:rsidR="00492C8F">
        <w:rPr>
          <w:lang w:val="en-US"/>
        </w:rPr>
        <w:t xml:space="preserve">is bound to another protein called mdm2. When DNA damage </w:t>
      </w:r>
      <w:r w:rsidR="003E71E4">
        <w:rPr>
          <w:lang w:val="en-US"/>
        </w:rPr>
        <w:t>occur,</w:t>
      </w:r>
      <w:r w:rsidR="00492C8F">
        <w:rPr>
          <w:lang w:val="en-US"/>
        </w:rPr>
        <w:t xml:space="preserve"> it is rel</w:t>
      </w:r>
      <w:r w:rsidR="003E71E4">
        <w:rPr>
          <w:lang w:val="en-US"/>
        </w:rPr>
        <w:t xml:space="preserve">eased from </w:t>
      </w:r>
      <w:r w:rsidR="00042FB7">
        <w:rPr>
          <w:lang w:val="en-US"/>
        </w:rPr>
        <w:t>mdm2,</w:t>
      </w:r>
      <w:r w:rsidR="003E71E4">
        <w:rPr>
          <w:lang w:val="en-US"/>
        </w:rPr>
        <w:t xml:space="preserve"> and it will bind to a gene for transcription of </w:t>
      </w:r>
      <w:r w:rsidR="00202C5E">
        <w:rPr>
          <w:lang w:val="en-US"/>
        </w:rPr>
        <w:t xml:space="preserve">the p21 protein. This protein will in turn </w:t>
      </w:r>
      <w:r w:rsidR="00225D33">
        <w:rPr>
          <w:lang w:val="en-US"/>
        </w:rPr>
        <w:t xml:space="preserve">inactivate </w:t>
      </w:r>
      <w:r w:rsidR="0020564E">
        <w:rPr>
          <w:lang w:val="en-US"/>
        </w:rPr>
        <w:t>a protein</w:t>
      </w:r>
      <w:r w:rsidR="00225D33">
        <w:rPr>
          <w:lang w:val="en-US"/>
        </w:rPr>
        <w:t xml:space="preserve"> </w:t>
      </w:r>
      <w:r w:rsidR="00510F25">
        <w:rPr>
          <w:lang w:val="en-US"/>
        </w:rPr>
        <w:t xml:space="preserve">complex </w:t>
      </w:r>
      <w:r w:rsidR="0020564E">
        <w:rPr>
          <w:lang w:val="en-US"/>
        </w:rPr>
        <w:t xml:space="preserve">responsible for promoting cell </w:t>
      </w:r>
      <w:r w:rsidR="002D33C3">
        <w:rPr>
          <w:lang w:val="en-US"/>
        </w:rPr>
        <w:t>division</w:t>
      </w:r>
      <w:r w:rsidR="00AD3142">
        <w:rPr>
          <w:lang w:val="en-US"/>
        </w:rPr>
        <w:t xml:space="preserve"> </w:t>
      </w:r>
      <w:r w:rsidR="00AD3142">
        <w:rPr>
          <w:lang w:val="en-US"/>
        </w:rPr>
        <w:fldChar w:fldCharType="begin"/>
      </w:r>
      <w:r w:rsidR="003F507D">
        <w:rPr>
          <w:lang w:val="en-US"/>
        </w:rPr>
        <w:instrText xml:space="preserve"> ADDIN ZOTERO_ITEM CSL_CITATION {"citationID":"ZxX5T5Vi","properties":{"formattedCitation":"(Alberts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AD3142">
        <w:rPr>
          <w:lang w:val="en-US"/>
        </w:rPr>
        <w:fldChar w:fldCharType="separate"/>
      </w:r>
      <w:r w:rsidR="00AD3142" w:rsidRPr="00825DD2">
        <w:rPr>
          <w:rFonts w:cs="Times New Roman"/>
          <w:lang w:val="en-US"/>
        </w:rPr>
        <w:t>(Alberts et al., 2014</w:t>
      </w:r>
      <w:r w:rsidR="009253A1">
        <w:rPr>
          <w:rFonts w:cs="Times New Roman"/>
          <w:lang w:val="en-US"/>
        </w:rPr>
        <w:t>, p.1014</w:t>
      </w:r>
      <w:r w:rsidR="00AD3142" w:rsidRPr="00825DD2">
        <w:rPr>
          <w:rFonts w:cs="Times New Roman"/>
          <w:lang w:val="en-US"/>
        </w:rPr>
        <w:t>)</w:t>
      </w:r>
      <w:r w:rsidR="00AD3142">
        <w:rPr>
          <w:lang w:val="en-US"/>
        </w:rPr>
        <w:fldChar w:fldCharType="end"/>
      </w:r>
      <w:r w:rsidR="0020564E">
        <w:rPr>
          <w:lang w:val="en-US"/>
        </w:rPr>
        <w:t xml:space="preserve">. </w:t>
      </w:r>
    </w:p>
    <w:p w14:paraId="7FFCF7BC" w14:textId="0465DEAF" w:rsidR="00A3200F" w:rsidRDefault="00A3200F" w:rsidP="00CB30D7">
      <w:pPr>
        <w:spacing w:line="360" w:lineRule="auto"/>
        <w:rPr>
          <w:lang w:val="en-US"/>
        </w:rPr>
      </w:pPr>
      <w:r>
        <w:rPr>
          <w:lang w:val="en-US"/>
        </w:rPr>
        <w:t xml:space="preserve">PCA – </w:t>
      </w:r>
      <w:proofErr w:type="gramStart"/>
      <w:r>
        <w:rPr>
          <w:lang w:val="en-US"/>
        </w:rPr>
        <w:t>Principle</w:t>
      </w:r>
      <w:proofErr w:type="gramEnd"/>
      <w:r>
        <w:rPr>
          <w:lang w:val="en-US"/>
        </w:rPr>
        <w:t xml:space="preserve"> Component Analysis</w:t>
      </w:r>
    </w:p>
    <w:p w14:paraId="36F8C219" w14:textId="59FE2CE4" w:rsidR="00325D21" w:rsidRPr="005B4A1E" w:rsidRDefault="00325D21" w:rsidP="00CB30D7">
      <w:pPr>
        <w:spacing w:line="360" w:lineRule="auto"/>
        <w:rPr>
          <w:lang w:val="en-US"/>
        </w:rPr>
      </w:pPr>
      <w:r>
        <w:rPr>
          <w:lang w:val="en-US"/>
        </w:rPr>
        <w:t xml:space="preserve">Phosphorylation </w:t>
      </w:r>
      <w:r w:rsidR="00E33791">
        <w:rPr>
          <w:lang w:val="en-US"/>
        </w:rPr>
        <w:t>–</w:t>
      </w:r>
      <w:r>
        <w:rPr>
          <w:lang w:val="en-US"/>
        </w:rPr>
        <w:t xml:space="preserve"> </w:t>
      </w:r>
      <w:r w:rsidR="00E33791">
        <w:rPr>
          <w:lang w:val="en-US"/>
        </w:rPr>
        <w:t xml:space="preserve">Is the process of </w:t>
      </w:r>
      <w:r w:rsidR="009E2D1D">
        <w:rPr>
          <w:lang w:val="en-US"/>
        </w:rPr>
        <w:t>transferring a phosphate group</w:t>
      </w:r>
      <w:r w:rsidR="00833398">
        <w:rPr>
          <w:lang w:val="en-US"/>
        </w:rPr>
        <w:t xml:space="preserve"> (</w:t>
      </w:r>
      <w:r w:rsidR="00C80164">
        <w:rPr>
          <w:lang w:val="en-US"/>
        </w:rPr>
        <w:t>PO</w:t>
      </w:r>
      <w:r w:rsidR="00C80164">
        <w:rPr>
          <w:vertAlign w:val="subscript"/>
          <w:lang w:val="en-US"/>
        </w:rPr>
        <w:t>3</w:t>
      </w:r>
      <w:r w:rsidR="00833398">
        <w:rPr>
          <w:lang w:val="en-US"/>
        </w:rPr>
        <w:t>)</w:t>
      </w:r>
      <w:r w:rsidR="009E2D1D">
        <w:rPr>
          <w:lang w:val="en-US"/>
        </w:rPr>
        <w:t xml:space="preserve"> to a molecule</w:t>
      </w:r>
      <w:r w:rsidR="00630663">
        <w:rPr>
          <w:lang w:val="en-US"/>
        </w:rPr>
        <w:t xml:space="preserve">. </w:t>
      </w:r>
      <w:r w:rsidR="00793F32">
        <w:rPr>
          <w:lang w:val="en-US"/>
        </w:rPr>
        <w:t>Proteins are activated by phosphorylation</w:t>
      </w:r>
      <w:r w:rsidR="0004128C">
        <w:rPr>
          <w:lang w:val="en-US"/>
        </w:rPr>
        <w:t xml:space="preserve">, and the addition of a phosphate group might change </w:t>
      </w:r>
      <w:r w:rsidR="00504EC9">
        <w:rPr>
          <w:lang w:val="en-US"/>
        </w:rPr>
        <w:t>the proteins in different ways</w:t>
      </w:r>
      <w:r w:rsidR="005B4A1E">
        <w:rPr>
          <w:lang w:val="en-US"/>
        </w:rPr>
        <w:t>: Extra charge from PO</w:t>
      </w:r>
      <w:r w:rsidR="005B4A1E">
        <w:rPr>
          <w:vertAlign w:val="subscript"/>
          <w:lang w:val="en-US"/>
        </w:rPr>
        <w:t>3</w:t>
      </w:r>
      <w:r w:rsidR="005B4A1E">
        <w:rPr>
          <w:lang w:val="en-US"/>
        </w:rPr>
        <w:t xml:space="preserve"> can attract </w:t>
      </w:r>
      <w:r w:rsidR="001F79FD">
        <w:rPr>
          <w:lang w:val="en-US"/>
        </w:rPr>
        <w:t xml:space="preserve">amino acid chains that connect to the existing </w:t>
      </w:r>
      <w:r w:rsidR="00EC0682">
        <w:rPr>
          <w:lang w:val="en-US"/>
        </w:rPr>
        <w:t>protein,</w:t>
      </w:r>
      <w:r w:rsidR="003F3CDC">
        <w:rPr>
          <w:lang w:val="en-US"/>
        </w:rPr>
        <w:t xml:space="preserve"> or</w:t>
      </w:r>
      <w:r w:rsidR="001F79FD">
        <w:rPr>
          <w:lang w:val="en-US"/>
        </w:rPr>
        <w:t xml:space="preserve"> the </w:t>
      </w:r>
      <w:r w:rsidR="004203A6">
        <w:rPr>
          <w:lang w:val="en-US"/>
        </w:rPr>
        <w:t xml:space="preserve">structure of the binding cite </w:t>
      </w:r>
      <w:r w:rsidR="00BD7928">
        <w:rPr>
          <w:lang w:val="en-US"/>
        </w:rPr>
        <w:t>can change</w:t>
      </w:r>
      <w:r w:rsidR="00EC0682">
        <w:rPr>
          <w:lang w:val="en-US"/>
        </w:rPr>
        <w:t xml:space="preserve"> </w:t>
      </w:r>
      <w:r w:rsidR="00614EC2">
        <w:rPr>
          <w:lang w:val="en-US"/>
        </w:rPr>
        <w:fldChar w:fldCharType="begin"/>
      </w:r>
      <w:r w:rsidR="003F507D">
        <w:rPr>
          <w:lang w:val="en-US"/>
        </w:rPr>
        <w:instrText xml:space="preserve"> ADDIN ZOTERO_ITEM CSL_CITATION {"citationID":"CgNGwE38","properties":{"formattedCitation":"(Alberts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614EC2">
        <w:rPr>
          <w:lang w:val="en-US"/>
        </w:rPr>
        <w:fldChar w:fldCharType="separate"/>
      </w:r>
      <w:r w:rsidR="00614EC2" w:rsidRPr="00562C7A">
        <w:rPr>
          <w:rFonts w:cs="Times New Roman"/>
          <w:lang w:val="en-US"/>
        </w:rPr>
        <w:t>(Alberts et al., 2014</w:t>
      </w:r>
      <w:r w:rsidR="00562C7A">
        <w:rPr>
          <w:rFonts w:cs="Times New Roman"/>
          <w:lang w:val="en-US"/>
        </w:rPr>
        <w:t>, p.153-154</w:t>
      </w:r>
      <w:r w:rsidR="00614EC2" w:rsidRPr="00562C7A">
        <w:rPr>
          <w:rFonts w:cs="Times New Roman"/>
          <w:lang w:val="en-US"/>
        </w:rPr>
        <w:t>)</w:t>
      </w:r>
      <w:r w:rsidR="00614EC2">
        <w:rPr>
          <w:lang w:val="en-US"/>
        </w:rPr>
        <w:fldChar w:fldCharType="end"/>
      </w:r>
      <w:r w:rsidR="00EC0682">
        <w:rPr>
          <w:lang w:val="en-US"/>
        </w:rPr>
        <w:t xml:space="preserve">. </w:t>
      </w:r>
      <w:r w:rsidR="00562C7A">
        <w:rPr>
          <w:lang w:val="en-US"/>
        </w:rPr>
        <w:t xml:space="preserve">Both processes </w:t>
      </w:r>
      <w:r w:rsidR="003C564B">
        <w:rPr>
          <w:lang w:val="en-US"/>
        </w:rPr>
        <w:t>regulate the activity level of the protein.</w:t>
      </w:r>
      <w:r w:rsidR="00EC0682">
        <w:rPr>
          <w:lang w:val="en-US"/>
        </w:rPr>
        <w:t xml:space="preserve"> </w:t>
      </w:r>
    </w:p>
    <w:p w14:paraId="352FD714" w14:textId="69B8E0F2" w:rsidR="003E28C7" w:rsidRDefault="003E28C7" w:rsidP="00CB30D7">
      <w:pPr>
        <w:spacing w:line="360" w:lineRule="auto"/>
        <w:rPr>
          <w:lang w:val="en-US"/>
        </w:rPr>
      </w:pPr>
      <w:r>
        <w:rPr>
          <w:lang w:val="en-US"/>
        </w:rPr>
        <w:t>PMF – Probability Mass Function</w:t>
      </w:r>
    </w:p>
    <w:p w14:paraId="08DD3A94" w14:textId="4F230A67" w:rsidR="00563A38" w:rsidRDefault="00563A38" w:rsidP="00CB30D7">
      <w:pPr>
        <w:spacing w:line="360" w:lineRule="auto"/>
        <w:rPr>
          <w:lang w:val="en-US"/>
        </w:rPr>
      </w:pPr>
      <w:proofErr w:type="spellStart"/>
      <w:r>
        <w:rPr>
          <w:lang w:val="en-US"/>
        </w:rPr>
        <w:t>PreRC</w:t>
      </w:r>
      <w:proofErr w:type="spellEnd"/>
      <w:r>
        <w:rPr>
          <w:lang w:val="en-US"/>
        </w:rPr>
        <w:t xml:space="preserve"> </w:t>
      </w:r>
      <w:r w:rsidR="00A941C5">
        <w:rPr>
          <w:lang w:val="en-US"/>
        </w:rPr>
        <w:t>–</w:t>
      </w:r>
      <w:r>
        <w:rPr>
          <w:lang w:val="en-US"/>
        </w:rPr>
        <w:t xml:space="preserve"> </w:t>
      </w:r>
      <w:proofErr w:type="spellStart"/>
      <w:r>
        <w:rPr>
          <w:lang w:val="en-US"/>
        </w:rPr>
        <w:t>Pre</w:t>
      </w:r>
      <w:r w:rsidR="00A941C5">
        <w:rPr>
          <w:lang w:val="en-US"/>
        </w:rPr>
        <w:t>replicative</w:t>
      </w:r>
      <w:proofErr w:type="spellEnd"/>
      <w:r w:rsidR="00A941C5">
        <w:rPr>
          <w:lang w:val="en-US"/>
        </w:rPr>
        <w:t xml:space="preserve"> complex</w:t>
      </w:r>
    </w:p>
    <w:p w14:paraId="2487D020" w14:textId="215AD87C" w:rsidR="008577E5" w:rsidRDefault="008577E5" w:rsidP="00CB30D7">
      <w:pPr>
        <w:spacing w:line="360" w:lineRule="auto"/>
        <w:rPr>
          <w:lang w:val="en-US"/>
        </w:rPr>
      </w:pPr>
      <w:r>
        <w:rPr>
          <w:lang w:val="en-US"/>
        </w:rPr>
        <w:t xml:space="preserve">Proteins – Chains of </w:t>
      </w:r>
      <w:r w:rsidR="0024719D">
        <w:rPr>
          <w:lang w:val="en-US"/>
        </w:rPr>
        <w:t>amino acids</w:t>
      </w:r>
      <w:r w:rsidR="009053F2">
        <w:rPr>
          <w:lang w:val="en-US"/>
        </w:rPr>
        <w:t xml:space="preserve"> with different shapes, </w:t>
      </w:r>
      <w:proofErr w:type="gramStart"/>
      <w:r w:rsidR="009053F2">
        <w:rPr>
          <w:lang w:val="en-US"/>
        </w:rPr>
        <w:t>sizes</w:t>
      </w:r>
      <w:proofErr w:type="gramEnd"/>
      <w:r w:rsidR="009053F2">
        <w:rPr>
          <w:lang w:val="en-US"/>
        </w:rPr>
        <w:t xml:space="preserve"> and functions</w:t>
      </w:r>
      <w:r w:rsidR="00413904">
        <w:rPr>
          <w:lang w:val="en-US"/>
        </w:rPr>
        <w:t xml:space="preserve">. </w:t>
      </w:r>
      <w:r w:rsidR="004438AE">
        <w:rPr>
          <w:lang w:val="en-US"/>
        </w:rPr>
        <w:t xml:space="preserve">One main function is catalyzing </w:t>
      </w:r>
      <w:r w:rsidR="001E4B40">
        <w:rPr>
          <w:lang w:val="en-US"/>
        </w:rPr>
        <w:t xml:space="preserve">certain chemical </w:t>
      </w:r>
      <w:r w:rsidR="008A4AA1">
        <w:rPr>
          <w:lang w:val="en-US"/>
        </w:rPr>
        <w:t xml:space="preserve">reactions. </w:t>
      </w:r>
      <w:r w:rsidR="00740DA0">
        <w:rPr>
          <w:lang w:val="en-US"/>
        </w:rPr>
        <w:t>These proteins are called enzymes</w:t>
      </w:r>
      <w:r w:rsidR="00EF08AB">
        <w:rPr>
          <w:lang w:val="en-US"/>
        </w:rPr>
        <w:t xml:space="preserve"> and have binding cites where</w:t>
      </w:r>
      <w:r w:rsidR="00DE2EE9">
        <w:rPr>
          <w:lang w:val="en-US"/>
        </w:rPr>
        <w:t xml:space="preserve"> specific molecules fit</w:t>
      </w:r>
      <w:r w:rsidR="00B21DEE">
        <w:rPr>
          <w:lang w:val="en-US"/>
        </w:rPr>
        <w:t xml:space="preserve">. The enzymes can both break and </w:t>
      </w:r>
      <w:r w:rsidR="00F879C2">
        <w:rPr>
          <w:lang w:val="en-US"/>
        </w:rPr>
        <w:t>form</w:t>
      </w:r>
      <w:r w:rsidR="00B21DEE">
        <w:rPr>
          <w:lang w:val="en-US"/>
        </w:rPr>
        <w:t xml:space="preserve"> chemical bonds</w:t>
      </w:r>
      <w:r w:rsidR="00C22B59">
        <w:rPr>
          <w:lang w:val="en-US"/>
        </w:rPr>
        <w:t xml:space="preserve"> </w:t>
      </w:r>
      <w:r w:rsidR="00C22B59">
        <w:rPr>
          <w:lang w:val="en-US"/>
        </w:rPr>
        <w:fldChar w:fldCharType="begin"/>
      </w:r>
      <w:r w:rsidR="003F507D">
        <w:rPr>
          <w:lang w:val="en-US"/>
        </w:rPr>
        <w:instrText xml:space="preserve"> ADDIN ZOTERO_ITEM CSL_CITATION {"citationID":"JbY6g1R9","properties":{"formattedCitation":"(Mason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C22B59">
        <w:rPr>
          <w:lang w:val="en-US"/>
        </w:rPr>
        <w:fldChar w:fldCharType="separate"/>
      </w:r>
      <w:r w:rsidR="00C22B59" w:rsidRPr="00C22B59">
        <w:rPr>
          <w:rFonts w:cs="Times New Roman"/>
          <w:lang w:val="en-US"/>
        </w:rPr>
        <w:t>(Mason et al., 2020</w:t>
      </w:r>
      <w:r w:rsidR="00C22B59">
        <w:rPr>
          <w:rFonts w:cs="Times New Roman"/>
          <w:lang w:val="en-US"/>
        </w:rPr>
        <w:t>, p.38</w:t>
      </w:r>
      <w:r w:rsidR="00C22B59" w:rsidRPr="00C22B59">
        <w:rPr>
          <w:rFonts w:cs="Times New Roman"/>
          <w:lang w:val="en-US"/>
        </w:rPr>
        <w:t>)</w:t>
      </w:r>
      <w:r w:rsidR="00C22B59">
        <w:rPr>
          <w:lang w:val="en-US"/>
        </w:rPr>
        <w:fldChar w:fldCharType="end"/>
      </w:r>
      <w:r w:rsidR="00B21DEE">
        <w:rPr>
          <w:lang w:val="en-US"/>
        </w:rPr>
        <w:t xml:space="preserve">. </w:t>
      </w:r>
    </w:p>
    <w:p w14:paraId="1EA2C40A" w14:textId="0F091995" w:rsidR="00FE020A" w:rsidRPr="00FE020A" w:rsidRDefault="00FE020A" w:rsidP="00CB30D7">
      <w:pPr>
        <w:spacing w:line="360" w:lineRule="auto"/>
        <w:rPr>
          <w:lang w:val="en-US"/>
        </w:rPr>
      </w:pPr>
      <w:r w:rsidRPr="00FE020A">
        <w:rPr>
          <w:lang w:val="en-US"/>
        </w:rPr>
        <w:t>RNA-primer – Ribonucleic acid prime</w:t>
      </w:r>
      <w:r>
        <w:rPr>
          <w:lang w:val="en-US"/>
        </w:rPr>
        <w:t xml:space="preserve">rs are </w:t>
      </w:r>
      <w:r w:rsidR="004021D1">
        <w:rPr>
          <w:lang w:val="en-US"/>
        </w:rPr>
        <w:t xml:space="preserve">short nucleotide sequences generated by RNA-polymerase. </w:t>
      </w:r>
      <w:r w:rsidR="006C3C0B">
        <w:rPr>
          <w:lang w:val="en-US"/>
        </w:rPr>
        <w:t xml:space="preserve">They exist as a starting point for DNA-polymerase, because they are only able to </w:t>
      </w:r>
      <w:r w:rsidR="006C3C0B">
        <w:rPr>
          <w:lang w:val="en-US"/>
        </w:rPr>
        <w:lastRenderedPageBreak/>
        <w:t xml:space="preserve">continue an existing </w:t>
      </w:r>
      <w:r w:rsidR="00D3744C">
        <w:rPr>
          <w:lang w:val="en-US"/>
        </w:rPr>
        <w:t>strand</w:t>
      </w:r>
      <w:r w:rsidR="00141FE0">
        <w:rPr>
          <w:lang w:val="en-US"/>
        </w:rPr>
        <w:t xml:space="preserve"> </w:t>
      </w:r>
      <w:r w:rsidR="00D3744C">
        <w:rPr>
          <w:lang w:val="en-US"/>
        </w:rPr>
        <w:fldChar w:fldCharType="begin"/>
      </w:r>
      <w:r w:rsidR="003F507D">
        <w:rPr>
          <w:lang w:val="en-US"/>
        </w:rPr>
        <w:instrText xml:space="preserve"> ADDIN ZOTERO_ITEM CSL_CITATION {"citationID":"CUDSshye","properties":{"formattedCitation":"(Mason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D3744C">
        <w:rPr>
          <w:lang w:val="en-US"/>
        </w:rPr>
        <w:fldChar w:fldCharType="separate"/>
      </w:r>
      <w:r w:rsidR="00D3744C" w:rsidRPr="00D3744C">
        <w:rPr>
          <w:rFonts w:cs="Times New Roman"/>
          <w:lang w:val="en-US"/>
        </w:rPr>
        <w:t>(Mason et al., 2020</w:t>
      </w:r>
      <w:r w:rsidR="00D3744C">
        <w:rPr>
          <w:rFonts w:cs="Times New Roman"/>
          <w:lang w:val="en-US"/>
        </w:rPr>
        <w:t>, p.292</w:t>
      </w:r>
      <w:r w:rsidR="00D3744C" w:rsidRPr="00D3744C">
        <w:rPr>
          <w:rFonts w:cs="Times New Roman"/>
          <w:lang w:val="en-US"/>
        </w:rPr>
        <w:t>)</w:t>
      </w:r>
      <w:r w:rsidR="00D3744C">
        <w:rPr>
          <w:lang w:val="en-US"/>
        </w:rPr>
        <w:fldChar w:fldCharType="end"/>
      </w:r>
      <w:r w:rsidR="00D3744C">
        <w:rPr>
          <w:lang w:val="en-US"/>
        </w:rPr>
        <w:t>.</w:t>
      </w:r>
      <w:r w:rsidR="00141FE0">
        <w:rPr>
          <w:lang w:val="en-US"/>
        </w:rPr>
        <w:t xml:space="preserve"> The RNA-polymerase will attach Uracil instead of Thymine </w:t>
      </w:r>
      <w:r w:rsidR="003E1276">
        <w:rPr>
          <w:lang w:val="en-US"/>
        </w:rPr>
        <w:t xml:space="preserve">(see </w:t>
      </w:r>
      <w:r w:rsidR="003E1276">
        <w:rPr>
          <w:lang w:val="en-US"/>
        </w:rPr>
        <w:fldChar w:fldCharType="begin"/>
      </w:r>
      <w:r w:rsidR="003E1276">
        <w:rPr>
          <w:lang w:val="en-US"/>
        </w:rPr>
        <w:instrText xml:space="preserve"> REF _Ref97637677 \r \h </w:instrText>
      </w:r>
      <w:r w:rsidR="00CB30D7">
        <w:rPr>
          <w:lang w:val="en-US"/>
        </w:rPr>
        <w:instrText xml:space="preserve"> \* MERGEFORMAT </w:instrText>
      </w:r>
      <w:r w:rsidR="003E1276">
        <w:rPr>
          <w:lang w:val="en-US"/>
        </w:rPr>
      </w:r>
      <w:r w:rsidR="003E1276">
        <w:rPr>
          <w:lang w:val="en-US"/>
        </w:rPr>
        <w:fldChar w:fldCharType="separate"/>
      </w:r>
      <w:r w:rsidR="0033723F">
        <w:rPr>
          <w:lang w:val="en-US"/>
        </w:rPr>
        <w:t>1.7.1</w:t>
      </w:r>
      <w:r w:rsidR="003E1276">
        <w:rPr>
          <w:lang w:val="en-US"/>
        </w:rPr>
        <w:fldChar w:fldCharType="end"/>
      </w:r>
      <w:r w:rsidR="003E1276">
        <w:rPr>
          <w:lang w:val="en-US"/>
        </w:rPr>
        <w:t>)</w:t>
      </w:r>
      <w:r w:rsidR="00FE4241">
        <w:rPr>
          <w:lang w:val="en-US"/>
        </w:rPr>
        <w:t xml:space="preserve">, and they </w:t>
      </w:r>
      <w:r w:rsidR="008538EB">
        <w:rPr>
          <w:lang w:val="en-US"/>
        </w:rPr>
        <w:t>must</w:t>
      </w:r>
      <w:r w:rsidR="00FE4241">
        <w:rPr>
          <w:lang w:val="en-US"/>
        </w:rPr>
        <w:t xml:space="preserve"> be removed </w:t>
      </w:r>
      <w:r w:rsidR="001A2E13">
        <w:rPr>
          <w:lang w:val="en-US"/>
        </w:rPr>
        <w:t xml:space="preserve">and replaced by a different DNA-polymerase </w:t>
      </w:r>
      <w:r w:rsidR="0088419E">
        <w:rPr>
          <w:lang w:val="en-US"/>
        </w:rPr>
        <w:fldChar w:fldCharType="begin"/>
      </w:r>
      <w:r w:rsidR="003F507D">
        <w:rPr>
          <w:lang w:val="en-US"/>
        </w:rPr>
        <w:instrText xml:space="preserve"> ADDIN ZOTERO_ITEM CSL_CITATION {"citationID":"trr2Qgif","properties":{"formattedCitation":"(Cooper, 2000b)","plainCitation":"(Cooper, 2000b)","noteIndex":0},"citationItems":[{"id":166,"uris":["http://zotero.org/users/9228513/items/3IQ9EUGL"],"itemData":{"id":166,"type":"article-journal","abstract":"As discussed in Chapter 3, DNA replication is a semiconservative process in which each parental strand serves as a template for the synthesis of a new complementary daughter strand. The central enzyme involved is DNA polymerase, which catalyzes the joining of deoxyribonucleoside 5′-triphosphates (dNTPs) to form the growing DNA chain. However, DNA replication is much more complex than a single enzymatic reaction. Other proteins are involved, and proofreading mechanisms are required to ensure that the accuracy of replication is compatible with the low frequency of errors that is needed for cell reproduction. Additional proteins and specific DNA sequences are also needed both to initiate replication and to copy the ends of eukaryotic chromosomes.","container-title":"The Cell: A Molecular Approach. 2nd edition","language":"en","note":"publisher: Sinauer Associates","source":"www.ncbi.nlm.nih.gov","title":"DNA Replication","URL":"https://www.ncbi.nlm.nih.gov/books/NBK9940/","author":[{"family":"Cooper","given":"Geoffrey M."}],"accessed":{"date-parts":[["2022",3,8]]},"issued":{"date-parts":[["2000"]]}}}],"schema":"https://github.com/citation-style-language/schema/raw/master/csl-citation.json"} </w:instrText>
      </w:r>
      <w:r w:rsidR="0088419E">
        <w:rPr>
          <w:lang w:val="en-US"/>
        </w:rPr>
        <w:fldChar w:fldCharType="separate"/>
      </w:r>
      <w:r w:rsidR="00AF5DB2" w:rsidRPr="00AF5DB2">
        <w:rPr>
          <w:rFonts w:cs="Times New Roman"/>
          <w:lang w:val="en-US"/>
        </w:rPr>
        <w:t>(Cooper, 2000b)</w:t>
      </w:r>
      <w:r w:rsidR="0088419E">
        <w:rPr>
          <w:lang w:val="en-US"/>
        </w:rPr>
        <w:fldChar w:fldCharType="end"/>
      </w:r>
      <w:r w:rsidR="0042154A">
        <w:rPr>
          <w:lang w:val="en-US"/>
        </w:rPr>
        <w:t xml:space="preserve">. </w:t>
      </w:r>
    </w:p>
    <w:p w14:paraId="1AC2AA51" w14:textId="666866FC" w:rsidR="00DF27B8" w:rsidRDefault="000F2D30" w:rsidP="00CB30D7">
      <w:pPr>
        <w:spacing w:line="360" w:lineRule="auto"/>
        <w:rPr>
          <w:lang w:val="en-US"/>
        </w:rPr>
      </w:pPr>
      <w:r>
        <w:rPr>
          <w:lang w:val="en-US"/>
        </w:rPr>
        <w:t xml:space="preserve">ROS </w:t>
      </w:r>
      <w:r w:rsidR="001C288A">
        <w:rPr>
          <w:lang w:val="en-US"/>
        </w:rPr>
        <w:t>–</w:t>
      </w:r>
      <w:r>
        <w:rPr>
          <w:lang w:val="en-US"/>
        </w:rPr>
        <w:t xml:space="preserve"> </w:t>
      </w:r>
      <w:r w:rsidR="001C288A">
        <w:rPr>
          <w:lang w:val="en-US"/>
        </w:rPr>
        <w:t xml:space="preserve">Reactive Oxygen Species is a </w:t>
      </w:r>
      <w:r w:rsidR="00495ED7">
        <w:rPr>
          <w:lang w:val="en-US"/>
        </w:rPr>
        <w:t xml:space="preserve">collective term for </w:t>
      </w:r>
      <w:r w:rsidR="00E7443A">
        <w:rPr>
          <w:lang w:val="en-US"/>
        </w:rPr>
        <w:t xml:space="preserve">highly reactive molecules based on oxygen. </w:t>
      </w:r>
      <w:r w:rsidR="003F0464">
        <w:rPr>
          <w:lang w:val="en-US"/>
        </w:rPr>
        <w:t xml:space="preserve">It has been shown </w:t>
      </w:r>
      <w:r w:rsidR="00D25F9A">
        <w:rPr>
          <w:lang w:val="en-US"/>
        </w:rPr>
        <w:t xml:space="preserve">an increase in ROS after exposure to </w:t>
      </w:r>
      <w:r w:rsidR="00165490">
        <w:rPr>
          <w:lang w:val="en-US"/>
        </w:rPr>
        <w:t xml:space="preserve">radiation, and it has been hypothesized </w:t>
      </w:r>
      <w:r w:rsidR="00501BCF">
        <w:rPr>
          <w:lang w:val="en-US"/>
        </w:rPr>
        <w:t>that they mediate DNA damage</w:t>
      </w:r>
      <w:r w:rsidR="0078638B">
        <w:rPr>
          <w:lang w:val="en-US"/>
        </w:rPr>
        <w:t xml:space="preserve"> </w:t>
      </w:r>
      <w:r w:rsidR="0078638B">
        <w:rPr>
          <w:lang w:val="en-US"/>
        </w:rPr>
        <w:fldChar w:fldCharType="begin"/>
      </w:r>
      <w:r w:rsidR="003F507D">
        <w:rPr>
          <w:lang w:val="en-US"/>
        </w:rPr>
        <w:instrText xml:space="preserve"> ADDIN ZOTERO_ITEM CSL_CITATION {"citationID":"btRc61wN","properties":{"formattedCitation":"(Narayanan et al., 1997)","plainCitation":"(Narayanan et al., 1997)","noteIndex":0},"citationItems":[{"id":119,"uris":["http://zotero.org/users/9228513/items/RXIP8XVK"],"itemData":{"id":119,"type":"article-journal","abstract":"The mechanism(s) by which high-linear energy transfer a particles, like those emitted by inhaled radon and radon daughters, cause lung cancer has not been elucidated. Conceivably, DNA damage that is induced by a particles may be mediated by the metabolic generation of reactive oxygen species (ROS), in addition to direct a particle-DNA interactions and hydroxyl radical-DNA interactions. Using normal human lung fibroblasts, we investigated the hypothesis that densely ionizing alpha particles may induce the intracellular generation of superoxide (O2.-) and hydrogen peroxide (H2O2). Ethidium bromide and 2',7'-dichlorofluorescein, fluorescent products of the membrane-permeable dyes hydroethidine and 2',7'-dichlorofluorescin diacetate, respectively, were used to monitor the intracellular production of O2.- and H2O2, respectively, by flow cytometry. Compared to sham-irradiated cells, fibroblasts that were exposed to alpha particles (0.4-19 cGy) had significant increases in intracellular O2.- production, along with concomitant increases in H2O2 production. Further analyses suggest that the plasma membrane-bound NADPH-oxidase is primarily responsible for this increased intracellular generation of ROS and that the ROS response does not require direct nuclear or cellular \"hits\" by the a particles. In this latter regard, we additionally report that unirradiated cells also show the ROS response when they are incubated with serum-containing culture medium that has been exposed to a particles or when they are incubated with supernatants from a-irradiated cells. Our overall results support the possibility that a particles, at least in part, may mediate their DNA-damaging effects indirectly via a ROS-related mechanism.","container-title":"Cancer Research","ISSN":"0008-5472","issue":"18","journalAbbreviation":"Cancer Res","language":"eng","note":"PMID: 9307280","page":"3963-3971","source":"PubMed","title":"Alpha particles initiate biological production of superoxide anions and hydrogen peroxide in human cells","volume":"57","author":[{"family":"Narayanan","given":"P. K."},{"family":"Goodwin","given":"E. H."},{"family":"Lehnert","given":"B. E."}],"issued":{"date-parts":[["1997",9,15]]}}}],"schema":"https://github.com/citation-style-language/schema/raw/master/csl-citation.json"} </w:instrText>
      </w:r>
      <w:r w:rsidR="0078638B">
        <w:rPr>
          <w:lang w:val="en-US"/>
        </w:rPr>
        <w:fldChar w:fldCharType="separate"/>
      </w:r>
      <w:r w:rsidR="0078638B" w:rsidRPr="0078638B">
        <w:rPr>
          <w:rFonts w:cs="Times New Roman"/>
          <w:lang w:val="en-US"/>
        </w:rPr>
        <w:t>(Narayanan et al., 1997)</w:t>
      </w:r>
      <w:r w:rsidR="0078638B">
        <w:rPr>
          <w:lang w:val="en-US"/>
        </w:rPr>
        <w:fldChar w:fldCharType="end"/>
      </w:r>
      <w:r w:rsidR="00501BCF">
        <w:rPr>
          <w:lang w:val="en-US"/>
        </w:rPr>
        <w:t xml:space="preserve">. </w:t>
      </w:r>
    </w:p>
    <w:p w14:paraId="4559AE2D" w14:textId="5C0F2B83" w:rsidR="009E301D" w:rsidRDefault="009E301D" w:rsidP="00CB30D7">
      <w:pPr>
        <w:spacing w:line="360" w:lineRule="auto"/>
        <w:rPr>
          <w:lang w:val="en-US"/>
        </w:rPr>
      </w:pPr>
      <w:r>
        <w:rPr>
          <w:lang w:val="en-US"/>
        </w:rPr>
        <w:t xml:space="preserve">SCE – Sister </w:t>
      </w:r>
      <w:r w:rsidR="0092406A">
        <w:rPr>
          <w:lang w:val="en-US"/>
        </w:rPr>
        <w:t xml:space="preserve">Chromatid Exchange is the process of sister chromatids exchanging </w:t>
      </w:r>
      <w:r w:rsidR="003A2DD7">
        <w:rPr>
          <w:lang w:val="en-US"/>
        </w:rPr>
        <w:t>genetic material</w:t>
      </w:r>
      <w:r w:rsidR="00C46007">
        <w:rPr>
          <w:lang w:val="en-US"/>
        </w:rPr>
        <w:t xml:space="preserve">. Increased </w:t>
      </w:r>
      <w:r w:rsidR="007139CE">
        <w:rPr>
          <w:lang w:val="en-US"/>
        </w:rPr>
        <w:t xml:space="preserve">SCE reflect </w:t>
      </w:r>
      <w:r w:rsidR="008F5383">
        <w:rPr>
          <w:lang w:val="en-US"/>
        </w:rPr>
        <w:t xml:space="preserve">the activity of homologous recombination (see </w:t>
      </w:r>
      <w:r w:rsidR="00510D70">
        <w:rPr>
          <w:lang w:val="en-US"/>
        </w:rPr>
        <w:fldChar w:fldCharType="begin"/>
      </w:r>
      <w:r w:rsidR="00510D70">
        <w:rPr>
          <w:lang w:val="en-US"/>
        </w:rPr>
        <w:instrText xml:space="preserve"> REF _Ref97815460 \r \h </w:instrText>
      </w:r>
      <w:r w:rsidR="00510D70">
        <w:rPr>
          <w:lang w:val="en-US"/>
        </w:rPr>
      </w:r>
      <w:r w:rsidR="00510D70">
        <w:rPr>
          <w:lang w:val="en-US"/>
        </w:rPr>
        <w:fldChar w:fldCharType="separate"/>
      </w:r>
      <w:r w:rsidR="0033723F">
        <w:rPr>
          <w:lang w:val="en-US"/>
        </w:rPr>
        <w:t>1.7.3</w:t>
      </w:r>
      <w:r w:rsidR="00510D70">
        <w:rPr>
          <w:lang w:val="en-US"/>
        </w:rPr>
        <w:fldChar w:fldCharType="end"/>
      </w:r>
      <w:r w:rsidR="008F5383">
        <w:rPr>
          <w:lang w:val="en-US"/>
        </w:rPr>
        <w:t>)</w:t>
      </w:r>
      <w:r w:rsidR="00510D70">
        <w:rPr>
          <w:lang w:val="en-US"/>
        </w:rPr>
        <w:t>, which again reflect the</w:t>
      </w:r>
      <w:r w:rsidR="00AE461D">
        <w:rPr>
          <w:lang w:val="en-US"/>
        </w:rPr>
        <w:t xml:space="preserve"> degree of</w:t>
      </w:r>
      <w:r w:rsidR="004B4065">
        <w:rPr>
          <w:lang w:val="en-US"/>
        </w:rPr>
        <w:t xml:space="preserve"> DNA double strand breaks</w:t>
      </w:r>
      <w:r w:rsidR="00AE461D">
        <w:rPr>
          <w:lang w:val="en-US"/>
        </w:rPr>
        <w:t xml:space="preserve"> occurrences</w:t>
      </w:r>
      <w:r w:rsidR="004B4065">
        <w:rPr>
          <w:lang w:val="en-US"/>
        </w:rPr>
        <w:t xml:space="preserve"> (see </w:t>
      </w:r>
      <w:r w:rsidR="00F3525D">
        <w:rPr>
          <w:lang w:val="en-US"/>
        </w:rPr>
        <w:fldChar w:fldCharType="begin"/>
      </w:r>
      <w:r w:rsidR="00F3525D">
        <w:rPr>
          <w:lang w:val="en-US"/>
        </w:rPr>
        <w:instrText xml:space="preserve"> REF _Ref97815460 \r \h </w:instrText>
      </w:r>
      <w:r w:rsidR="00F3525D">
        <w:rPr>
          <w:lang w:val="en-US"/>
        </w:rPr>
      </w:r>
      <w:r w:rsidR="00F3525D">
        <w:rPr>
          <w:lang w:val="en-US"/>
        </w:rPr>
        <w:fldChar w:fldCharType="separate"/>
      </w:r>
      <w:r w:rsidR="0033723F">
        <w:rPr>
          <w:lang w:val="en-US"/>
        </w:rPr>
        <w:t>1.7.3</w:t>
      </w:r>
      <w:r w:rsidR="00F3525D">
        <w:rPr>
          <w:lang w:val="en-US"/>
        </w:rPr>
        <w:fldChar w:fldCharType="end"/>
      </w:r>
      <w:r w:rsidR="004B4065">
        <w:rPr>
          <w:lang w:val="en-US"/>
        </w:rPr>
        <w:t>)</w:t>
      </w:r>
      <w:r w:rsidR="00F3525D">
        <w:rPr>
          <w:lang w:val="en-US"/>
        </w:rPr>
        <w:t xml:space="preserve">. </w:t>
      </w:r>
    </w:p>
    <w:p w14:paraId="501003D0" w14:textId="77777777" w:rsidR="0005519E" w:rsidRDefault="00FA738E" w:rsidP="00CB30D7">
      <w:pPr>
        <w:spacing w:line="360" w:lineRule="auto"/>
        <w:rPr>
          <w:lang w:val="en-US"/>
        </w:rPr>
      </w:pPr>
      <w:r>
        <w:rPr>
          <w:lang w:val="en-US"/>
        </w:rPr>
        <w:t>SDD</w:t>
      </w:r>
      <w:r w:rsidR="002E72E3">
        <w:rPr>
          <w:lang w:val="en-US"/>
        </w:rPr>
        <w:t xml:space="preserve"> – </w:t>
      </w:r>
      <w:r>
        <w:rPr>
          <w:lang w:val="en-US"/>
        </w:rPr>
        <w:t>Source to Detector Distance</w:t>
      </w:r>
    </w:p>
    <w:p w14:paraId="71C951C9" w14:textId="533DB44F" w:rsidR="00687460" w:rsidRPr="00A35E21" w:rsidRDefault="0005519E" w:rsidP="00CB30D7">
      <w:pPr>
        <w:spacing w:line="360" w:lineRule="auto"/>
        <w:rPr>
          <w:lang w:val="en-US"/>
        </w:rPr>
      </w:pPr>
      <w:r>
        <w:rPr>
          <w:lang w:val="en-US"/>
        </w:rPr>
        <w:t>SVD – Singular Value Decomposition</w:t>
      </w:r>
      <w:r w:rsidR="00687460" w:rsidRPr="00A35E21">
        <w:rPr>
          <w:lang w:val="en-US"/>
        </w:rPr>
        <w:br w:type="page"/>
      </w:r>
    </w:p>
    <w:p w14:paraId="34F583E2" w14:textId="77777777" w:rsidR="007C3A94" w:rsidRPr="00A35E21" w:rsidRDefault="007C3A94" w:rsidP="00CB30D7">
      <w:pPr>
        <w:spacing w:line="360" w:lineRule="auto"/>
        <w:rPr>
          <w:lang w:val="en-US"/>
        </w:rPr>
      </w:pPr>
    </w:p>
    <w:sdt>
      <w:sdtPr>
        <w:rPr>
          <w:rFonts w:ascii="Times New Roman" w:eastAsiaTheme="minorHAnsi" w:hAnsi="Times New Roman" w:cstheme="minorBidi"/>
          <w:color w:val="auto"/>
          <w:sz w:val="24"/>
          <w:szCs w:val="22"/>
          <w:lang w:val="nb-NO"/>
        </w:rPr>
        <w:id w:val="1626966531"/>
        <w:docPartObj>
          <w:docPartGallery w:val="Table of Contents"/>
          <w:docPartUnique/>
        </w:docPartObj>
      </w:sdtPr>
      <w:sdtEndPr>
        <w:rPr>
          <w:b/>
          <w:bCs/>
          <w:noProof/>
        </w:rPr>
      </w:sdtEndPr>
      <w:sdtContent>
        <w:p w14:paraId="26855DC4" w14:textId="47E4D2EF" w:rsidR="00743C30" w:rsidRDefault="00743C30" w:rsidP="00CB30D7">
          <w:pPr>
            <w:pStyle w:val="TOCHeading"/>
            <w:spacing w:line="360" w:lineRule="auto"/>
          </w:pPr>
          <w:r>
            <w:t>Contents</w:t>
          </w:r>
        </w:p>
        <w:p w14:paraId="29AA2962" w14:textId="718D4A8B" w:rsidR="007D5018" w:rsidRDefault="00743C30">
          <w:pPr>
            <w:pStyle w:val="TOC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3247122" w:history="1">
            <w:r w:rsidR="007D5018" w:rsidRPr="00C5421D">
              <w:rPr>
                <w:rStyle w:val="Hyperlink"/>
                <w:noProof/>
                <w:lang w:val="en-US"/>
              </w:rPr>
              <w:t>Abbreviations and explanations</w:t>
            </w:r>
            <w:r w:rsidR="007D5018">
              <w:rPr>
                <w:noProof/>
                <w:webHidden/>
              </w:rPr>
              <w:tab/>
            </w:r>
            <w:r w:rsidR="007D5018">
              <w:rPr>
                <w:noProof/>
                <w:webHidden/>
              </w:rPr>
              <w:fldChar w:fldCharType="begin"/>
            </w:r>
            <w:r w:rsidR="007D5018">
              <w:rPr>
                <w:noProof/>
                <w:webHidden/>
              </w:rPr>
              <w:instrText xml:space="preserve"> PAGEREF _Toc103247122 \h </w:instrText>
            </w:r>
            <w:r w:rsidR="007D5018">
              <w:rPr>
                <w:noProof/>
                <w:webHidden/>
              </w:rPr>
            </w:r>
            <w:r w:rsidR="007D5018">
              <w:rPr>
                <w:noProof/>
                <w:webHidden/>
              </w:rPr>
              <w:fldChar w:fldCharType="separate"/>
            </w:r>
            <w:r w:rsidR="007D5018">
              <w:rPr>
                <w:noProof/>
                <w:webHidden/>
              </w:rPr>
              <w:t>5</w:t>
            </w:r>
            <w:r w:rsidR="007D5018">
              <w:rPr>
                <w:noProof/>
                <w:webHidden/>
              </w:rPr>
              <w:fldChar w:fldCharType="end"/>
            </w:r>
          </w:hyperlink>
        </w:p>
        <w:p w14:paraId="00026288" w14:textId="7B8B8600" w:rsidR="007D5018" w:rsidRDefault="007D5018">
          <w:pPr>
            <w:pStyle w:val="TOC1"/>
            <w:tabs>
              <w:tab w:val="left" w:pos="480"/>
              <w:tab w:val="right" w:leader="dot" w:pos="9350"/>
            </w:tabs>
            <w:rPr>
              <w:rFonts w:asciiTheme="minorHAnsi" w:eastAsiaTheme="minorEastAsia" w:hAnsiTheme="minorHAnsi"/>
              <w:noProof/>
              <w:sz w:val="22"/>
              <w:lang w:val="en-US"/>
            </w:rPr>
          </w:pPr>
          <w:hyperlink w:anchor="_Toc103247123" w:history="1">
            <w:r w:rsidRPr="00C5421D">
              <w:rPr>
                <w:rStyle w:val="Hyperlink"/>
                <w:noProof/>
              </w:rPr>
              <w:t>1</w:t>
            </w:r>
            <w:r>
              <w:rPr>
                <w:rFonts w:asciiTheme="minorHAnsi" w:eastAsiaTheme="minorEastAsia" w:hAnsiTheme="minorHAnsi"/>
                <w:noProof/>
                <w:sz w:val="22"/>
                <w:lang w:val="en-US"/>
              </w:rPr>
              <w:tab/>
            </w:r>
            <w:r w:rsidRPr="00C5421D">
              <w:rPr>
                <w:rStyle w:val="Hyperlink"/>
                <w:noProof/>
              </w:rPr>
              <w:t>Introduction</w:t>
            </w:r>
            <w:r>
              <w:rPr>
                <w:noProof/>
                <w:webHidden/>
              </w:rPr>
              <w:tab/>
            </w:r>
            <w:r>
              <w:rPr>
                <w:noProof/>
                <w:webHidden/>
              </w:rPr>
              <w:fldChar w:fldCharType="begin"/>
            </w:r>
            <w:r>
              <w:rPr>
                <w:noProof/>
                <w:webHidden/>
              </w:rPr>
              <w:instrText xml:space="preserve"> PAGEREF _Toc103247123 \h </w:instrText>
            </w:r>
            <w:r>
              <w:rPr>
                <w:noProof/>
                <w:webHidden/>
              </w:rPr>
            </w:r>
            <w:r>
              <w:rPr>
                <w:noProof/>
                <w:webHidden/>
              </w:rPr>
              <w:fldChar w:fldCharType="separate"/>
            </w:r>
            <w:r>
              <w:rPr>
                <w:noProof/>
                <w:webHidden/>
              </w:rPr>
              <w:t>13</w:t>
            </w:r>
            <w:r>
              <w:rPr>
                <w:noProof/>
                <w:webHidden/>
              </w:rPr>
              <w:fldChar w:fldCharType="end"/>
            </w:r>
          </w:hyperlink>
        </w:p>
        <w:p w14:paraId="768AAB48" w14:textId="173A2415" w:rsidR="007D5018" w:rsidRDefault="007D5018">
          <w:pPr>
            <w:pStyle w:val="TOC1"/>
            <w:tabs>
              <w:tab w:val="left" w:pos="480"/>
              <w:tab w:val="right" w:leader="dot" w:pos="9350"/>
            </w:tabs>
            <w:rPr>
              <w:rFonts w:asciiTheme="minorHAnsi" w:eastAsiaTheme="minorEastAsia" w:hAnsiTheme="minorHAnsi"/>
              <w:noProof/>
              <w:sz w:val="22"/>
              <w:lang w:val="en-US"/>
            </w:rPr>
          </w:pPr>
          <w:hyperlink w:anchor="_Toc103247124" w:history="1">
            <w:r w:rsidRPr="00C5421D">
              <w:rPr>
                <w:rStyle w:val="Hyperlink"/>
                <w:noProof/>
              </w:rPr>
              <w:t>1.</w:t>
            </w:r>
            <w:r>
              <w:rPr>
                <w:rFonts w:asciiTheme="minorHAnsi" w:eastAsiaTheme="minorEastAsia" w:hAnsiTheme="minorHAnsi"/>
                <w:noProof/>
                <w:sz w:val="22"/>
                <w:lang w:val="en-US"/>
              </w:rPr>
              <w:tab/>
            </w:r>
            <w:r w:rsidRPr="00C5421D">
              <w:rPr>
                <w:rStyle w:val="Hyperlink"/>
                <w:noProof/>
              </w:rPr>
              <w:t>Theory</w:t>
            </w:r>
            <w:r>
              <w:rPr>
                <w:noProof/>
                <w:webHidden/>
              </w:rPr>
              <w:tab/>
            </w:r>
            <w:r>
              <w:rPr>
                <w:noProof/>
                <w:webHidden/>
              </w:rPr>
              <w:fldChar w:fldCharType="begin"/>
            </w:r>
            <w:r>
              <w:rPr>
                <w:noProof/>
                <w:webHidden/>
              </w:rPr>
              <w:instrText xml:space="preserve"> PAGEREF _Toc103247124 \h </w:instrText>
            </w:r>
            <w:r>
              <w:rPr>
                <w:noProof/>
                <w:webHidden/>
              </w:rPr>
            </w:r>
            <w:r>
              <w:rPr>
                <w:noProof/>
                <w:webHidden/>
              </w:rPr>
              <w:fldChar w:fldCharType="separate"/>
            </w:r>
            <w:r>
              <w:rPr>
                <w:noProof/>
                <w:webHidden/>
              </w:rPr>
              <w:t>13</w:t>
            </w:r>
            <w:r>
              <w:rPr>
                <w:noProof/>
                <w:webHidden/>
              </w:rPr>
              <w:fldChar w:fldCharType="end"/>
            </w:r>
          </w:hyperlink>
        </w:p>
        <w:p w14:paraId="40D9EBFC" w14:textId="0A7438E2" w:rsidR="007D5018" w:rsidRDefault="007D5018">
          <w:pPr>
            <w:pStyle w:val="TOC2"/>
            <w:tabs>
              <w:tab w:val="left" w:pos="880"/>
              <w:tab w:val="right" w:leader="dot" w:pos="9350"/>
            </w:tabs>
            <w:rPr>
              <w:rFonts w:asciiTheme="minorHAnsi" w:eastAsiaTheme="minorEastAsia" w:hAnsiTheme="minorHAnsi"/>
              <w:noProof/>
              <w:sz w:val="22"/>
              <w:lang w:val="en-US"/>
            </w:rPr>
          </w:pPr>
          <w:hyperlink w:anchor="_Toc103247125" w:history="1">
            <w:r w:rsidRPr="00C5421D">
              <w:rPr>
                <w:rStyle w:val="Hyperlink"/>
                <w:noProof/>
              </w:rPr>
              <w:t>1.1</w:t>
            </w:r>
            <w:r>
              <w:rPr>
                <w:rFonts w:asciiTheme="minorHAnsi" w:eastAsiaTheme="minorEastAsia" w:hAnsiTheme="minorHAnsi"/>
                <w:noProof/>
                <w:sz w:val="22"/>
                <w:lang w:val="en-US"/>
              </w:rPr>
              <w:tab/>
            </w:r>
            <w:r w:rsidRPr="00C5421D">
              <w:rPr>
                <w:rStyle w:val="Hyperlink"/>
                <w:noProof/>
              </w:rPr>
              <w:t>Ionizing Radiation</w:t>
            </w:r>
            <w:r>
              <w:rPr>
                <w:noProof/>
                <w:webHidden/>
              </w:rPr>
              <w:tab/>
            </w:r>
            <w:r>
              <w:rPr>
                <w:noProof/>
                <w:webHidden/>
              </w:rPr>
              <w:fldChar w:fldCharType="begin"/>
            </w:r>
            <w:r>
              <w:rPr>
                <w:noProof/>
                <w:webHidden/>
              </w:rPr>
              <w:instrText xml:space="preserve"> PAGEREF _Toc103247125 \h </w:instrText>
            </w:r>
            <w:r>
              <w:rPr>
                <w:noProof/>
                <w:webHidden/>
              </w:rPr>
            </w:r>
            <w:r>
              <w:rPr>
                <w:noProof/>
                <w:webHidden/>
              </w:rPr>
              <w:fldChar w:fldCharType="separate"/>
            </w:r>
            <w:r>
              <w:rPr>
                <w:noProof/>
                <w:webHidden/>
              </w:rPr>
              <w:t>13</w:t>
            </w:r>
            <w:r>
              <w:rPr>
                <w:noProof/>
                <w:webHidden/>
              </w:rPr>
              <w:fldChar w:fldCharType="end"/>
            </w:r>
          </w:hyperlink>
        </w:p>
        <w:p w14:paraId="033EE982" w14:textId="77B50F62"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26" w:history="1">
            <w:r w:rsidRPr="00C5421D">
              <w:rPr>
                <w:rStyle w:val="Hyperlink"/>
                <w:noProof/>
                <w:lang w:val="en-US"/>
              </w:rPr>
              <w:t>1.1.1</w:t>
            </w:r>
            <w:r>
              <w:rPr>
                <w:rFonts w:asciiTheme="minorHAnsi" w:eastAsiaTheme="minorEastAsia" w:hAnsiTheme="minorHAnsi"/>
                <w:noProof/>
                <w:sz w:val="22"/>
                <w:lang w:val="en-US"/>
              </w:rPr>
              <w:tab/>
            </w:r>
            <w:r w:rsidRPr="00C5421D">
              <w:rPr>
                <w:rStyle w:val="Hyperlink"/>
                <w:noProof/>
                <w:lang w:val="en-US"/>
              </w:rPr>
              <w:t>Photon interaction in matter</w:t>
            </w:r>
            <w:r>
              <w:rPr>
                <w:noProof/>
                <w:webHidden/>
              </w:rPr>
              <w:tab/>
            </w:r>
            <w:r>
              <w:rPr>
                <w:noProof/>
                <w:webHidden/>
              </w:rPr>
              <w:fldChar w:fldCharType="begin"/>
            </w:r>
            <w:r>
              <w:rPr>
                <w:noProof/>
                <w:webHidden/>
              </w:rPr>
              <w:instrText xml:space="preserve"> PAGEREF _Toc103247126 \h </w:instrText>
            </w:r>
            <w:r>
              <w:rPr>
                <w:noProof/>
                <w:webHidden/>
              </w:rPr>
            </w:r>
            <w:r>
              <w:rPr>
                <w:noProof/>
                <w:webHidden/>
              </w:rPr>
              <w:fldChar w:fldCharType="separate"/>
            </w:r>
            <w:r>
              <w:rPr>
                <w:noProof/>
                <w:webHidden/>
              </w:rPr>
              <w:t>14</w:t>
            </w:r>
            <w:r>
              <w:rPr>
                <w:noProof/>
                <w:webHidden/>
              </w:rPr>
              <w:fldChar w:fldCharType="end"/>
            </w:r>
          </w:hyperlink>
        </w:p>
        <w:p w14:paraId="1F90D43B" w14:textId="59368458"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27" w:history="1">
            <w:r w:rsidRPr="00C5421D">
              <w:rPr>
                <w:rStyle w:val="Hyperlink"/>
                <w:noProof/>
              </w:rPr>
              <w:t>1.1.2</w:t>
            </w:r>
            <w:r>
              <w:rPr>
                <w:rFonts w:asciiTheme="minorHAnsi" w:eastAsiaTheme="minorEastAsia" w:hAnsiTheme="minorHAnsi"/>
                <w:noProof/>
                <w:sz w:val="22"/>
                <w:lang w:val="en-US"/>
              </w:rPr>
              <w:tab/>
            </w:r>
            <w:r w:rsidRPr="00C5421D">
              <w:rPr>
                <w:rStyle w:val="Hyperlink"/>
                <w:noProof/>
              </w:rPr>
              <w:t>Charged Particle interaction in matter</w:t>
            </w:r>
            <w:r>
              <w:rPr>
                <w:noProof/>
                <w:webHidden/>
              </w:rPr>
              <w:tab/>
            </w:r>
            <w:r>
              <w:rPr>
                <w:noProof/>
                <w:webHidden/>
              </w:rPr>
              <w:fldChar w:fldCharType="begin"/>
            </w:r>
            <w:r>
              <w:rPr>
                <w:noProof/>
                <w:webHidden/>
              </w:rPr>
              <w:instrText xml:space="preserve"> PAGEREF _Toc103247127 \h </w:instrText>
            </w:r>
            <w:r>
              <w:rPr>
                <w:noProof/>
                <w:webHidden/>
              </w:rPr>
            </w:r>
            <w:r>
              <w:rPr>
                <w:noProof/>
                <w:webHidden/>
              </w:rPr>
              <w:fldChar w:fldCharType="separate"/>
            </w:r>
            <w:r>
              <w:rPr>
                <w:noProof/>
                <w:webHidden/>
              </w:rPr>
              <w:t>20</w:t>
            </w:r>
            <w:r>
              <w:rPr>
                <w:noProof/>
                <w:webHidden/>
              </w:rPr>
              <w:fldChar w:fldCharType="end"/>
            </w:r>
          </w:hyperlink>
        </w:p>
        <w:p w14:paraId="122A912A" w14:textId="4D5B75B0" w:rsidR="007D5018" w:rsidRDefault="007D5018">
          <w:pPr>
            <w:pStyle w:val="TOC2"/>
            <w:tabs>
              <w:tab w:val="left" w:pos="880"/>
              <w:tab w:val="right" w:leader="dot" w:pos="9350"/>
            </w:tabs>
            <w:rPr>
              <w:rFonts w:asciiTheme="minorHAnsi" w:eastAsiaTheme="minorEastAsia" w:hAnsiTheme="minorHAnsi"/>
              <w:noProof/>
              <w:sz w:val="22"/>
              <w:lang w:val="en-US"/>
            </w:rPr>
          </w:pPr>
          <w:hyperlink w:anchor="_Toc103247128" w:history="1">
            <w:r w:rsidRPr="00C5421D">
              <w:rPr>
                <w:rStyle w:val="Hyperlink"/>
                <w:noProof/>
                <w:lang w:val="en-US"/>
              </w:rPr>
              <w:t>1.2</w:t>
            </w:r>
            <w:r>
              <w:rPr>
                <w:rFonts w:asciiTheme="minorHAnsi" w:eastAsiaTheme="minorEastAsia" w:hAnsiTheme="minorHAnsi"/>
                <w:noProof/>
                <w:sz w:val="22"/>
                <w:lang w:val="en-US"/>
              </w:rPr>
              <w:tab/>
            </w:r>
            <w:r w:rsidRPr="00C5421D">
              <w:rPr>
                <w:rStyle w:val="Hyperlink"/>
                <w:noProof/>
                <w:lang w:val="en-US"/>
              </w:rPr>
              <w:t>Creating the radiation beam</w:t>
            </w:r>
            <w:r>
              <w:rPr>
                <w:noProof/>
                <w:webHidden/>
              </w:rPr>
              <w:tab/>
            </w:r>
            <w:r>
              <w:rPr>
                <w:noProof/>
                <w:webHidden/>
              </w:rPr>
              <w:fldChar w:fldCharType="begin"/>
            </w:r>
            <w:r>
              <w:rPr>
                <w:noProof/>
                <w:webHidden/>
              </w:rPr>
              <w:instrText xml:space="preserve"> PAGEREF _Toc103247128 \h </w:instrText>
            </w:r>
            <w:r>
              <w:rPr>
                <w:noProof/>
                <w:webHidden/>
              </w:rPr>
            </w:r>
            <w:r>
              <w:rPr>
                <w:noProof/>
                <w:webHidden/>
              </w:rPr>
              <w:fldChar w:fldCharType="separate"/>
            </w:r>
            <w:r>
              <w:rPr>
                <w:noProof/>
                <w:webHidden/>
              </w:rPr>
              <w:t>24</w:t>
            </w:r>
            <w:r>
              <w:rPr>
                <w:noProof/>
                <w:webHidden/>
              </w:rPr>
              <w:fldChar w:fldCharType="end"/>
            </w:r>
          </w:hyperlink>
        </w:p>
        <w:p w14:paraId="060FA572" w14:textId="2E41B786"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29" w:history="1">
            <w:r w:rsidRPr="00C5421D">
              <w:rPr>
                <w:rStyle w:val="Hyperlink"/>
                <w:noProof/>
                <w:lang w:val="en-US"/>
              </w:rPr>
              <w:t>1.2.1</w:t>
            </w:r>
            <w:r>
              <w:rPr>
                <w:rFonts w:asciiTheme="minorHAnsi" w:eastAsiaTheme="minorEastAsia" w:hAnsiTheme="minorHAnsi"/>
                <w:noProof/>
                <w:sz w:val="22"/>
                <w:lang w:val="en-US"/>
              </w:rPr>
              <w:tab/>
            </w:r>
            <w:r w:rsidRPr="00C5421D">
              <w:rPr>
                <w:rStyle w:val="Hyperlink"/>
                <w:noProof/>
                <w:lang w:val="en-US"/>
              </w:rPr>
              <w:t>X-ray tube</w:t>
            </w:r>
            <w:r>
              <w:rPr>
                <w:noProof/>
                <w:webHidden/>
              </w:rPr>
              <w:tab/>
            </w:r>
            <w:r>
              <w:rPr>
                <w:noProof/>
                <w:webHidden/>
              </w:rPr>
              <w:fldChar w:fldCharType="begin"/>
            </w:r>
            <w:r>
              <w:rPr>
                <w:noProof/>
                <w:webHidden/>
              </w:rPr>
              <w:instrText xml:space="preserve"> PAGEREF _Toc103247129 \h </w:instrText>
            </w:r>
            <w:r>
              <w:rPr>
                <w:noProof/>
                <w:webHidden/>
              </w:rPr>
            </w:r>
            <w:r>
              <w:rPr>
                <w:noProof/>
                <w:webHidden/>
              </w:rPr>
              <w:fldChar w:fldCharType="separate"/>
            </w:r>
            <w:r>
              <w:rPr>
                <w:noProof/>
                <w:webHidden/>
              </w:rPr>
              <w:t>24</w:t>
            </w:r>
            <w:r>
              <w:rPr>
                <w:noProof/>
                <w:webHidden/>
              </w:rPr>
              <w:fldChar w:fldCharType="end"/>
            </w:r>
          </w:hyperlink>
        </w:p>
        <w:p w14:paraId="214AA7D6" w14:textId="577E4F49"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30" w:history="1">
            <w:r w:rsidRPr="00C5421D">
              <w:rPr>
                <w:rStyle w:val="Hyperlink"/>
                <w:noProof/>
                <w:lang w:val="en-US"/>
              </w:rPr>
              <w:t>1.2.2</w:t>
            </w:r>
            <w:r>
              <w:rPr>
                <w:rFonts w:asciiTheme="minorHAnsi" w:eastAsiaTheme="minorEastAsia" w:hAnsiTheme="minorHAnsi"/>
                <w:noProof/>
                <w:sz w:val="22"/>
                <w:lang w:val="en-US"/>
              </w:rPr>
              <w:tab/>
            </w:r>
            <w:r w:rsidRPr="00C5421D">
              <w:rPr>
                <w:rStyle w:val="Hyperlink"/>
                <w:noProof/>
                <w:lang w:val="en-US"/>
              </w:rPr>
              <w:t>X-ray filtering</w:t>
            </w:r>
            <w:r>
              <w:rPr>
                <w:noProof/>
                <w:webHidden/>
              </w:rPr>
              <w:tab/>
            </w:r>
            <w:r>
              <w:rPr>
                <w:noProof/>
                <w:webHidden/>
              </w:rPr>
              <w:fldChar w:fldCharType="begin"/>
            </w:r>
            <w:r>
              <w:rPr>
                <w:noProof/>
                <w:webHidden/>
              </w:rPr>
              <w:instrText xml:space="preserve"> PAGEREF _Toc103247130 \h </w:instrText>
            </w:r>
            <w:r>
              <w:rPr>
                <w:noProof/>
                <w:webHidden/>
              </w:rPr>
            </w:r>
            <w:r>
              <w:rPr>
                <w:noProof/>
                <w:webHidden/>
              </w:rPr>
              <w:fldChar w:fldCharType="separate"/>
            </w:r>
            <w:r>
              <w:rPr>
                <w:noProof/>
                <w:webHidden/>
              </w:rPr>
              <w:t>26</w:t>
            </w:r>
            <w:r>
              <w:rPr>
                <w:noProof/>
                <w:webHidden/>
              </w:rPr>
              <w:fldChar w:fldCharType="end"/>
            </w:r>
          </w:hyperlink>
        </w:p>
        <w:p w14:paraId="481570AB" w14:textId="032545DA" w:rsidR="007D5018" w:rsidRDefault="007D5018">
          <w:pPr>
            <w:pStyle w:val="TOC2"/>
            <w:tabs>
              <w:tab w:val="left" w:pos="880"/>
              <w:tab w:val="right" w:leader="dot" w:pos="9350"/>
            </w:tabs>
            <w:rPr>
              <w:rFonts w:asciiTheme="minorHAnsi" w:eastAsiaTheme="minorEastAsia" w:hAnsiTheme="minorHAnsi"/>
              <w:noProof/>
              <w:sz w:val="22"/>
              <w:lang w:val="en-US"/>
            </w:rPr>
          </w:pPr>
          <w:hyperlink w:anchor="_Toc103247131" w:history="1">
            <w:r w:rsidRPr="00C5421D">
              <w:rPr>
                <w:rStyle w:val="Hyperlink"/>
                <w:noProof/>
                <w:lang w:val="en-US"/>
              </w:rPr>
              <w:t>1.3</w:t>
            </w:r>
            <w:r>
              <w:rPr>
                <w:rFonts w:asciiTheme="minorHAnsi" w:eastAsiaTheme="minorEastAsia" w:hAnsiTheme="minorHAnsi"/>
                <w:noProof/>
                <w:sz w:val="22"/>
                <w:lang w:val="en-US"/>
              </w:rPr>
              <w:tab/>
            </w:r>
            <w:r w:rsidRPr="00C5421D">
              <w:rPr>
                <w:rStyle w:val="Hyperlink"/>
                <w:noProof/>
                <w:lang w:val="en-US"/>
              </w:rPr>
              <w:t>Dosimetry</w:t>
            </w:r>
            <w:r>
              <w:rPr>
                <w:noProof/>
                <w:webHidden/>
              </w:rPr>
              <w:tab/>
            </w:r>
            <w:r>
              <w:rPr>
                <w:noProof/>
                <w:webHidden/>
              </w:rPr>
              <w:fldChar w:fldCharType="begin"/>
            </w:r>
            <w:r>
              <w:rPr>
                <w:noProof/>
                <w:webHidden/>
              </w:rPr>
              <w:instrText xml:space="preserve"> PAGEREF _Toc103247131 \h </w:instrText>
            </w:r>
            <w:r>
              <w:rPr>
                <w:noProof/>
                <w:webHidden/>
              </w:rPr>
            </w:r>
            <w:r>
              <w:rPr>
                <w:noProof/>
                <w:webHidden/>
              </w:rPr>
              <w:fldChar w:fldCharType="separate"/>
            </w:r>
            <w:r>
              <w:rPr>
                <w:noProof/>
                <w:webHidden/>
              </w:rPr>
              <w:t>26</w:t>
            </w:r>
            <w:r>
              <w:rPr>
                <w:noProof/>
                <w:webHidden/>
              </w:rPr>
              <w:fldChar w:fldCharType="end"/>
            </w:r>
          </w:hyperlink>
        </w:p>
        <w:p w14:paraId="7990253D" w14:textId="5372F319"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32" w:history="1">
            <w:r w:rsidRPr="00C5421D">
              <w:rPr>
                <w:rStyle w:val="Hyperlink"/>
                <w:noProof/>
                <w:lang w:val="en-US"/>
              </w:rPr>
              <w:t>1.3.1</w:t>
            </w:r>
            <w:r>
              <w:rPr>
                <w:rFonts w:asciiTheme="minorHAnsi" w:eastAsiaTheme="minorEastAsia" w:hAnsiTheme="minorHAnsi"/>
                <w:noProof/>
                <w:sz w:val="22"/>
                <w:lang w:val="en-US"/>
              </w:rPr>
              <w:tab/>
            </w:r>
            <w:r w:rsidRPr="00C5421D">
              <w:rPr>
                <w:rStyle w:val="Hyperlink"/>
                <w:noProof/>
                <w:lang w:val="en-US"/>
              </w:rPr>
              <w:t>Quantities</w:t>
            </w:r>
            <w:r>
              <w:rPr>
                <w:noProof/>
                <w:webHidden/>
              </w:rPr>
              <w:tab/>
            </w:r>
            <w:r>
              <w:rPr>
                <w:noProof/>
                <w:webHidden/>
              </w:rPr>
              <w:fldChar w:fldCharType="begin"/>
            </w:r>
            <w:r>
              <w:rPr>
                <w:noProof/>
                <w:webHidden/>
              </w:rPr>
              <w:instrText xml:space="preserve"> PAGEREF _Toc103247132 \h </w:instrText>
            </w:r>
            <w:r>
              <w:rPr>
                <w:noProof/>
                <w:webHidden/>
              </w:rPr>
            </w:r>
            <w:r>
              <w:rPr>
                <w:noProof/>
                <w:webHidden/>
              </w:rPr>
              <w:fldChar w:fldCharType="separate"/>
            </w:r>
            <w:r>
              <w:rPr>
                <w:noProof/>
                <w:webHidden/>
              </w:rPr>
              <w:t>27</w:t>
            </w:r>
            <w:r>
              <w:rPr>
                <w:noProof/>
                <w:webHidden/>
              </w:rPr>
              <w:fldChar w:fldCharType="end"/>
            </w:r>
          </w:hyperlink>
        </w:p>
        <w:p w14:paraId="29F17C30" w14:textId="685D9034" w:rsidR="007D5018" w:rsidRDefault="007D5018">
          <w:pPr>
            <w:pStyle w:val="TOC2"/>
            <w:tabs>
              <w:tab w:val="left" w:pos="880"/>
              <w:tab w:val="right" w:leader="dot" w:pos="9350"/>
            </w:tabs>
            <w:rPr>
              <w:rFonts w:asciiTheme="minorHAnsi" w:eastAsiaTheme="minorEastAsia" w:hAnsiTheme="minorHAnsi"/>
              <w:noProof/>
              <w:sz w:val="22"/>
              <w:lang w:val="en-US"/>
            </w:rPr>
          </w:pPr>
          <w:hyperlink w:anchor="_Toc103247133" w:history="1">
            <w:r w:rsidRPr="00C5421D">
              <w:rPr>
                <w:rStyle w:val="Hyperlink"/>
                <w:noProof/>
                <w:lang w:val="en-US"/>
              </w:rPr>
              <w:t>1.4</w:t>
            </w:r>
            <w:r>
              <w:rPr>
                <w:rFonts w:asciiTheme="minorHAnsi" w:eastAsiaTheme="minorEastAsia" w:hAnsiTheme="minorHAnsi"/>
                <w:noProof/>
                <w:sz w:val="22"/>
                <w:lang w:val="en-US"/>
              </w:rPr>
              <w:tab/>
            </w:r>
            <w:r w:rsidRPr="00C5421D">
              <w:rPr>
                <w:rStyle w:val="Hyperlink"/>
                <w:noProof/>
                <w:lang w:val="en-US"/>
              </w:rPr>
              <w:t>Cavity Theory</w:t>
            </w:r>
            <w:r>
              <w:rPr>
                <w:noProof/>
                <w:webHidden/>
              </w:rPr>
              <w:tab/>
            </w:r>
            <w:r>
              <w:rPr>
                <w:noProof/>
                <w:webHidden/>
              </w:rPr>
              <w:fldChar w:fldCharType="begin"/>
            </w:r>
            <w:r>
              <w:rPr>
                <w:noProof/>
                <w:webHidden/>
              </w:rPr>
              <w:instrText xml:space="preserve"> PAGEREF _Toc103247133 \h </w:instrText>
            </w:r>
            <w:r>
              <w:rPr>
                <w:noProof/>
                <w:webHidden/>
              </w:rPr>
            </w:r>
            <w:r>
              <w:rPr>
                <w:noProof/>
                <w:webHidden/>
              </w:rPr>
              <w:fldChar w:fldCharType="separate"/>
            </w:r>
            <w:r>
              <w:rPr>
                <w:noProof/>
                <w:webHidden/>
              </w:rPr>
              <w:t>31</w:t>
            </w:r>
            <w:r>
              <w:rPr>
                <w:noProof/>
                <w:webHidden/>
              </w:rPr>
              <w:fldChar w:fldCharType="end"/>
            </w:r>
          </w:hyperlink>
        </w:p>
        <w:p w14:paraId="30360DFD" w14:textId="311A4DE9"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34" w:history="1">
            <w:r w:rsidRPr="00C5421D">
              <w:rPr>
                <w:rStyle w:val="Hyperlink"/>
                <w:noProof/>
                <w:lang w:val="en-US"/>
              </w:rPr>
              <w:t>1.4.1</w:t>
            </w:r>
            <w:r>
              <w:rPr>
                <w:rFonts w:asciiTheme="minorHAnsi" w:eastAsiaTheme="minorEastAsia" w:hAnsiTheme="minorHAnsi"/>
                <w:noProof/>
                <w:sz w:val="22"/>
                <w:lang w:val="en-US"/>
              </w:rPr>
              <w:tab/>
            </w:r>
            <w:r w:rsidRPr="00C5421D">
              <w:rPr>
                <w:rStyle w:val="Hyperlink"/>
                <w:noProof/>
                <w:lang w:val="en-US"/>
              </w:rPr>
              <w:t>Bragg-Gray cavity</w:t>
            </w:r>
            <w:r>
              <w:rPr>
                <w:noProof/>
                <w:webHidden/>
              </w:rPr>
              <w:tab/>
            </w:r>
            <w:r>
              <w:rPr>
                <w:noProof/>
                <w:webHidden/>
              </w:rPr>
              <w:fldChar w:fldCharType="begin"/>
            </w:r>
            <w:r>
              <w:rPr>
                <w:noProof/>
                <w:webHidden/>
              </w:rPr>
              <w:instrText xml:space="preserve"> PAGEREF _Toc103247134 \h </w:instrText>
            </w:r>
            <w:r>
              <w:rPr>
                <w:noProof/>
                <w:webHidden/>
              </w:rPr>
            </w:r>
            <w:r>
              <w:rPr>
                <w:noProof/>
                <w:webHidden/>
              </w:rPr>
              <w:fldChar w:fldCharType="separate"/>
            </w:r>
            <w:r>
              <w:rPr>
                <w:noProof/>
                <w:webHidden/>
              </w:rPr>
              <w:t>32</w:t>
            </w:r>
            <w:r>
              <w:rPr>
                <w:noProof/>
                <w:webHidden/>
              </w:rPr>
              <w:fldChar w:fldCharType="end"/>
            </w:r>
          </w:hyperlink>
        </w:p>
        <w:p w14:paraId="24C36081" w14:textId="7C84D880"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35" w:history="1">
            <w:r w:rsidRPr="00C5421D">
              <w:rPr>
                <w:rStyle w:val="Hyperlink"/>
                <w:noProof/>
                <w:lang w:val="en-US"/>
              </w:rPr>
              <w:t>1.4.2</w:t>
            </w:r>
            <w:r>
              <w:rPr>
                <w:rFonts w:asciiTheme="minorHAnsi" w:eastAsiaTheme="minorEastAsia" w:hAnsiTheme="minorHAnsi"/>
                <w:noProof/>
                <w:sz w:val="22"/>
                <w:lang w:val="en-US"/>
              </w:rPr>
              <w:tab/>
            </w:r>
            <w:r w:rsidRPr="00C5421D">
              <w:rPr>
                <w:rStyle w:val="Hyperlink"/>
                <w:noProof/>
                <w:lang w:val="en-US"/>
              </w:rPr>
              <w:t>Bragg-Gray-Laurence</w:t>
            </w:r>
            <w:r>
              <w:rPr>
                <w:noProof/>
                <w:webHidden/>
              </w:rPr>
              <w:tab/>
            </w:r>
            <w:r>
              <w:rPr>
                <w:noProof/>
                <w:webHidden/>
              </w:rPr>
              <w:fldChar w:fldCharType="begin"/>
            </w:r>
            <w:r>
              <w:rPr>
                <w:noProof/>
                <w:webHidden/>
              </w:rPr>
              <w:instrText xml:space="preserve"> PAGEREF _Toc103247135 \h </w:instrText>
            </w:r>
            <w:r>
              <w:rPr>
                <w:noProof/>
                <w:webHidden/>
              </w:rPr>
            </w:r>
            <w:r>
              <w:rPr>
                <w:noProof/>
                <w:webHidden/>
              </w:rPr>
              <w:fldChar w:fldCharType="separate"/>
            </w:r>
            <w:r>
              <w:rPr>
                <w:noProof/>
                <w:webHidden/>
              </w:rPr>
              <w:t>33</w:t>
            </w:r>
            <w:r>
              <w:rPr>
                <w:noProof/>
                <w:webHidden/>
              </w:rPr>
              <w:fldChar w:fldCharType="end"/>
            </w:r>
          </w:hyperlink>
        </w:p>
        <w:p w14:paraId="7659F42D" w14:textId="6B08578A"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36" w:history="1">
            <w:r w:rsidRPr="00C5421D">
              <w:rPr>
                <w:rStyle w:val="Hyperlink"/>
                <w:noProof/>
                <w:lang w:val="en-US"/>
              </w:rPr>
              <w:t>1.4.3</w:t>
            </w:r>
            <w:r>
              <w:rPr>
                <w:rFonts w:asciiTheme="minorHAnsi" w:eastAsiaTheme="minorEastAsia" w:hAnsiTheme="minorHAnsi"/>
                <w:noProof/>
                <w:sz w:val="22"/>
                <w:lang w:val="en-US"/>
              </w:rPr>
              <w:tab/>
            </w:r>
            <w:r w:rsidRPr="00C5421D">
              <w:rPr>
                <w:rStyle w:val="Hyperlink"/>
                <w:noProof/>
                <w:lang w:val="en-US"/>
              </w:rPr>
              <w:t>Burlin</w:t>
            </w:r>
            <w:r>
              <w:rPr>
                <w:noProof/>
                <w:webHidden/>
              </w:rPr>
              <w:tab/>
            </w:r>
            <w:r>
              <w:rPr>
                <w:noProof/>
                <w:webHidden/>
              </w:rPr>
              <w:fldChar w:fldCharType="begin"/>
            </w:r>
            <w:r>
              <w:rPr>
                <w:noProof/>
                <w:webHidden/>
              </w:rPr>
              <w:instrText xml:space="preserve"> PAGEREF _Toc103247136 \h </w:instrText>
            </w:r>
            <w:r>
              <w:rPr>
                <w:noProof/>
                <w:webHidden/>
              </w:rPr>
            </w:r>
            <w:r>
              <w:rPr>
                <w:noProof/>
                <w:webHidden/>
              </w:rPr>
              <w:fldChar w:fldCharType="separate"/>
            </w:r>
            <w:r>
              <w:rPr>
                <w:noProof/>
                <w:webHidden/>
              </w:rPr>
              <w:t>34</w:t>
            </w:r>
            <w:r>
              <w:rPr>
                <w:noProof/>
                <w:webHidden/>
              </w:rPr>
              <w:fldChar w:fldCharType="end"/>
            </w:r>
          </w:hyperlink>
        </w:p>
        <w:p w14:paraId="73F94ED7" w14:textId="0F574F78" w:rsidR="007D5018" w:rsidRDefault="007D5018">
          <w:pPr>
            <w:pStyle w:val="TOC2"/>
            <w:tabs>
              <w:tab w:val="left" w:pos="880"/>
              <w:tab w:val="right" w:leader="dot" w:pos="9350"/>
            </w:tabs>
            <w:rPr>
              <w:rFonts w:asciiTheme="minorHAnsi" w:eastAsiaTheme="minorEastAsia" w:hAnsiTheme="minorHAnsi"/>
              <w:noProof/>
              <w:sz w:val="22"/>
              <w:lang w:val="en-US"/>
            </w:rPr>
          </w:pPr>
          <w:hyperlink w:anchor="_Toc103247137" w:history="1">
            <w:r w:rsidRPr="00C5421D">
              <w:rPr>
                <w:rStyle w:val="Hyperlink"/>
                <w:noProof/>
                <w:lang w:val="en-US"/>
              </w:rPr>
              <w:t>1.5</w:t>
            </w:r>
            <w:r>
              <w:rPr>
                <w:rFonts w:asciiTheme="minorHAnsi" w:eastAsiaTheme="minorEastAsia" w:hAnsiTheme="minorHAnsi"/>
                <w:noProof/>
                <w:sz w:val="22"/>
                <w:lang w:val="en-US"/>
              </w:rPr>
              <w:tab/>
            </w:r>
            <w:r w:rsidRPr="00C5421D">
              <w:rPr>
                <w:rStyle w:val="Hyperlink"/>
                <w:noProof/>
                <w:lang w:val="en-US"/>
              </w:rPr>
              <w:t>Dosimetry methods</w:t>
            </w:r>
            <w:r>
              <w:rPr>
                <w:noProof/>
                <w:webHidden/>
              </w:rPr>
              <w:tab/>
            </w:r>
            <w:r>
              <w:rPr>
                <w:noProof/>
                <w:webHidden/>
              </w:rPr>
              <w:fldChar w:fldCharType="begin"/>
            </w:r>
            <w:r>
              <w:rPr>
                <w:noProof/>
                <w:webHidden/>
              </w:rPr>
              <w:instrText xml:space="preserve"> PAGEREF _Toc103247137 \h </w:instrText>
            </w:r>
            <w:r>
              <w:rPr>
                <w:noProof/>
                <w:webHidden/>
              </w:rPr>
            </w:r>
            <w:r>
              <w:rPr>
                <w:noProof/>
                <w:webHidden/>
              </w:rPr>
              <w:fldChar w:fldCharType="separate"/>
            </w:r>
            <w:r>
              <w:rPr>
                <w:noProof/>
                <w:webHidden/>
              </w:rPr>
              <w:t>35</w:t>
            </w:r>
            <w:r>
              <w:rPr>
                <w:noProof/>
                <w:webHidden/>
              </w:rPr>
              <w:fldChar w:fldCharType="end"/>
            </w:r>
          </w:hyperlink>
        </w:p>
        <w:p w14:paraId="3E528EE8" w14:textId="7A14DEF9"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38" w:history="1">
            <w:r w:rsidRPr="00C5421D">
              <w:rPr>
                <w:rStyle w:val="Hyperlink"/>
                <w:noProof/>
                <w:lang w:val="en-US"/>
              </w:rPr>
              <w:t>1.5.1</w:t>
            </w:r>
            <w:r>
              <w:rPr>
                <w:rFonts w:asciiTheme="minorHAnsi" w:eastAsiaTheme="minorEastAsia" w:hAnsiTheme="minorHAnsi"/>
                <w:noProof/>
                <w:sz w:val="22"/>
                <w:lang w:val="en-US"/>
              </w:rPr>
              <w:tab/>
            </w:r>
            <w:r w:rsidRPr="00C5421D">
              <w:rPr>
                <w:rStyle w:val="Hyperlink"/>
                <w:noProof/>
                <w:lang w:val="en-US"/>
              </w:rPr>
              <w:t>Parallel- Plate Ionization Chamber</w:t>
            </w:r>
            <w:r>
              <w:rPr>
                <w:noProof/>
                <w:webHidden/>
              </w:rPr>
              <w:tab/>
            </w:r>
            <w:r>
              <w:rPr>
                <w:noProof/>
                <w:webHidden/>
              </w:rPr>
              <w:fldChar w:fldCharType="begin"/>
            </w:r>
            <w:r>
              <w:rPr>
                <w:noProof/>
                <w:webHidden/>
              </w:rPr>
              <w:instrText xml:space="preserve"> PAGEREF _Toc103247138 \h </w:instrText>
            </w:r>
            <w:r>
              <w:rPr>
                <w:noProof/>
                <w:webHidden/>
              </w:rPr>
            </w:r>
            <w:r>
              <w:rPr>
                <w:noProof/>
                <w:webHidden/>
              </w:rPr>
              <w:fldChar w:fldCharType="separate"/>
            </w:r>
            <w:r>
              <w:rPr>
                <w:noProof/>
                <w:webHidden/>
              </w:rPr>
              <w:t>35</w:t>
            </w:r>
            <w:r>
              <w:rPr>
                <w:noProof/>
                <w:webHidden/>
              </w:rPr>
              <w:fldChar w:fldCharType="end"/>
            </w:r>
          </w:hyperlink>
        </w:p>
        <w:p w14:paraId="00413D6A" w14:textId="43B64EA4"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39" w:history="1">
            <w:r w:rsidRPr="00C5421D">
              <w:rPr>
                <w:rStyle w:val="Hyperlink"/>
                <w:noProof/>
                <w:lang w:val="en-US"/>
              </w:rPr>
              <w:t>1.5.2</w:t>
            </w:r>
            <w:r>
              <w:rPr>
                <w:rFonts w:asciiTheme="minorHAnsi" w:eastAsiaTheme="minorEastAsia" w:hAnsiTheme="minorHAnsi"/>
                <w:noProof/>
                <w:sz w:val="22"/>
                <w:lang w:val="en-US"/>
              </w:rPr>
              <w:tab/>
            </w:r>
            <w:r w:rsidRPr="00C5421D">
              <w:rPr>
                <w:rStyle w:val="Hyperlink"/>
                <w:noProof/>
                <w:lang w:val="en-US"/>
              </w:rPr>
              <w:t>Thimble Ionization Chamber</w:t>
            </w:r>
            <w:r>
              <w:rPr>
                <w:noProof/>
                <w:webHidden/>
              </w:rPr>
              <w:tab/>
            </w:r>
            <w:r>
              <w:rPr>
                <w:noProof/>
                <w:webHidden/>
              </w:rPr>
              <w:fldChar w:fldCharType="begin"/>
            </w:r>
            <w:r>
              <w:rPr>
                <w:noProof/>
                <w:webHidden/>
              </w:rPr>
              <w:instrText xml:space="preserve"> PAGEREF _Toc103247139 \h </w:instrText>
            </w:r>
            <w:r>
              <w:rPr>
                <w:noProof/>
                <w:webHidden/>
              </w:rPr>
            </w:r>
            <w:r>
              <w:rPr>
                <w:noProof/>
                <w:webHidden/>
              </w:rPr>
              <w:fldChar w:fldCharType="separate"/>
            </w:r>
            <w:r>
              <w:rPr>
                <w:noProof/>
                <w:webHidden/>
              </w:rPr>
              <w:t>37</w:t>
            </w:r>
            <w:r>
              <w:rPr>
                <w:noProof/>
                <w:webHidden/>
              </w:rPr>
              <w:fldChar w:fldCharType="end"/>
            </w:r>
          </w:hyperlink>
        </w:p>
        <w:p w14:paraId="61DDCAE5" w14:textId="4859A603"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40" w:history="1">
            <w:r w:rsidRPr="00C5421D">
              <w:rPr>
                <w:rStyle w:val="Hyperlink"/>
                <w:noProof/>
              </w:rPr>
              <w:t>1.5.3</w:t>
            </w:r>
            <w:r>
              <w:rPr>
                <w:rFonts w:asciiTheme="minorHAnsi" w:eastAsiaTheme="minorEastAsia" w:hAnsiTheme="minorHAnsi"/>
                <w:noProof/>
                <w:sz w:val="22"/>
                <w:lang w:val="en-US"/>
              </w:rPr>
              <w:tab/>
            </w:r>
            <w:r w:rsidRPr="00C5421D">
              <w:rPr>
                <w:rStyle w:val="Hyperlink"/>
                <w:noProof/>
              </w:rPr>
              <w:t>Radiochromic film</w:t>
            </w:r>
            <w:r>
              <w:rPr>
                <w:noProof/>
                <w:webHidden/>
              </w:rPr>
              <w:tab/>
            </w:r>
            <w:r>
              <w:rPr>
                <w:noProof/>
                <w:webHidden/>
              </w:rPr>
              <w:fldChar w:fldCharType="begin"/>
            </w:r>
            <w:r>
              <w:rPr>
                <w:noProof/>
                <w:webHidden/>
              </w:rPr>
              <w:instrText xml:space="preserve"> PAGEREF _Toc103247140 \h </w:instrText>
            </w:r>
            <w:r>
              <w:rPr>
                <w:noProof/>
                <w:webHidden/>
              </w:rPr>
            </w:r>
            <w:r>
              <w:rPr>
                <w:noProof/>
                <w:webHidden/>
              </w:rPr>
              <w:fldChar w:fldCharType="separate"/>
            </w:r>
            <w:r>
              <w:rPr>
                <w:noProof/>
                <w:webHidden/>
              </w:rPr>
              <w:t>38</w:t>
            </w:r>
            <w:r>
              <w:rPr>
                <w:noProof/>
                <w:webHidden/>
              </w:rPr>
              <w:fldChar w:fldCharType="end"/>
            </w:r>
          </w:hyperlink>
        </w:p>
        <w:p w14:paraId="14BDA6A9" w14:textId="269B7057" w:rsidR="007D5018" w:rsidRDefault="007D5018">
          <w:pPr>
            <w:pStyle w:val="TOC2"/>
            <w:tabs>
              <w:tab w:val="left" w:pos="880"/>
              <w:tab w:val="right" w:leader="dot" w:pos="9350"/>
            </w:tabs>
            <w:rPr>
              <w:rFonts w:asciiTheme="minorHAnsi" w:eastAsiaTheme="minorEastAsia" w:hAnsiTheme="minorHAnsi"/>
              <w:noProof/>
              <w:sz w:val="22"/>
              <w:lang w:val="en-US"/>
            </w:rPr>
          </w:pPr>
          <w:hyperlink w:anchor="_Toc103247141" w:history="1">
            <w:r w:rsidRPr="00C5421D">
              <w:rPr>
                <w:rStyle w:val="Hyperlink"/>
                <w:noProof/>
                <w:lang w:val="en-US"/>
              </w:rPr>
              <w:t>1.6</w:t>
            </w:r>
            <w:r>
              <w:rPr>
                <w:rFonts w:asciiTheme="minorHAnsi" w:eastAsiaTheme="minorEastAsia" w:hAnsiTheme="minorHAnsi"/>
                <w:noProof/>
                <w:sz w:val="22"/>
                <w:lang w:val="en-US"/>
              </w:rPr>
              <w:tab/>
            </w:r>
            <w:r w:rsidRPr="00C5421D">
              <w:rPr>
                <w:rStyle w:val="Hyperlink"/>
                <w:noProof/>
                <w:lang w:val="en-US"/>
              </w:rPr>
              <w:t>Statistics</w:t>
            </w:r>
            <w:r>
              <w:rPr>
                <w:noProof/>
                <w:webHidden/>
              </w:rPr>
              <w:tab/>
            </w:r>
            <w:r>
              <w:rPr>
                <w:noProof/>
                <w:webHidden/>
              </w:rPr>
              <w:fldChar w:fldCharType="begin"/>
            </w:r>
            <w:r>
              <w:rPr>
                <w:noProof/>
                <w:webHidden/>
              </w:rPr>
              <w:instrText xml:space="preserve"> PAGEREF _Toc103247141 \h </w:instrText>
            </w:r>
            <w:r>
              <w:rPr>
                <w:noProof/>
                <w:webHidden/>
              </w:rPr>
            </w:r>
            <w:r>
              <w:rPr>
                <w:noProof/>
                <w:webHidden/>
              </w:rPr>
              <w:fldChar w:fldCharType="separate"/>
            </w:r>
            <w:r>
              <w:rPr>
                <w:noProof/>
                <w:webHidden/>
              </w:rPr>
              <w:t>39</w:t>
            </w:r>
            <w:r>
              <w:rPr>
                <w:noProof/>
                <w:webHidden/>
              </w:rPr>
              <w:fldChar w:fldCharType="end"/>
            </w:r>
          </w:hyperlink>
        </w:p>
        <w:p w14:paraId="4AAF5FBC" w14:textId="4BEA4781"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42" w:history="1">
            <w:r w:rsidRPr="00C5421D">
              <w:rPr>
                <w:rStyle w:val="Hyperlink"/>
                <w:noProof/>
                <w:lang w:val="en-US"/>
              </w:rPr>
              <w:t>1.6.1</w:t>
            </w:r>
            <w:r>
              <w:rPr>
                <w:rFonts w:asciiTheme="minorHAnsi" w:eastAsiaTheme="minorEastAsia" w:hAnsiTheme="minorHAnsi"/>
                <w:noProof/>
                <w:sz w:val="22"/>
                <w:lang w:val="en-US"/>
              </w:rPr>
              <w:tab/>
            </w:r>
            <w:r w:rsidRPr="00C5421D">
              <w:rPr>
                <w:rStyle w:val="Hyperlink"/>
                <w:noProof/>
                <w:lang w:val="en-US"/>
              </w:rPr>
              <w:t>Non-linear curve fit</w:t>
            </w:r>
            <w:r>
              <w:rPr>
                <w:noProof/>
                <w:webHidden/>
              </w:rPr>
              <w:tab/>
            </w:r>
            <w:r>
              <w:rPr>
                <w:noProof/>
                <w:webHidden/>
              </w:rPr>
              <w:fldChar w:fldCharType="begin"/>
            </w:r>
            <w:r>
              <w:rPr>
                <w:noProof/>
                <w:webHidden/>
              </w:rPr>
              <w:instrText xml:space="preserve"> PAGEREF _Toc103247142 \h </w:instrText>
            </w:r>
            <w:r>
              <w:rPr>
                <w:noProof/>
                <w:webHidden/>
              </w:rPr>
            </w:r>
            <w:r>
              <w:rPr>
                <w:noProof/>
                <w:webHidden/>
              </w:rPr>
              <w:fldChar w:fldCharType="separate"/>
            </w:r>
            <w:r>
              <w:rPr>
                <w:noProof/>
                <w:webHidden/>
              </w:rPr>
              <w:t>39</w:t>
            </w:r>
            <w:r>
              <w:rPr>
                <w:noProof/>
                <w:webHidden/>
              </w:rPr>
              <w:fldChar w:fldCharType="end"/>
            </w:r>
          </w:hyperlink>
        </w:p>
        <w:p w14:paraId="44F88DEE" w14:textId="134392D2"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43" w:history="1">
            <w:r w:rsidRPr="00C5421D">
              <w:rPr>
                <w:rStyle w:val="Hyperlink"/>
                <w:noProof/>
                <w:lang w:val="en-US"/>
              </w:rPr>
              <w:t>1.6.2</w:t>
            </w:r>
            <w:r>
              <w:rPr>
                <w:rFonts w:asciiTheme="minorHAnsi" w:eastAsiaTheme="minorEastAsia" w:hAnsiTheme="minorHAnsi"/>
                <w:noProof/>
                <w:sz w:val="22"/>
                <w:lang w:val="en-US"/>
              </w:rPr>
              <w:tab/>
            </w:r>
            <w:r w:rsidRPr="00C5421D">
              <w:rPr>
                <w:rStyle w:val="Hyperlink"/>
                <w:noProof/>
                <w:lang w:val="en-US"/>
              </w:rPr>
              <w:t>Poisson Regression</w:t>
            </w:r>
            <w:r>
              <w:rPr>
                <w:noProof/>
                <w:webHidden/>
              </w:rPr>
              <w:tab/>
            </w:r>
            <w:r>
              <w:rPr>
                <w:noProof/>
                <w:webHidden/>
              </w:rPr>
              <w:fldChar w:fldCharType="begin"/>
            </w:r>
            <w:r>
              <w:rPr>
                <w:noProof/>
                <w:webHidden/>
              </w:rPr>
              <w:instrText xml:space="preserve"> PAGEREF _Toc103247143 \h </w:instrText>
            </w:r>
            <w:r>
              <w:rPr>
                <w:noProof/>
                <w:webHidden/>
              </w:rPr>
            </w:r>
            <w:r>
              <w:rPr>
                <w:noProof/>
                <w:webHidden/>
              </w:rPr>
              <w:fldChar w:fldCharType="separate"/>
            </w:r>
            <w:r>
              <w:rPr>
                <w:noProof/>
                <w:webHidden/>
              </w:rPr>
              <w:t>42</w:t>
            </w:r>
            <w:r>
              <w:rPr>
                <w:noProof/>
                <w:webHidden/>
              </w:rPr>
              <w:fldChar w:fldCharType="end"/>
            </w:r>
          </w:hyperlink>
        </w:p>
        <w:p w14:paraId="0E69CD1D" w14:textId="70FA1CBA"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44" w:history="1">
            <w:r w:rsidRPr="00C5421D">
              <w:rPr>
                <w:rStyle w:val="Hyperlink"/>
                <w:noProof/>
                <w:lang w:val="en-US"/>
              </w:rPr>
              <w:t>1.6.3</w:t>
            </w:r>
            <w:r>
              <w:rPr>
                <w:rFonts w:asciiTheme="minorHAnsi" w:eastAsiaTheme="minorEastAsia" w:hAnsiTheme="minorHAnsi"/>
                <w:noProof/>
                <w:sz w:val="22"/>
                <w:lang w:val="en-US"/>
              </w:rPr>
              <w:tab/>
            </w:r>
            <w:r w:rsidRPr="00C5421D">
              <w:rPr>
                <w:rStyle w:val="Hyperlink"/>
                <w:noProof/>
                <w:lang w:val="en-US"/>
              </w:rPr>
              <w:t>Confidence interval</w:t>
            </w:r>
            <w:r>
              <w:rPr>
                <w:noProof/>
                <w:webHidden/>
              </w:rPr>
              <w:tab/>
            </w:r>
            <w:r>
              <w:rPr>
                <w:noProof/>
                <w:webHidden/>
              </w:rPr>
              <w:fldChar w:fldCharType="begin"/>
            </w:r>
            <w:r>
              <w:rPr>
                <w:noProof/>
                <w:webHidden/>
              </w:rPr>
              <w:instrText xml:space="preserve"> PAGEREF _Toc103247144 \h </w:instrText>
            </w:r>
            <w:r>
              <w:rPr>
                <w:noProof/>
                <w:webHidden/>
              </w:rPr>
            </w:r>
            <w:r>
              <w:rPr>
                <w:noProof/>
                <w:webHidden/>
              </w:rPr>
              <w:fldChar w:fldCharType="separate"/>
            </w:r>
            <w:r>
              <w:rPr>
                <w:noProof/>
                <w:webHidden/>
              </w:rPr>
              <w:t>44</w:t>
            </w:r>
            <w:r>
              <w:rPr>
                <w:noProof/>
                <w:webHidden/>
              </w:rPr>
              <w:fldChar w:fldCharType="end"/>
            </w:r>
          </w:hyperlink>
        </w:p>
        <w:p w14:paraId="0BEE895C" w14:textId="1A7359FA" w:rsidR="007D5018" w:rsidRDefault="007D5018">
          <w:pPr>
            <w:pStyle w:val="TOC2"/>
            <w:tabs>
              <w:tab w:val="left" w:pos="880"/>
              <w:tab w:val="right" w:leader="dot" w:pos="9350"/>
            </w:tabs>
            <w:rPr>
              <w:rFonts w:asciiTheme="minorHAnsi" w:eastAsiaTheme="minorEastAsia" w:hAnsiTheme="minorHAnsi"/>
              <w:noProof/>
              <w:sz w:val="22"/>
              <w:lang w:val="en-US"/>
            </w:rPr>
          </w:pPr>
          <w:hyperlink w:anchor="_Toc103247145" w:history="1">
            <w:r w:rsidRPr="00C5421D">
              <w:rPr>
                <w:rStyle w:val="Hyperlink"/>
                <w:noProof/>
                <w:lang w:val="en-US"/>
              </w:rPr>
              <w:t>1.7</w:t>
            </w:r>
            <w:r>
              <w:rPr>
                <w:rFonts w:asciiTheme="minorHAnsi" w:eastAsiaTheme="minorEastAsia" w:hAnsiTheme="minorHAnsi"/>
                <w:noProof/>
                <w:sz w:val="22"/>
                <w:lang w:val="en-US"/>
              </w:rPr>
              <w:tab/>
            </w:r>
            <w:r w:rsidRPr="00C5421D">
              <w:rPr>
                <w:rStyle w:val="Hyperlink"/>
                <w:noProof/>
                <w:lang w:val="en-US"/>
              </w:rPr>
              <w:t>Radiobiology</w:t>
            </w:r>
            <w:r>
              <w:rPr>
                <w:noProof/>
                <w:webHidden/>
              </w:rPr>
              <w:tab/>
            </w:r>
            <w:r>
              <w:rPr>
                <w:noProof/>
                <w:webHidden/>
              </w:rPr>
              <w:fldChar w:fldCharType="begin"/>
            </w:r>
            <w:r>
              <w:rPr>
                <w:noProof/>
                <w:webHidden/>
              </w:rPr>
              <w:instrText xml:space="preserve"> PAGEREF _Toc103247145 \h </w:instrText>
            </w:r>
            <w:r>
              <w:rPr>
                <w:noProof/>
                <w:webHidden/>
              </w:rPr>
            </w:r>
            <w:r>
              <w:rPr>
                <w:noProof/>
                <w:webHidden/>
              </w:rPr>
              <w:fldChar w:fldCharType="separate"/>
            </w:r>
            <w:r>
              <w:rPr>
                <w:noProof/>
                <w:webHidden/>
              </w:rPr>
              <w:t>44</w:t>
            </w:r>
            <w:r>
              <w:rPr>
                <w:noProof/>
                <w:webHidden/>
              </w:rPr>
              <w:fldChar w:fldCharType="end"/>
            </w:r>
          </w:hyperlink>
        </w:p>
        <w:p w14:paraId="59184E42" w14:textId="00AA6635"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46" w:history="1">
            <w:r w:rsidRPr="00C5421D">
              <w:rPr>
                <w:rStyle w:val="Hyperlink"/>
                <w:noProof/>
                <w:lang w:val="en-US"/>
              </w:rPr>
              <w:t>1.7.1</w:t>
            </w:r>
            <w:r>
              <w:rPr>
                <w:rFonts w:asciiTheme="minorHAnsi" w:eastAsiaTheme="minorEastAsia" w:hAnsiTheme="minorHAnsi"/>
                <w:noProof/>
                <w:sz w:val="22"/>
                <w:lang w:val="en-US"/>
              </w:rPr>
              <w:tab/>
            </w:r>
            <w:r w:rsidRPr="00C5421D">
              <w:rPr>
                <w:rStyle w:val="Hyperlink"/>
                <w:noProof/>
                <w:lang w:val="en-US"/>
              </w:rPr>
              <w:t>DNA basics</w:t>
            </w:r>
            <w:r>
              <w:rPr>
                <w:noProof/>
                <w:webHidden/>
              </w:rPr>
              <w:tab/>
            </w:r>
            <w:r>
              <w:rPr>
                <w:noProof/>
                <w:webHidden/>
              </w:rPr>
              <w:fldChar w:fldCharType="begin"/>
            </w:r>
            <w:r>
              <w:rPr>
                <w:noProof/>
                <w:webHidden/>
              </w:rPr>
              <w:instrText xml:space="preserve"> PAGEREF _Toc103247146 \h </w:instrText>
            </w:r>
            <w:r>
              <w:rPr>
                <w:noProof/>
                <w:webHidden/>
              </w:rPr>
            </w:r>
            <w:r>
              <w:rPr>
                <w:noProof/>
                <w:webHidden/>
              </w:rPr>
              <w:fldChar w:fldCharType="separate"/>
            </w:r>
            <w:r>
              <w:rPr>
                <w:noProof/>
                <w:webHidden/>
              </w:rPr>
              <w:t>44</w:t>
            </w:r>
            <w:r>
              <w:rPr>
                <w:noProof/>
                <w:webHidden/>
              </w:rPr>
              <w:fldChar w:fldCharType="end"/>
            </w:r>
          </w:hyperlink>
        </w:p>
        <w:p w14:paraId="147F30E4" w14:textId="33DCCB3D"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47" w:history="1">
            <w:r w:rsidRPr="00C5421D">
              <w:rPr>
                <w:rStyle w:val="Hyperlink"/>
                <w:noProof/>
                <w:lang w:val="en-US"/>
              </w:rPr>
              <w:t>1.7.2</w:t>
            </w:r>
            <w:r>
              <w:rPr>
                <w:rFonts w:asciiTheme="minorHAnsi" w:eastAsiaTheme="minorEastAsia" w:hAnsiTheme="minorHAnsi"/>
                <w:noProof/>
                <w:sz w:val="22"/>
                <w:lang w:val="en-US"/>
              </w:rPr>
              <w:tab/>
            </w:r>
            <w:r w:rsidRPr="00C5421D">
              <w:rPr>
                <w:rStyle w:val="Hyperlink"/>
                <w:noProof/>
                <w:lang w:val="en-US"/>
              </w:rPr>
              <w:t>Cell Cycle and Checkpoint</w:t>
            </w:r>
            <w:r>
              <w:rPr>
                <w:noProof/>
                <w:webHidden/>
              </w:rPr>
              <w:tab/>
            </w:r>
            <w:r>
              <w:rPr>
                <w:noProof/>
                <w:webHidden/>
              </w:rPr>
              <w:fldChar w:fldCharType="begin"/>
            </w:r>
            <w:r>
              <w:rPr>
                <w:noProof/>
                <w:webHidden/>
              </w:rPr>
              <w:instrText xml:space="preserve"> PAGEREF _Toc103247147 \h </w:instrText>
            </w:r>
            <w:r>
              <w:rPr>
                <w:noProof/>
                <w:webHidden/>
              </w:rPr>
            </w:r>
            <w:r>
              <w:rPr>
                <w:noProof/>
                <w:webHidden/>
              </w:rPr>
              <w:fldChar w:fldCharType="separate"/>
            </w:r>
            <w:r>
              <w:rPr>
                <w:noProof/>
                <w:webHidden/>
              </w:rPr>
              <w:t>47</w:t>
            </w:r>
            <w:r>
              <w:rPr>
                <w:noProof/>
                <w:webHidden/>
              </w:rPr>
              <w:fldChar w:fldCharType="end"/>
            </w:r>
          </w:hyperlink>
        </w:p>
        <w:p w14:paraId="6E83586B" w14:textId="605F4D31"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48" w:history="1">
            <w:r w:rsidRPr="00C5421D">
              <w:rPr>
                <w:rStyle w:val="Hyperlink"/>
                <w:noProof/>
                <w:lang w:val="en-US"/>
              </w:rPr>
              <w:t>1.7.3</w:t>
            </w:r>
            <w:r>
              <w:rPr>
                <w:rFonts w:asciiTheme="minorHAnsi" w:eastAsiaTheme="minorEastAsia" w:hAnsiTheme="minorHAnsi"/>
                <w:noProof/>
                <w:sz w:val="22"/>
                <w:lang w:val="en-US"/>
              </w:rPr>
              <w:tab/>
            </w:r>
            <w:r w:rsidRPr="00C5421D">
              <w:rPr>
                <w:rStyle w:val="Hyperlink"/>
                <w:noProof/>
                <w:lang w:val="en-US"/>
              </w:rPr>
              <w:t>DNA damage and repair</w:t>
            </w:r>
            <w:r>
              <w:rPr>
                <w:noProof/>
                <w:webHidden/>
              </w:rPr>
              <w:tab/>
            </w:r>
            <w:r>
              <w:rPr>
                <w:noProof/>
                <w:webHidden/>
              </w:rPr>
              <w:fldChar w:fldCharType="begin"/>
            </w:r>
            <w:r>
              <w:rPr>
                <w:noProof/>
                <w:webHidden/>
              </w:rPr>
              <w:instrText xml:space="preserve"> PAGEREF _Toc103247148 \h </w:instrText>
            </w:r>
            <w:r>
              <w:rPr>
                <w:noProof/>
                <w:webHidden/>
              </w:rPr>
            </w:r>
            <w:r>
              <w:rPr>
                <w:noProof/>
                <w:webHidden/>
              </w:rPr>
              <w:fldChar w:fldCharType="separate"/>
            </w:r>
            <w:r>
              <w:rPr>
                <w:noProof/>
                <w:webHidden/>
              </w:rPr>
              <w:t>50</w:t>
            </w:r>
            <w:r>
              <w:rPr>
                <w:noProof/>
                <w:webHidden/>
              </w:rPr>
              <w:fldChar w:fldCharType="end"/>
            </w:r>
          </w:hyperlink>
        </w:p>
        <w:p w14:paraId="3FE3E68D" w14:textId="41DE6FEA"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49" w:history="1">
            <w:r w:rsidRPr="00C5421D">
              <w:rPr>
                <w:rStyle w:val="Hyperlink"/>
                <w:noProof/>
                <w:lang w:val="en-US"/>
              </w:rPr>
              <w:t>1.7.4</w:t>
            </w:r>
            <w:r>
              <w:rPr>
                <w:rFonts w:asciiTheme="minorHAnsi" w:eastAsiaTheme="minorEastAsia" w:hAnsiTheme="minorHAnsi"/>
                <w:noProof/>
                <w:sz w:val="22"/>
                <w:lang w:val="en-US"/>
              </w:rPr>
              <w:tab/>
            </w:r>
            <w:r w:rsidRPr="00C5421D">
              <w:rPr>
                <w:rStyle w:val="Hyperlink"/>
                <w:noProof/>
                <w:lang w:val="en-US"/>
              </w:rPr>
              <w:t>Cell Survival Curves</w:t>
            </w:r>
            <w:r>
              <w:rPr>
                <w:noProof/>
                <w:webHidden/>
              </w:rPr>
              <w:tab/>
            </w:r>
            <w:r>
              <w:rPr>
                <w:noProof/>
                <w:webHidden/>
              </w:rPr>
              <w:fldChar w:fldCharType="begin"/>
            </w:r>
            <w:r>
              <w:rPr>
                <w:noProof/>
                <w:webHidden/>
              </w:rPr>
              <w:instrText xml:space="preserve"> PAGEREF _Toc103247149 \h </w:instrText>
            </w:r>
            <w:r>
              <w:rPr>
                <w:noProof/>
                <w:webHidden/>
              </w:rPr>
            </w:r>
            <w:r>
              <w:rPr>
                <w:noProof/>
                <w:webHidden/>
              </w:rPr>
              <w:fldChar w:fldCharType="separate"/>
            </w:r>
            <w:r>
              <w:rPr>
                <w:noProof/>
                <w:webHidden/>
              </w:rPr>
              <w:t>53</w:t>
            </w:r>
            <w:r>
              <w:rPr>
                <w:noProof/>
                <w:webHidden/>
              </w:rPr>
              <w:fldChar w:fldCharType="end"/>
            </w:r>
          </w:hyperlink>
        </w:p>
        <w:p w14:paraId="2510756F" w14:textId="520C03AD"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50" w:history="1">
            <w:r w:rsidRPr="00C5421D">
              <w:rPr>
                <w:rStyle w:val="Hyperlink"/>
                <w:noProof/>
                <w:lang w:val="en-US"/>
              </w:rPr>
              <w:t>1.7.5</w:t>
            </w:r>
            <w:r>
              <w:rPr>
                <w:rFonts w:asciiTheme="minorHAnsi" w:eastAsiaTheme="minorEastAsia" w:hAnsiTheme="minorHAnsi"/>
                <w:noProof/>
                <w:sz w:val="22"/>
                <w:lang w:val="en-US"/>
              </w:rPr>
              <w:tab/>
            </w:r>
            <w:r w:rsidRPr="00C5421D">
              <w:rPr>
                <w:rStyle w:val="Hyperlink"/>
                <w:noProof/>
                <w:lang w:val="en-US"/>
              </w:rPr>
              <w:t>LQ-model</w:t>
            </w:r>
            <w:r>
              <w:rPr>
                <w:noProof/>
                <w:webHidden/>
              </w:rPr>
              <w:tab/>
            </w:r>
            <w:r>
              <w:rPr>
                <w:noProof/>
                <w:webHidden/>
              </w:rPr>
              <w:fldChar w:fldCharType="begin"/>
            </w:r>
            <w:r>
              <w:rPr>
                <w:noProof/>
                <w:webHidden/>
              </w:rPr>
              <w:instrText xml:space="preserve"> PAGEREF _Toc103247150 \h </w:instrText>
            </w:r>
            <w:r>
              <w:rPr>
                <w:noProof/>
                <w:webHidden/>
              </w:rPr>
            </w:r>
            <w:r>
              <w:rPr>
                <w:noProof/>
                <w:webHidden/>
              </w:rPr>
              <w:fldChar w:fldCharType="separate"/>
            </w:r>
            <w:r>
              <w:rPr>
                <w:noProof/>
                <w:webHidden/>
              </w:rPr>
              <w:t>54</w:t>
            </w:r>
            <w:r>
              <w:rPr>
                <w:noProof/>
                <w:webHidden/>
              </w:rPr>
              <w:fldChar w:fldCharType="end"/>
            </w:r>
          </w:hyperlink>
        </w:p>
        <w:p w14:paraId="0375DE5F" w14:textId="276A1BE1"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51" w:history="1">
            <w:r w:rsidRPr="00C5421D">
              <w:rPr>
                <w:rStyle w:val="Hyperlink"/>
                <w:noProof/>
                <w:lang w:val="en-US"/>
              </w:rPr>
              <w:t>1.7.6</w:t>
            </w:r>
            <w:r>
              <w:rPr>
                <w:rFonts w:asciiTheme="minorHAnsi" w:eastAsiaTheme="minorEastAsia" w:hAnsiTheme="minorHAnsi"/>
                <w:noProof/>
                <w:sz w:val="22"/>
                <w:lang w:val="en-US"/>
              </w:rPr>
              <w:tab/>
            </w:r>
            <w:r w:rsidRPr="00C5421D">
              <w:rPr>
                <w:rStyle w:val="Hyperlink"/>
                <w:noProof/>
                <w:lang w:val="en-US"/>
              </w:rPr>
              <w:t>Radiation Induced Bystander Effect</w:t>
            </w:r>
            <w:r>
              <w:rPr>
                <w:noProof/>
                <w:webHidden/>
              </w:rPr>
              <w:tab/>
            </w:r>
            <w:r>
              <w:rPr>
                <w:noProof/>
                <w:webHidden/>
              </w:rPr>
              <w:fldChar w:fldCharType="begin"/>
            </w:r>
            <w:r>
              <w:rPr>
                <w:noProof/>
                <w:webHidden/>
              </w:rPr>
              <w:instrText xml:space="preserve"> PAGEREF _Toc103247151 \h </w:instrText>
            </w:r>
            <w:r>
              <w:rPr>
                <w:noProof/>
                <w:webHidden/>
              </w:rPr>
            </w:r>
            <w:r>
              <w:rPr>
                <w:noProof/>
                <w:webHidden/>
              </w:rPr>
              <w:fldChar w:fldCharType="separate"/>
            </w:r>
            <w:r>
              <w:rPr>
                <w:noProof/>
                <w:webHidden/>
              </w:rPr>
              <w:t>56</w:t>
            </w:r>
            <w:r>
              <w:rPr>
                <w:noProof/>
                <w:webHidden/>
              </w:rPr>
              <w:fldChar w:fldCharType="end"/>
            </w:r>
          </w:hyperlink>
        </w:p>
        <w:p w14:paraId="5BE09B15" w14:textId="362B8EE3"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52" w:history="1">
            <w:r w:rsidRPr="00C5421D">
              <w:rPr>
                <w:rStyle w:val="Hyperlink"/>
                <w:noProof/>
                <w:lang w:val="en-US"/>
              </w:rPr>
              <w:t>1.7.7</w:t>
            </w:r>
            <w:r>
              <w:rPr>
                <w:rFonts w:asciiTheme="minorHAnsi" w:eastAsiaTheme="minorEastAsia" w:hAnsiTheme="minorHAnsi"/>
                <w:noProof/>
                <w:sz w:val="22"/>
                <w:lang w:val="en-US"/>
              </w:rPr>
              <w:tab/>
            </w:r>
            <w:r w:rsidRPr="00C5421D">
              <w:rPr>
                <w:rStyle w:val="Hyperlink"/>
                <w:noProof/>
                <w:lang w:val="en-US"/>
              </w:rPr>
              <w:t>Spatially Fractionated Radiation Therapy</w:t>
            </w:r>
            <w:r>
              <w:rPr>
                <w:noProof/>
                <w:webHidden/>
              </w:rPr>
              <w:tab/>
            </w:r>
            <w:r>
              <w:rPr>
                <w:noProof/>
                <w:webHidden/>
              </w:rPr>
              <w:fldChar w:fldCharType="begin"/>
            </w:r>
            <w:r>
              <w:rPr>
                <w:noProof/>
                <w:webHidden/>
              </w:rPr>
              <w:instrText xml:space="preserve"> PAGEREF _Toc103247152 \h </w:instrText>
            </w:r>
            <w:r>
              <w:rPr>
                <w:noProof/>
                <w:webHidden/>
              </w:rPr>
            </w:r>
            <w:r>
              <w:rPr>
                <w:noProof/>
                <w:webHidden/>
              </w:rPr>
              <w:fldChar w:fldCharType="separate"/>
            </w:r>
            <w:r>
              <w:rPr>
                <w:noProof/>
                <w:webHidden/>
              </w:rPr>
              <w:t>58</w:t>
            </w:r>
            <w:r>
              <w:rPr>
                <w:noProof/>
                <w:webHidden/>
              </w:rPr>
              <w:fldChar w:fldCharType="end"/>
            </w:r>
          </w:hyperlink>
        </w:p>
        <w:p w14:paraId="52AA53C9" w14:textId="6358FC62" w:rsidR="007D5018" w:rsidRDefault="007D5018">
          <w:pPr>
            <w:pStyle w:val="TOC1"/>
            <w:tabs>
              <w:tab w:val="left" w:pos="480"/>
              <w:tab w:val="right" w:leader="dot" w:pos="9350"/>
            </w:tabs>
            <w:rPr>
              <w:rFonts w:asciiTheme="minorHAnsi" w:eastAsiaTheme="minorEastAsia" w:hAnsiTheme="minorHAnsi"/>
              <w:noProof/>
              <w:sz w:val="22"/>
              <w:lang w:val="en-US"/>
            </w:rPr>
          </w:pPr>
          <w:hyperlink w:anchor="_Toc103247153" w:history="1">
            <w:r w:rsidRPr="00C5421D">
              <w:rPr>
                <w:rStyle w:val="Hyperlink"/>
                <w:noProof/>
              </w:rPr>
              <w:t>2</w:t>
            </w:r>
            <w:r>
              <w:rPr>
                <w:rFonts w:asciiTheme="minorHAnsi" w:eastAsiaTheme="minorEastAsia" w:hAnsiTheme="minorHAnsi"/>
                <w:noProof/>
                <w:sz w:val="22"/>
                <w:lang w:val="en-US"/>
              </w:rPr>
              <w:tab/>
            </w:r>
            <w:r w:rsidRPr="00C5421D">
              <w:rPr>
                <w:rStyle w:val="Hyperlink"/>
                <w:noProof/>
              </w:rPr>
              <w:t>Materials and Methods</w:t>
            </w:r>
            <w:r>
              <w:rPr>
                <w:noProof/>
                <w:webHidden/>
              </w:rPr>
              <w:tab/>
            </w:r>
            <w:r>
              <w:rPr>
                <w:noProof/>
                <w:webHidden/>
              </w:rPr>
              <w:fldChar w:fldCharType="begin"/>
            </w:r>
            <w:r>
              <w:rPr>
                <w:noProof/>
                <w:webHidden/>
              </w:rPr>
              <w:instrText xml:space="preserve"> PAGEREF _Toc103247153 \h </w:instrText>
            </w:r>
            <w:r>
              <w:rPr>
                <w:noProof/>
                <w:webHidden/>
              </w:rPr>
            </w:r>
            <w:r>
              <w:rPr>
                <w:noProof/>
                <w:webHidden/>
              </w:rPr>
              <w:fldChar w:fldCharType="separate"/>
            </w:r>
            <w:r>
              <w:rPr>
                <w:noProof/>
                <w:webHidden/>
              </w:rPr>
              <w:t>60</w:t>
            </w:r>
            <w:r>
              <w:rPr>
                <w:noProof/>
                <w:webHidden/>
              </w:rPr>
              <w:fldChar w:fldCharType="end"/>
            </w:r>
          </w:hyperlink>
        </w:p>
        <w:p w14:paraId="6B5D3A15" w14:textId="13B3E1FE" w:rsidR="007D5018" w:rsidRDefault="007D5018">
          <w:pPr>
            <w:pStyle w:val="TOC2"/>
            <w:tabs>
              <w:tab w:val="left" w:pos="880"/>
              <w:tab w:val="right" w:leader="dot" w:pos="9350"/>
            </w:tabs>
            <w:rPr>
              <w:rFonts w:asciiTheme="minorHAnsi" w:eastAsiaTheme="minorEastAsia" w:hAnsiTheme="minorHAnsi"/>
              <w:noProof/>
              <w:sz w:val="22"/>
              <w:lang w:val="en-US"/>
            </w:rPr>
          </w:pPr>
          <w:hyperlink w:anchor="_Toc103247154" w:history="1">
            <w:r w:rsidRPr="00C5421D">
              <w:rPr>
                <w:rStyle w:val="Hyperlink"/>
                <w:noProof/>
              </w:rPr>
              <w:t>2.1</w:t>
            </w:r>
            <w:r>
              <w:rPr>
                <w:rFonts w:asciiTheme="minorHAnsi" w:eastAsiaTheme="minorEastAsia" w:hAnsiTheme="minorHAnsi"/>
                <w:noProof/>
                <w:sz w:val="22"/>
                <w:lang w:val="en-US"/>
              </w:rPr>
              <w:tab/>
            </w:r>
            <w:r w:rsidRPr="00C5421D">
              <w:rPr>
                <w:rStyle w:val="Hyperlink"/>
                <w:noProof/>
              </w:rPr>
              <w:t>Dosimetry</w:t>
            </w:r>
            <w:r>
              <w:rPr>
                <w:noProof/>
                <w:webHidden/>
              </w:rPr>
              <w:tab/>
            </w:r>
            <w:r>
              <w:rPr>
                <w:noProof/>
                <w:webHidden/>
              </w:rPr>
              <w:fldChar w:fldCharType="begin"/>
            </w:r>
            <w:r>
              <w:rPr>
                <w:noProof/>
                <w:webHidden/>
              </w:rPr>
              <w:instrText xml:space="preserve"> PAGEREF _Toc103247154 \h </w:instrText>
            </w:r>
            <w:r>
              <w:rPr>
                <w:noProof/>
                <w:webHidden/>
              </w:rPr>
            </w:r>
            <w:r>
              <w:rPr>
                <w:noProof/>
                <w:webHidden/>
              </w:rPr>
              <w:fldChar w:fldCharType="separate"/>
            </w:r>
            <w:r>
              <w:rPr>
                <w:noProof/>
                <w:webHidden/>
              </w:rPr>
              <w:t>60</w:t>
            </w:r>
            <w:r>
              <w:rPr>
                <w:noProof/>
                <w:webHidden/>
              </w:rPr>
              <w:fldChar w:fldCharType="end"/>
            </w:r>
          </w:hyperlink>
        </w:p>
        <w:p w14:paraId="728A1F54" w14:textId="0D075C12"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55" w:history="1">
            <w:r w:rsidRPr="00C5421D">
              <w:rPr>
                <w:rStyle w:val="Hyperlink"/>
                <w:noProof/>
                <w:lang w:val="en-US"/>
              </w:rPr>
              <w:t>2.1.1</w:t>
            </w:r>
            <w:r>
              <w:rPr>
                <w:rFonts w:asciiTheme="minorHAnsi" w:eastAsiaTheme="minorEastAsia" w:hAnsiTheme="minorHAnsi"/>
                <w:noProof/>
                <w:sz w:val="22"/>
                <w:lang w:val="en-US"/>
              </w:rPr>
              <w:tab/>
            </w:r>
            <w:r w:rsidRPr="00C5421D">
              <w:rPr>
                <w:rStyle w:val="Hyperlink"/>
                <w:noProof/>
                <w:lang w:val="en-US"/>
              </w:rPr>
              <w:t>X-ray dosimetry</w:t>
            </w:r>
            <w:r>
              <w:rPr>
                <w:noProof/>
                <w:webHidden/>
              </w:rPr>
              <w:tab/>
            </w:r>
            <w:r>
              <w:rPr>
                <w:noProof/>
                <w:webHidden/>
              </w:rPr>
              <w:fldChar w:fldCharType="begin"/>
            </w:r>
            <w:r>
              <w:rPr>
                <w:noProof/>
                <w:webHidden/>
              </w:rPr>
              <w:instrText xml:space="preserve"> PAGEREF _Toc103247155 \h </w:instrText>
            </w:r>
            <w:r>
              <w:rPr>
                <w:noProof/>
                <w:webHidden/>
              </w:rPr>
            </w:r>
            <w:r>
              <w:rPr>
                <w:noProof/>
                <w:webHidden/>
              </w:rPr>
              <w:fldChar w:fldCharType="separate"/>
            </w:r>
            <w:r>
              <w:rPr>
                <w:noProof/>
                <w:webHidden/>
              </w:rPr>
              <w:t>60</w:t>
            </w:r>
            <w:r>
              <w:rPr>
                <w:noProof/>
                <w:webHidden/>
              </w:rPr>
              <w:fldChar w:fldCharType="end"/>
            </w:r>
          </w:hyperlink>
        </w:p>
        <w:p w14:paraId="37E0C257" w14:textId="7039814F"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56" w:history="1">
            <w:r w:rsidRPr="00C5421D">
              <w:rPr>
                <w:rStyle w:val="Hyperlink"/>
                <w:noProof/>
              </w:rPr>
              <w:t>2.1.2</w:t>
            </w:r>
            <w:r>
              <w:rPr>
                <w:rFonts w:asciiTheme="minorHAnsi" w:eastAsiaTheme="minorEastAsia" w:hAnsiTheme="minorHAnsi"/>
                <w:noProof/>
                <w:sz w:val="22"/>
                <w:lang w:val="en-US"/>
              </w:rPr>
              <w:tab/>
            </w:r>
            <w:r w:rsidRPr="00C5421D">
              <w:rPr>
                <w:rStyle w:val="Hyperlink"/>
                <w:noProof/>
              </w:rPr>
              <w:t>Gafchromic film</w:t>
            </w:r>
            <w:r>
              <w:rPr>
                <w:noProof/>
                <w:webHidden/>
              </w:rPr>
              <w:tab/>
            </w:r>
            <w:r>
              <w:rPr>
                <w:noProof/>
                <w:webHidden/>
              </w:rPr>
              <w:fldChar w:fldCharType="begin"/>
            </w:r>
            <w:r>
              <w:rPr>
                <w:noProof/>
                <w:webHidden/>
              </w:rPr>
              <w:instrText xml:space="preserve"> PAGEREF _Toc103247156 \h </w:instrText>
            </w:r>
            <w:r>
              <w:rPr>
                <w:noProof/>
                <w:webHidden/>
              </w:rPr>
            </w:r>
            <w:r>
              <w:rPr>
                <w:noProof/>
                <w:webHidden/>
              </w:rPr>
              <w:fldChar w:fldCharType="separate"/>
            </w:r>
            <w:r>
              <w:rPr>
                <w:noProof/>
                <w:webHidden/>
              </w:rPr>
              <w:t>65</w:t>
            </w:r>
            <w:r>
              <w:rPr>
                <w:noProof/>
                <w:webHidden/>
              </w:rPr>
              <w:fldChar w:fldCharType="end"/>
            </w:r>
          </w:hyperlink>
        </w:p>
        <w:p w14:paraId="448C61F1" w14:textId="002CE209" w:rsidR="007D5018" w:rsidRDefault="007D5018">
          <w:pPr>
            <w:pStyle w:val="TOC2"/>
            <w:tabs>
              <w:tab w:val="left" w:pos="880"/>
              <w:tab w:val="right" w:leader="dot" w:pos="9350"/>
            </w:tabs>
            <w:rPr>
              <w:rFonts w:asciiTheme="minorHAnsi" w:eastAsiaTheme="minorEastAsia" w:hAnsiTheme="minorHAnsi"/>
              <w:noProof/>
              <w:sz w:val="22"/>
              <w:lang w:val="en-US"/>
            </w:rPr>
          </w:pPr>
          <w:hyperlink w:anchor="_Toc103247157" w:history="1">
            <w:r w:rsidRPr="00C5421D">
              <w:rPr>
                <w:rStyle w:val="Hyperlink"/>
                <w:noProof/>
                <w:lang w:val="en-US"/>
              </w:rPr>
              <w:t>2.2</w:t>
            </w:r>
            <w:r>
              <w:rPr>
                <w:rFonts w:asciiTheme="minorHAnsi" w:eastAsiaTheme="minorEastAsia" w:hAnsiTheme="minorHAnsi"/>
                <w:noProof/>
                <w:sz w:val="22"/>
                <w:lang w:val="en-US"/>
              </w:rPr>
              <w:tab/>
            </w:r>
            <w:r w:rsidRPr="00C5421D">
              <w:rPr>
                <w:rStyle w:val="Hyperlink"/>
                <w:noProof/>
                <w:lang w:val="en-US"/>
              </w:rPr>
              <w:t>Cell Experiments</w:t>
            </w:r>
            <w:r>
              <w:rPr>
                <w:noProof/>
                <w:webHidden/>
              </w:rPr>
              <w:tab/>
            </w:r>
            <w:r>
              <w:rPr>
                <w:noProof/>
                <w:webHidden/>
              </w:rPr>
              <w:fldChar w:fldCharType="begin"/>
            </w:r>
            <w:r>
              <w:rPr>
                <w:noProof/>
                <w:webHidden/>
              </w:rPr>
              <w:instrText xml:space="preserve"> PAGEREF _Toc103247157 \h </w:instrText>
            </w:r>
            <w:r>
              <w:rPr>
                <w:noProof/>
                <w:webHidden/>
              </w:rPr>
            </w:r>
            <w:r>
              <w:rPr>
                <w:noProof/>
                <w:webHidden/>
              </w:rPr>
              <w:fldChar w:fldCharType="separate"/>
            </w:r>
            <w:r>
              <w:rPr>
                <w:noProof/>
                <w:webHidden/>
              </w:rPr>
              <w:t>76</w:t>
            </w:r>
            <w:r>
              <w:rPr>
                <w:noProof/>
                <w:webHidden/>
              </w:rPr>
              <w:fldChar w:fldCharType="end"/>
            </w:r>
          </w:hyperlink>
        </w:p>
        <w:p w14:paraId="58962853" w14:textId="2DA7B925" w:rsidR="007D5018" w:rsidRDefault="007D5018">
          <w:pPr>
            <w:pStyle w:val="TOC2"/>
            <w:tabs>
              <w:tab w:val="left" w:pos="880"/>
              <w:tab w:val="right" w:leader="dot" w:pos="9350"/>
            </w:tabs>
            <w:rPr>
              <w:rFonts w:asciiTheme="minorHAnsi" w:eastAsiaTheme="minorEastAsia" w:hAnsiTheme="minorHAnsi"/>
              <w:noProof/>
              <w:sz w:val="22"/>
              <w:lang w:val="en-US"/>
            </w:rPr>
          </w:pPr>
          <w:hyperlink w:anchor="_Toc103247158" w:history="1">
            <w:r w:rsidRPr="00C5421D">
              <w:rPr>
                <w:rStyle w:val="Hyperlink"/>
                <w:noProof/>
                <w:lang w:val="en-US"/>
              </w:rPr>
              <w:t>2.3</w:t>
            </w:r>
            <w:r>
              <w:rPr>
                <w:rFonts w:asciiTheme="minorHAnsi" w:eastAsiaTheme="minorEastAsia" w:hAnsiTheme="minorHAnsi"/>
                <w:noProof/>
                <w:sz w:val="22"/>
                <w:lang w:val="en-US"/>
              </w:rPr>
              <w:tab/>
            </w:r>
            <w:r w:rsidRPr="00C5421D">
              <w:rPr>
                <w:rStyle w:val="Hyperlink"/>
                <w:noProof/>
                <w:lang w:val="en-US"/>
              </w:rPr>
              <w:t>Segmentation</w:t>
            </w:r>
            <w:r>
              <w:rPr>
                <w:noProof/>
                <w:webHidden/>
              </w:rPr>
              <w:tab/>
            </w:r>
            <w:r>
              <w:rPr>
                <w:noProof/>
                <w:webHidden/>
              </w:rPr>
              <w:fldChar w:fldCharType="begin"/>
            </w:r>
            <w:r>
              <w:rPr>
                <w:noProof/>
                <w:webHidden/>
              </w:rPr>
              <w:instrText xml:space="preserve"> PAGEREF _Toc103247158 \h </w:instrText>
            </w:r>
            <w:r>
              <w:rPr>
                <w:noProof/>
                <w:webHidden/>
              </w:rPr>
            </w:r>
            <w:r>
              <w:rPr>
                <w:noProof/>
                <w:webHidden/>
              </w:rPr>
              <w:fldChar w:fldCharType="separate"/>
            </w:r>
            <w:r>
              <w:rPr>
                <w:noProof/>
                <w:webHidden/>
              </w:rPr>
              <w:t>77</w:t>
            </w:r>
            <w:r>
              <w:rPr>
                <w:noProof/>
                <w:webHidden/>
              </w:rPr>
              <w:fldChar w:fldCharType="end"/>
            </w:r>
          </w:hyperlink>
        </w:p>
        <w:p w14:paraId="1395E6D3" w14:textId="7ADEA0EE" w:rsidR="007D5018" w:rsidRDefault="007D5018">
          <w:pPr>
            <w:pStyle w:val="TOC2"/>
            <w:tabs>
              <w:tab w:val="left" w:pos="880"/>
              <w:tab w:val="right" w:leader="dot" w:pos="9350"/>
            </w:tabs>
            <w:rPr>
              <w:rFonts w:asciiTheme="minorHAnsi" w:eastAsiaTheme="minorEastAsia" w:hAnsiTheme="minorHAnsi"/>
              <w:noProof/>
              <w:sz w:val="22"/>
              <w:lang w:val="en-US"/>
            </w:rPr>
          </w:pPr>
          <w:hyperlink w:anchor="_Toc103247159" w:history="1">
            <w:r w:rsidRPr="00C5421D">
              <w:rPr>
                <w:rStyle w:val="Hyperlink"/>
                <w:noProof/>
                <w:lang w:val="en-US"/>
              </w:rPr>
              <w:t>2.4</w:t>
            </w:r>
            <w:r>
              <w:rPr>
                <w:rFonts w:asciiTheme="minorHAnsi" w:eastAsiaTheme="minorEastAsia" w:hAnsiTheme="minorHAnsi"/>
                <w:noProof/>
                <w:sz w:val="22"/>
                <w:lang w:val="en-US"/>
              </w:rPr>
              <w:tab/>
            </w:r>
            <w:r w:rsidRPr="00C5421D">
              <w:rPr>
                <w:rStyle w:val="Hyperlink"/>
                <w:noProof/>
                <w:lang w:val="en-US"/>
              </w:rPr>
              <w:t>Cell Survival Analysis</w:t>
            </w:r>
            <w:r>
              <w:rPr>
                <w:noProof/>
                <w:webHidden/>
              </w:rPr>
              <w:tab/>
            </w:r>
            <w:r>
              <w:rPr>
                <w:noProof/>
                <w:webHidden/>
              </w:rPr>
              <w:fldChar w:fldCharType="begin"/>
            </w:r>
            <w:r>
              <w:rPr>
                <w:noProof/>
                <w:webHidden/>
              </w:rPr>
              <w:instrText xml:space="preserve"> PAGEREF _Toc103247159 \h </w:instrText>
            </w:r>
            <w:r>
              <w:rPr>
                <w:noProof/>
                <w:webHidden/>
              </w:rPr>
            </w:r>
            <w:r>
              <w:rPr>
                <w:noProof/>
                <w:webHidden/>
              </w:rPr>
              <w:fldChar w:fldCharType="separate"/>
            </w:r>
            <w:r>
              <w:rPr>
                <w:noProof/>
                <w:webHidden/>
              </w:rPr>
              <w:t>79</w:t>
            </w:r>
            <w:r>
              <w:rPr>
                <w:noProof/>
                <w:webHidden/>
              </w:rPr>
              <w:fldChar w:fldCharType="end"/>
            </w:r>
          </w:hyperlink>
        </w:p>
        <w:p w14:paraId="78C4EAFD" w14:textId="2D8941BF"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60" w:history="1">
            <w:r w:rsidRPr="00C5421D">
              <w:rPr>
                <w:rStyle w:val="Hyperlink"/>
                <w:noProof/>
                <w:lang w:val="en-US"/>
              </w:rPr>
              <w:t>2.4.1</w:t>
            </w:r>
            <w:r>
              <w:rPr>
                <w:rFonts w:asciiTheme="minorHAnsi" w:eastAsiaTheme="minorEastAsia" w:hAnsiTheme="minorHAnsi"/>
                <w:noProof/>
                <w:sz w:val="22"/>
                <w:lang w:val="en-US"/>
              </w:rPr>
              <w:tab/>
            </w:r>
            <w:r w:rsidRPr="00C5421D">
              <w:rPr>
                <w:rStyle w:val="Hyperlink"/>
                <w:noProof/>
                <w:lang w:val="en-US"/>
              </w:rPr>
              <w:t>Data acquisition and image registration</w:t>
            </w:r>
            <w:r>
              <w:rPr>
                <w:noProof/>
                <w:webHidden/>
              </w:rPr>
              <w:tab/>
            </w:r>
            <w:r>
              <w:rPr>
                <w:noProof/>
                <w:webHidden/>
              </w:rPr>
              <w:fldChar w:fldCharType="begin"/>
            </w:r>
            <w:r>
              <w:rPr>
                <w:noProof/>
                <w:webHidden/>
              </w:rPr>
              <w:instrText xml:space="preserve"> PAGEREF _Toc103247160 \h </w:instrText>
            </w:r>
            <w:r>
              <w:rPr>
                <w:noProof/>
                <w:webHidden/>
              </w:rPr>
            </w:r>
            <w:r>
              <w:rPr>
                <w:noProof/>
                <w:webHidden/>
              </w:rPr>
              <w:fldChar w:fldCharType="separate"/>
            </w:r>
            <w:r>
              <w:rPr>
                <w:noProof/>
                <w:webHidden/>
              </w:rPr>
              <w:t>79</w:t>
            </w:r>
            <w:r>
              <w:rPr>
                <w:noProof/>
                <w:webHidden/>
              </w:rPr>
              <w:fldChar w:fldCharType="end"/>
            </w:r>
          </w:hyperlink>
        </w:p>
        <w:p w14:paraId="3577F0E9" w14:textId="63D0C06B"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61" w:history="1">
            <w:r w:rsidRPr="00C5421D">
              <w:rPr>
                <w:rStyle w:val="Hyperlink"/>
                <w:noProof/>
                <w:lang w:val="en-US"/>
              </w:rPr>
              <w:t>2.4.2</w:t>
            </w:r>
            <w:r>
              <w:rPr>
                <w:rFonts w:asciiTheme="minorHAnsi" w:eastAsiaTheme="minorEastAsia" w:hAnsiTheme="minorHAnsi"/>
                <w:noProof/>
                <w:sz w:val="22"/>
                <w:lang w:val="en-US"/>
              </w:rPr>
              <w:tab/>
            </w:r>
            <w:r w:rsidRPr="00C5421D">
              <w:rPr>
                <w:rStyle w:val="Hyperlink"/>
                <w:noProof/>
                <w:lang w:val="en-US"/>
              </w:rPr>
              <w:t>1D Analysis</w:t>
            </w:r>
            <w:r>
              <w:rPr>
                <w:noProof/>
                <w:webHidden/>
              </w:rPr>
              <w:tab/>
            </w:r>
            <w:r>
              <w:rPr>
                <w:noProof/>
                <w:webHidden/>
              </w:rPr>
              <w:fldChar w:fldCharType="begin"/>
            </w:r>
            <w:r>
              <w:rPr>
                <w:noProof/>
                <w:webHidden/>
              </w:rPr>
              <w:instrText xml:space="preserve"> PAGEREF _Toc103247161 \h </w:instrText>
            </w:r>
            <w:r>
              <w:rPr>
                <w:noProof/>
                <w:webHidden/>
              </w:rPr>
            </w:r>
            <w:r>
              <w:rPr>
                <w:noProof/>
                <w:webHidden/>
              </w:rPr>
              <w:fldChar w:fldCharType="separate"/>
            </w:r>
            <w:r>
              <w:rPr>
                <w:noProof/>
                <w:webHidden/>
              </w:rPr>
              <w:t>81</w:t>
            </w:r>
            <w:r>
              <w:rPr>
                <w:noProof/>
                <w:webHidden/>
              </w:rPr>
              <w:fldChar w:fldCharType="end"/>
            </w:r>
          </w:hyperlink>
        </w:p>
        <w:p w14:paraId="5561DE01" w14:textId="7FBEBE0D"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62" w:history="1">
            <w:r w:rsidRPr="00C5421D">
              <w:rPr>
                <w:rStyle w:val="Hyperlink"/>
                <w:noProof/>
                <w:lang w:val="en-US"/>
              </w:rPr>
              <w:t>2.4.3</w:t>
            </w:r>
            <w:r>
              <w:rPr>
                <w:rFonts w:asciiTheme="minorHAnsi" w:eastAsiaTheme="minorEastAsia" w:hAnsiTheme="minorHAnsi"/>
                <w:noProof/>
                <w:sz w:val="22"/>
                <w:lang w:val="en-US"/>
              </w:rPr>
              <w:tab/>
            </w:r>
            <w:r w:rsidRPr="00C5421D">
              <w:rPr>
                <w:rStyle w:val="Hyperlink"/>
                <w:noProof/>
                <w:lang w:val="en-US"/>
              </w:rPr>
              <w:t>2D Analysis</w:t>
            </w:r>
            <w:r>
              <w:rPr>
                <w:noProof/>
                <w:webHidden/>
              </w:rPr>
              <w:tab/>
            </w:r>
            <w:r>
              <w:rPr>
                <w:noProof/>
                <w:webHidden/>
              </w:rPr>
              <w:fldChar w:fldCharType="begin"/>
            </w:r>
            <w:r>
              <w:rPr>
                <w:noProof/>
                <w:webHidden/>
              </w:rPr>
              <w:instrText xml:space="preserve"> PAGEREF _Toc103247162 \h </w:instrText>
            </w:r>
            <w:r>
              <w:rPr>
                <w:noProof/>
                <w:webHidden/>
              </w:rPr>
            </w:r>
            <w:r>
              <w:rPr>
                <w:noProof/>
                <w:webHidden/>
              </w:rPr>
              <w:fldChar w:fldCharType="separate"/>
            </w:r>
            <w:r>
              <w:rPr>
                <w:noProof/>
                <w:webHidden/>
              </w:rPr>
              <w:t>82</w:t>
            </w:r>
            <w:r>
              <w:rPr>
                <w:noProof/>
                <w:webHidden/>
              </w:rPr>
              <w:fldChar w:fldCharType="end"/>
            </w:r>
          </w:hyperlink>
        </w:p>
        <w:p w14:paraId="268EB185" w14:textId="2E8B4717" w:rsidR="007D5018" w:rsidRDefault="007D5018">
          <w:pPr>
            <w:pStyle w:val="TOC1"/>
            <w:tabs>
              <w:tab w:val="left" w:pos="480"/>
              <w:tab w:val="right" w:leader="dot" w:pos="9350"/>
            </w:tabs>
            <w:rPr>
              <w:rFonts w:asciiTheme="minorHAnsi" w:eastAsiaTheme="minorEastAsia" w:hAnsiTheme="minorHAnsi"/>
              <w:noProof/>
              <w:sz w:val="22"/>
              <w:lang w:val="en-US"/>
            </w:rPr>
          </w:pPr>
          <w:hyperlink w:anchor="_Toc103247163" w:history="1">
            <w:r w:rsidRPr="00C5421D">
              <w:rPr>
                <w:rStyle w:val="Hyperlink"/>
                <w:noProof/>
                <w:lang w:val="en-US"/>
              </w:rPr>
              <w:t>3</w:t>
            </w:r>
            <w:r>
              <w:rPr>
                <w:rFonts w:asciiTheme="minorHAnsi" w:eastAsiaTheme="minorEastAsia" w:hAnsiTheme="minorHAnsi"/>
                <w:noProof/>
                <w:sz w:val="22"/>
                <w:lang w:val="en-US"/>
              </w:rPr>
              <w:tab/>
            </w:r>
            <w:r w:rsidRPr="00C5421D">
              <w:rPr>
                <w:rStyle w:val="Hyperlink"/>
                <w:noProof/>
                <w:lang w:val="en-US"/>
              </w:rPr>
              <w:t>DUMP</w:t>
            </w:r>
            <w:r>
              <w:rPr>
                <w:noProof/>
                <w:webHidden/>
              </w:rPr>
              <w:tab/>
            </w:r>
            <w:r>
              <w:rPr>
                <w:noProof/>
                <w:webHidden/>
              </w:rPr>
              <w:fldChar w:fldCharType="begin"/>
            </w:r>
            <w:r>
              <w:rPr>
                <w:noProof/>
                <w:webHidden/>
              </w:rPr>
              <w:instrText xml:space="preserve"> PAGEREF _Toc103247163 \h </w:instrText>
            </w:r>
            <w:r>
              <w:rPr>
                <w:noProof/>
                <w:webHidden/>
              </w:rPr>
            </w:r>
            <w:r>
              <w:rPr>
                <w:noProof/>
                <w:webHidden/>
              </w:rPr>
              <w:fldChar w:fldCharType="separate"/>
            </w:r>
            <w:r>
              <w:rPr>
                <w:noProof/>
                <w:webHidden/>
              </w:rPr>
              <w:t>88</w:t>
            </w:r>
            <w:r>
              <w:rPr>
                <w:noProof/>
                <w:webHidden/>
              </w:rPr>
              <w:fldChar w:fldCharType="end"/>
            </w:r>
          </w:hyperlink>
        </w:p>
        <w:p w14:paraId="4B3CF709" w14:textId="65E14B14" w:rsidR="007D5018" w:rsidRDefault="007D5018">
          <w:pPr>
            <w:pStyle w:val="TOC1"/>
            <w:tabs>
              <w:tab w:val="left" w:pos="480"/>
              <w:tab w:val="right" w:leader="dot" w:pos="9350"/>
            </w:tabs>
            <w:rPr>
              <w:rFonts w:asciiTheme="minorHAnsi" w:eastAsiaTheme="minorEastAsia" w:hAnsiTheme="minorHAnsi"/>
              <w:noProof/>
              <w:sz w:val="22"/>
              <w:lang w:val="en-US"/>
            </w:rPr>
          </w:pPr>
          <w:hyperlink w:anchor="_Toc103247164" w:history="1">
            <w:r w:rsidRPr="00C5421D">
              <w:rPr>
                <w:rStyle w:val="Hyperlink"/>
                <w:noProof/>
                <w:lang w:val="en-US"/>
              </w:rPr>
              <w:t>4</w:t>
            </w:r>
            <w:r>
              <w:rPr>
                <w:rFonts w:asciiTheme="minorHAnsi" w:eastAsiaTheme="minorEastAsia" w:hAnsiTheme="minorHAnsi"/>
                <w:noProof/>
                <w:sz w:val="22"/>
                <w:lang w:val="en-US"/>
              </w:rPr>
              <w:tab/>
            </w:r>
            <w:r w:rsidRPr="00C5421D">
              <w:rPr>
                <w:rStyle w:val="Hyperlink"/>
                <w:noProof/>
                <w:lang w:val="en-US"/>
              </w:rPr>
              <w:t>Results</w:t>
            </w:r>
            <w:r>
              <w:rPr>
                <w:noProof/>
                <w:webHidden/>
              </w:rPr>
              <w:tab/>
            </w:r>
            <w:r>
              <w:rPr>
                <w:noProof/>
                <w:webHidden/>
              </w:rPr>
              <w:fldChar w:fldCharType="begin"/>
            </w:r>
            <w:r>
              <w:rPr>
                <w:noProof/>
                <w:webHidden/>
              </w:rPr>
              <w:instrText xml:space="preserve"> PAGEREF _Toc103247164 \h </w:instrText>
            </w:r>
            <w:r>
              <w:rPr>
                <w:noProof/>
                <w:webHidden/>
              </w:rPr>
            </w:r>
            <w:r>
              <w:rPr>
                <w:noProof/>
                <w:webHidden/>
              </w:rPr>
              <w:fldChar w:fldCharType="separate"/>
            </w:r>
            <w:r>
              <w:rPr>
                <w:noProof/>
                <w:webHidden/>
              </w:rPr>
              <w:t>89</w:t>
            </w:r>
            <w:r>
              <w:rPr>
                <w:noProof/>
                <w:webHidden/>
              </w:rPr>
              <w:fldChar w:fldCharType="end"/>
            </w:r>
          </w:hyperlink>
        </w:p>
        <w:p w14:paraId="7CDDE530" w14:textId="46312084" w:rsidR="007D5018" w:rsidRDefault="007D5018">
          <w:pPr>
            <w:pStyle w:val="TOC2"/>
            <w:tabs>
              <w:tab w:val="left" w:pos="880"/>
              <w:tab w:val="right" w:leader="dot" w:pos="9350"/>
            </w:tabs>
            <w:rPr>
              <w:rFonts w:asciiTheme="minorHAnsi" w:eastAsiaTheme="minorEastAsia" w:hAnsiTheme="minorHAnsi"/>
              <w:noProof/>
              <w:sz w:val="22"/>
              <w:lang w:val="en-US"/>
            </w:rPr>
          </w:pPr>
          <w:hyperlink w:anchor="_Toc103247165" w:history="1">
            <w:r w:rsidRPr="00C5421D">
              <w:rPr>
                <w:rStyle w:val="Hyperlink"/>
                <w:noProof/>
                <w:lang w:val="en-US"/>
              </w:rPr>
              <w:t>4.1</w:t>
            </w:r>
            <w:r>
              <w:rPr>
                <w:rFonts w:asciiTheme="minorHAnsi" w:eastAsiaTheme="minorEastAsia" w:hAnsiTheme="minorHAnsi"/>
                <w:noProof/>
                <w:sz w:val="22"/>
                <w:lang w:val="en-US"/>
              </w:rPr>
              <w:tab/>
            </w:r>
            <w:r w:rsidRPr="00C5421D">
              <w:rPr>
                <w:rStyle w:val="Hyperlink"/>
                <w:noProof/>
                <w:lang w:val="en-US"/>
              </w:rPr>
              <w:t>X-ray dosimetry</w:t>
            </w:r>
            <w:r>
              <w:rPr>
                <w:noProof/>
                <w:webHidden/>
              </w:rPr>
              <w:tab/>
            </w:r>
            <w:r>
              <w:rPr>
                <w:noProof/>
                <w:webHidden/>
              </w:rPr>
              <w:fldChar w:fldCharType="begin"/>
            </w:r>
            <w:r>
              <w:rPr>
                <w:noProof/>
                <w:webHidden/>
              </w:rPr>
              <w:instrText xml:space="preserve"> PAGEREF _Toc103247165 \h </w:instrText>
            </w:r>
            <w:r>
              <w:rPr>
                <w:noProof/>
                <w:webHidden/>
              </w:rPr>
            </w:r>
            <w:r>
              <w:rPr>
                <w:noProof/>
                <w:webHidden/>
              </w:rPr>
              <w:fldChar w:fldCharType="separate"/>
            </w:r>
            <w:r>
              <w:rPr>
                <w:noProof/>
                <w:webHidden/>
              </w:rPr>
              <w:t>89</w:t>
            </w:r>
            <w:r>
              <w:rPr>
                <w:noProof/>
                <w:webHidden/>
              </w:rPr>
              <w:fldChar w:fldCharType="end"/>
            </w:r>
          </w:hyperlink>
        </w:p>
        <w:p w14:paraId="67AE693B" w14:textId="4B89FBB6" w:rsidR="007D5018" w:rsidRDefault="007D5018">
          <w:pPr>
            <w:pStyle w:val="TOC2"/>
            <w:tabs>
              <w:tab w:val="left" w:pos="880"/>
              <w:tab w:val="right" w:leader="dot" w:pos="9350"/>
            </w:tabs>
            <w:rPr>
              <w:rFonts w:asciiTheme="minorHAnsi" w:eastAsiaTheme="minorEastAsia" w:hAnsiTheme="minorHAnsi"/>
              <w:noProof/>
              <w:sz w:val="22"/>
              <w:lang w:val="en-US"/>
            </w:rPr>
          </w:pPr>
          <w:hyperlink w:anchor="_Toc103247166" w:history="1">
            <w:r w:rsidRPr="00C5421D">
              <w:rPr>
                <w:rStyle w:val="Hyperlink"/>
                <w:noProof/>
                <w:lang w:val="en-US"/>
              </w:rPr>
              <w:t>4.2</w:t>
            </w:r>
            <w:r>
              <w:rPr>
                <w:rFonts w:asciiTheme="minorHAnsi" w:eastAsiaTheme="minorEastAsia" w:hAnsiTheme="minorHAnsi"/>
                <w:noProof/>
                <w:sz w:val="22"/>
                <w:lang w:val="en-US"/>
              </w:rPr>
              <w:tab/>
            </w:r>
            <w:r w:rsidRPr="00C5421D">
              <w:rPr>
                <w:rStyle w:val="Hyperlink"/>
                <w:noProof/>
                <w:lang w:val="en-US"/>
              </w:rPr>
              <w:t>Gafchromic film</w:t>
            </w:r>
            <w:r>
              <w:rPr>
                <w:noProof/>
                <w:webHidden/>
              </w:rPr>
              <w:tab/>
            </w:r>
            <w:r>
              <w:rPr>
                <w:noProof/>
                <w:webHidden/>
              </w:rPr>
              <w:fldChar w:fldCharType="begin"/>
            </w:r>
            <w:r>
              <w:rPr>
                <w:noProof/>
                <w:webHidden/>
              </w:rPr>
              <w:instrText xml:space="preserve"> PAGEREF _Toc103247166 \h </w:instrText>
            </w:r>
            <w:r>
              <w:rPr>
                <w:noProof/>
                <w:webHidden/>
              </w:rPr>
            </w:r>
            <w:r>
              <w:rPr>
                <w:noProof/>
                <w:webHidden/>
              </w:rPr>
              <w:fldChar w:fldCharType="separate"/>
            </w:r>
            <w:r>
              <w:rPr>
                <w:noProof/>
                <w:webHidden/>
              </w:rPr>
              <w:t>92</w:t>
            </w:r>
            <w:r>
              <w:rPr>
                <w:noProof/>
                <w:webHidden/>
              </w:rPr>
              <w:fldChar w:fldCharType="end"/>
            </w:r>
          </w:hyperlink>
        </w:p>
        <w:p w14:paraId="2907F3F2" w14:textId="4285BDE9" w:rsidR="007D5018" w:rsidRDefault="007D5018">
          <w:pPr>
            <w:pStyle w:val="TOC2"/>
            <w:tabs>
              <w:tab w:val="right" w:leader="dot" w:pos="9350"/>
            </w:tabs>
            <w:rPr>
              <w:rFonts w:asciiTheme="minorHAnsi" w:eastAsiaTheme="minorEastAsia" w:hAnsiTheme="minorHAnsi"/>
              <w:noProof/>
              <w:sz w:val="22"/>
              <w:lang w:val="en-US"/>
            </w:rPr>
          </w:pPr>
          <w:hyperlink w:anchor="_Toc103247167" w:history="1">
            <w:r w:rsidRPr="00C5421D">
              <w:rPr>
                <w:rStyle w:val="Hyperlink"/>
                <w:noProof/>
              </w:rPr>
              <w:drawing>
                <wp:inline distT="0" distB="0" distL="0" distR="0" wp14:anchorId="238A0F46" wp14:editId="0278A33C">
                  <wp:extent cx="4053016" cy="4084626"/>
                  <wp:effectExtent l="0" t="0" r="5080" b="0"/>
                  <wp:docPr id="73" name="Picture 73"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atter chart&#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60136" cy="4091801"/>
                          </a:xfrm>
                          <a:prstGeom prst="rect">
                            <a:avLst/>
                          </a:prstGeom>
                        </pic:spPr>
                      </pic:pic>
                    </a:graphicData>
                  </a:graphic>
                </wp:inline>
              </w:drawing>
            </w:r>
            <w:r>
              <w:rPr>
                <w:noProof/>
                <w:webHidden/>
              </w:rPr>
              <w:tab/>
            </w:r>
            <w:r>
              <w:rPr>
                <w:noProof/>
                <w:webHidden/>
              </w:rPr>
              <w:fldChar w:fldCharType="begin"/>
            </w:r>
            <w:r>
              <w:rPr>
                <w:noProof/>
                <w:webHidden/>
              </w:rPr>
              <w:instrText xml:space="preserve"> PAGEREF _Toc103247167 \h </w:instrText>
            </w:r>
            <w:r>
              <w:rPr>
                <w:noProof/>
                <w:webHidden/>
              </w:rPr>
            </w:r>
            <w:r>
              <w:rPr>
                <w:noProof/>
                <w:webHidden/>
              </w:rPr>
              <w:fldChar w:fldCharType="separate"/>
            </w:r>
            <w:r>
              <w:rPr>
                <w:noProof/>
                <w:webHidden/>
              </w:rPr>
              <w:t>92</w:t>
            </w:r>
            <w:r>
              <w:rPr>
                <w:noProof/>
                <w:webHidden/>
              </w:rPr>
              <w:fldChar w:fldCharType="end"/>
            </w:r>
          </w:hyperlink>
        </w:p>
        <w:p w14:paraId="312659E4" w14:textId="5AE427FE" w:rsidR="007D5018" w:rsidRDefault="007D5018">
          <w:pPr>
            <w:pStyle w:val="TOC2"/>
            <w:tabs>
              <w:tab w:val="left" w:pos="880"/>
              <w:tab w:val="right" w:leader="dot" w:pos="9350"/>
            </w:tabs>
            <w:rPr>
              <w:rFonts w:asciiTheme="minorHAnsi" w:eastAsiaTheme="minorEastAsia" w:hAnsiTheme="minorHAnsi"/>
              <w:noProof/>
              <w:sz w:val="22"/>
              <w:lang w:val="en-US"/>
            </w:rPr>
          </w:pPr>
          <w:hyperlink w:anchor="_Toc103247168" w:history="1">
            <w:r w:rsidRPr="00C5421D">
              <w:rPr>
                <w:rStyle w:val="Hyperlink"/>
                <w:noProof/>
                <w:lang w:val="en-US"/>
              </w:rPr>
              <w:t>4.3</w:t>
            </w:r>
            <w:r>
              <w:rPr>
                <w:rFonts w:asciiTheme="minorHAnsi" w:eastAsiaTheme="minorEastAsia" w:hAnsiTheme="minorHAnsi"/>
                <w:noProof/>
                <w:sz w:val="22"/>
                <w:lang w:val="en-US"/>
              </w:rPr>
              <w:tab/>
            </w:r>
            <w:r w:rsidRPr="00C5421D">
              <w:rPr>
                <w:rStyle w:val="Hyperlink"/>
                <w:noProof/>
                <w:lang w:val="en-US"/>
              </w:rPr>
              <w:t>Cell survival</w:t>
            </w:r>
            <w:r>
              <w:rPr>
                <w:noProof/>
                <w:webHidden/>
              </w:rPr>
              <w:tab/>
            </w:r>
            <w:r>
              <w:rPr>
                <w:noProof/>
                <w:webHidden/>
              </w:rPr>
              <w:fldChar w:fldCharType="begin"/>
            </w:r>
            <w:r>
              <w:rPr>
                <w:noProof/>
                <w:webHidden/>
              </w:rPr>
              <w:instrText xml:space="preserve"> PAGEREF _Toc103247168 \h </w:instrText>
            </w:r>
            <w:r>
              <w:rPr>
                <w:noProof/>
                <w:webHidden/>
              </w:rPr>
            </w:r>
            <w:r>
              <w:rPr>
                <w:noProof/>
                <w:webHidden/>
              </w:rPr>
              <w:fldChar w:fldCharType="separate"/>
            </w:r>
            <w:r>
              <w:rPr>
                <w:noProof/>
                <w:webHidden/>
              </w:rPr>
              <w:t>98</w:t>
            </w:r>
            <w:r>
              <w:rPr>
                <w:noProof/>
                <w:webHidden/>
              </w:rPr>
              <w:fldChar w:fldCharType="end"/>
            </w:r>
          </w:hyperlink>
        </w:p>
        <w:p w14:paraId="2753448A" w14:textId="58F9DA1D" w:rsidR="007D5018" w:rsidRDefault="007D5018">
          <w:pPr>
            <w:pStyle w:val="TOC1"/>
            <w:tabs>
              <w:tab w:val="left" w:pos="480"/>
              <w:tab w:val="right" w:leader="dot" w:pos="9350"/>
            </w:tabs>
            <w:rPr>
              <w:rFonts w:asciiTheme="minorHAnsi" w:eastAsiaTheme="minorEastAsia" w:hAnsiTheme="minorHAnsi"/>
              <w:noProof/>
              <w:sz w:val="22"/>
              <w:lang w:val="en-US"/>
            </w:rPr>
          </w:pPr>
          <w:hyperlink w:anchor="_Toc103247169" w:history="1">
            <w:r w:rsidRPr="00C5421D">
              <w:rPr>
                <w:rStyle w:val="Hyperlink"/>
                <w:noProof/>
                <w:lang w:val="en-US"/>
              </w:rPr>
              <w:t>5</w:t>
            </w:r>
            <w:r>
              <w:rPr>
                <w:rFonts w:asciiTheme="minorHAnsi" w:eastAsiaTheme="minorEastAsia" w:hAnsiTheme="minorHAnsi"/>
                <w:noProof/>
                <w:sz w:val="22"/>
                <w:lang w:val="en-US"/>
              </w:rPr>
              <w:tab/>
            </w:r>
            <w:r w:rsidRPr="00C5421D">
              <w:rPr>
                <w:rStyle w:val="Hyperlink"/>
                <w:noProof/>
                <w:lang w:val="en-US"/>
              </w:rPr>
              <w:t>Discussion</w:t>
            </w:r>
            <w:r>
              <w:rPr>
                <w:noProof/>
                <w:webHidden/>
              </w:rPr>
              <w:tab/>
            </w:r>
            <w:r>
              <w:rPr>
                <w:noProof/>
                <w:webHidden/>
              </w:rPr>
              <w:fldChar w:fldCharType="begin"/>
            </w:r>
            <w:r>
              <w:rPr>
                <w:noProof/>
                <w:webHidden/>
              </w:rPr>
              <w:instrText xml:space="preserve"> PAGEREF _Toc103247169 \h </w:instrText>
            </w:r>
            <w:r>
              <w:rPr>
                <w:noProof/>
                <w:webHidden/>
              </w:rPr>
            </w:r>
            <w:r>
              <w:rPr>
                <w:noProof/>
                <w:webHidden/>
              </w:rPr>
              <w:fldChar w:fldCharType="separate"/>
            </w:r>
            <w:r>
              <w:rPr>
                <w:noProof/>
                <w:webHidden/>
              </w:rPr>
              <w:t>99</w:t>
            </w:r>
            <w:r>
              <w:rPr>
                <w:noProof/>
                <w:webHidden/>
              </w:rPr>
              <w:fldChar w:fldCharType="end"/>
            </w:r>
          </w:hyperlink>
        </w:p>
        <w:p w14:paraId="40792B43" w14:textId="70A92B9E" w:rsidR="007D5018" w:rsidRDefault="007D5018">
          <w:pPr>
            <w:pStyle w:val="TOC2"/>
            <w:tabs>
              <w:tab w:val="left" w:pos="880"/>
              <w:tab w:val="right" w:leader="dot" w:pos="9350"/>
            </w:tabs>
            <w:rPr>
              <w:rFonts w:asciiTheme="minorHAnsi" w:eastAsiaTheme="minorEastAsia" w:hAnsiTheme="minorHAnsi"/>
              <w:noProof/>
              <w:sz w:val="22"/>
              <w:lang w:val="en-US"/>
            </w:rPr>
          </w:pPr>
          <w:hyperlink w:anchor="_Toc103247170" w:history="1">
            <w:r w:rsidRPr="00C5421D">
              <w:rPr>
                <w:rStyle w:val="Hyperlink"/>
                <w:noProof/>
                <w:lang w:val="en-US"/>
              </w:rPr>
              <w:t>5.1</w:t>
            </w:r>
            <w:r>
              <w:rPr>
                <w:rFonts w:asciiTheme="minorHAnsi" w:eastAsiaTheme="minorEastAsia" w:hAnsiTheme="minorHAnsi"/>
                <w:noProof/>
                <w:sz w:val="22"/>
                <w:lang w:val="en-US"/>
              </w:rPr>
              <w:tab/>
            </w:r>
            <w:r w:rsidRPr="00C5421D">
              <w:rPr>
                <w:rStyle w:val="Hyperlink"/>
                <w:noProof/>
                <w:lang w:val="en-US"/>
              </w:rPr>
              <w:t>X-ray Dosimetry</w:t>
            </w:r>
            <w:r>
              <w:rPr>
                <w:noProof/>
                <w:webHidden/>
              </w:rPr>
              <w:tab/>
            </w:r>
            <w:r>
              <w:rPr>
                <w:noProof/>
                <w:webHidden/>
              </w:rPr>
              <w:fldChar w:fldCharType="begin"/>
            </w:r>
            <w:r>
              <w:rPr>
                <w:noProof/>
                <w:webHidden/>
              </w:rPr>
              <w:instrText xml:space="preserve"> PAGEREF _Toc103247170 \h </w:instrText>
            </w:r>
            <w:r>
              <w:rPr>
                <w:noProof/>
                <w:webHidden/>
              </w:rPr>
            </w:r>
            <w:r>
              <w:rPr>
                <w:noProof/>
                <w:webHidden/>
              </w:rPr>
              <w:fldChar w:fldCharType="separate"/>
            </w:r>
            <w:r>
              <w:rPr>
                <w:noProof/>
                <w:webHidden/>
              </w:rPr>
              <w:t>99</w:t>
            </w:r>
            <w:r>
              <w:rPr>
                <w:noProof/>
                <w:webHidden/>
              </w:rPr>
              <w:fldChar w:fldCharType="end"/>
            </w:r>
          </w:hyperlink>
        </w:p>
        <w:p w14:paraId="037D8DF9" w14:textId="3749AC77" w:rsidR="007D5018" w:rsidRDefault="007D5018">
          <w:pPr>
            <w:pStyle w:val="TOC2"/>
            <w:tabs>
              <w:tab w:val="left" w:pos="880"/>
              <w:tab w:val="right" w:leader="dot" w:pos="9350"/>
            </w:tabs>
            <w:rPr>
              <w:rFonts w:asciiTheme="minorHAnsi" w:eastAsiaTheme="minorEastAsia" w:hAnsiTheme="minorHAnsi"/>
              <w:noProof/>
              <w:sz w:val="22"/>
              <w:lang w:val="en-US"/>
            </w:rPr>
          </w:pPr>
          <w:hyperlink w:anchor="_Toc103247171" w:history="1">
            <w:r w:rsidRPr="00C5421D">
              <w:rPr>
                <w:rStyle w:val="Hyperlink"/>
                <w:noProof/>
                <w:lang w:val="en-US"/>
              </w:rPr>
              <w:t>5.2</w:t>
            </w:r>
            <w:r>
              <w:rPr>
                <w:rFonts w:asciiTheme="minorHAnsi" w:eastAsiaTheme="minorEastAsia" w:hAnsiTheme="minorHAnsi"/>
                <w:noProof/>
                <w:sz w:val="22"/>
                <w:lang w:val="en-US"/>
              </w:rPr>
              <w:tab/>
            </w:r>
            <w:r w:rsidRPr="00C5421D">
              <w:rPr>
                <w:rStyle w:val="Hyperlink"/>
                <w:noProof/>
                <w:lang w:val="en-US"/>
              </w:rPr>
              <w:t>Gafchromic film dosimetry</w:t>
            </w:r>
            <w:r>
              <w:rPr>
                <w:noProof/>
                <w:webHidden/>
              </w:rPr>
              <w:tab/>
            </w:r>
            <w:r>
              <w:rPr>
                <w:noProof/>
                <w:webHidden/>
              </w:rPr>
              <w:fldChar w:fldCharType="begin"/>
            </w:r>
            <w:r>
              <w:rPr>
                <w:noProof/>
                <w:webHidden/>
              </w:rPr>
              <w:instrText xml:space="preserve"> PAGEREF _Toc103247171 \h </w:instrText>
            </w:r>
            <w:r>
              <w:rPr>
                <w:noProof/>
                <w:webHidden/>
              </w:rPr>
            </w:r>
            <w:r>
              <w:rPr>
                <w:noProof/>
                <w:webHidden/>
              </w:rPr>
              <w:fldChar w:fldCharType="separate"/>
            </w:r>
            <w:r>
              <w:rPr>
                <w:noProof/>
                <w:webHidden/>
              </w:rPr>
              <w:t>99</w:t>
            </w:r>
            <w:r>
              <w:rPr>
                <w:noProof/>
                <w:webHidden/>
              </w:rPr>
              <w:fldChar w:fldCharType="end"/>
            </w:r>
          </w:hyperlink>
        </w:p>
        <w:p w14:paraId="02BC3AC4" w14:textId="58A4CB14" w:rsidR="007D5018" w:rsidRDefault="007D5018">
          <w:pPr>
            <w:pStyle w:val="TOC2"/>
            <w:tabs>
              <w:tab w:val="left" w:pos="880"/>
              <w:tab w:val="right" w:leader="dot" w:pos="9350"/>
            </w:tabs>
            <w:rPr>
              <w:rFonts w:asciiTheme="minorHAnsi" w:eastAsiaTheme="minorEastAsia" w:hAnsiTheme="minorHAnsi"/>
              <w:noProof/>
              <w:sz w:val="22"/>
              <w:lang w:val="en-US"/>
            </w:rPr>
          </w:pPr>
          <w:hyperlink w:anchor="_Toc103247172" w:history="1">
            <w:r w:rsidRPr="00C5421D">
              <w:rPr>
                <w:rStyle w:val="Hyperlink"/>
                <w:noProof/>
              </w:rPr>
              <w:t>5.3</w:t>
            </w:r>
            <w:r>
              <w:rPr>
                <w:rFonts w:asciiTheme="minorHAnsi" w:eastAsiaTheme="minorEastAsia" w:hAnsiTheme="minorHAnsi"/>
                <w:noProof/>
                <w:sz w:val="22"/>
                <w:lang w:val="en-US"/>
              </w:rPr>
              <w:tab/>
            </w:r>
            <w:r w:rsidRPr="00C5421D">
              <w:rPr>
                <w:rStyle w:val="Hyperlink"/>
                <w:noProof/>
              </w:rPr>
              <w:t>1D survival analysis</w:t>
            </w:r>
            <w:r>
              <w:rPr>
                <w:noProof/>
                <w:webHidden/>
              </w:rPr>
              <w:tab/>
            </w:r>
            <w:r>
              <w:rPr>
                <w:noProof/>
                <w:webHidden/>
              </w:rPr>
              <w:fldChar w:fldCharType="begin"/>
            </w:r>
            <w:r>
              <w:rPr>
                <w:noProof/>
                <w:webHidden/>
              </w:rPr>
              <w:instrText xml:space="preserve"> PAGEREF _Toc103247172 \h </w:instrText>
            </w:r>
            <w:r>
              <w:rPr>
                <w:noProof/>
                <w:webHidden/>
              </w:rPr>
            </w:r>
            <w:r>
              <w:rPr>
                <w:noProof/>
                <w:webHidden/>
              </w:rPr>
              <w:fldChar w:fldCharType="separate"/>
            </w:r>
            <w:r>
              <w:rPr>
                <w:noProof/>
                <w:webHidden/>
              </w:rPr>
              <w:t>99</w:t>
            </w:r>
            <w:r>
              <w:rPr>
                <w:noProof/>
                <w:webHidden/>
              </w:rPr>
              <w:fldChar w:fldCharType="end"/>
            </w:r>
          </w:hyperlink>
        </w:p>
        <w:p w14:paraId="0A271240" w14:textId="66240F86" w:rsidR="007D5018" w:rsidRDefault="007D5018">
          <w:pPr>
            <w:pStyle w:val="TOC2"/>
            <w:tabs>
              <w:tab w:val="left" w:pos="880"/>
              <w:tab w:val="right" w:leader="dot" w:pos="9350"/>
            </w:tabs>
            <w:rPr>
              <w:rFonts w:asciiTheme="minorHAnsi" w:eastAsiaTheme="minorEastAsia" w:hAnsiTheme="minorHAnsi"/>
              <w:noProof/>
              <w:sz w:val="22"/>
              <w:lang w:val="en-US"/>
            </w:rPr>
          </w:pPr>
          <w:hyperlink w:anchor="_Toc103247173" w:history="1">
            <w:r w:rsidRPr="00C5421D">
              <w:rPr>
                <w:rStyle w:val="Hyperlink"/>
                <w:noProof/>
              </w:rPr>
              <w:t>5.4</w:t>
            </w:r>
            <w:r>
              <w:rPr>
                <w:rFonts w:asciiTheme="minorHAnsi" w:eastAsiaTheme="minorEastAsia" w:hAnsiTheme="minorHAnsi"/>
                <w:noProof/>
                <w:sz w:val="22"/>
                <w:lang w:val="en-US"/>
              </w:rPr>
              <w:tab/>
            </w:r>
            <w:r w:rsidRPr="00C5421D">
              <w:rPr>
                <w:rStyle w:val="Hyperlink"/>
                <w:noProof/>
              </w:rPr>
              <w:t>2D Survival analysis</w:t>
            </w:r>
            <w:r>
              <w:rPr>
                <w:noProof/>
                <w:webHidden/>
              </w:rPr>
              <w:tab/>
            </w:r>
            <w:r>
              <w:rPr>
                <w:noProof/>
                <w:webHidden/>
              </w:rPr>
              <w:fldChar w:fldCharType="begin"/>
            </w:r>
            <w:r>
              <w:rPr>
                <w:noProof/>
                <w:webHidden/>
              </w:rPr>
              <w:instrText xml:space="preserve"> PAGEREF _Toc103247173 \h </w:instrText>
            </w:r>
            <w:r>
              <w:rPr>
                <w:noProof/>
                <w:webHidden/>
              </w:rPr>
            </w:r>
            <w:r>
              <w:rPr>
                <w:noProof/>
                <w:webHidden/>
              </w:rPr>
              <w:fldChar w:fldCharType="separate"/>
            </w:r>
            <w:r>
              <w:rPr>
                <w:noProof/>
                <w:webHidden/>
              </w:rPr>
              <w:t>99</w:t>
            </w:r>
            <w:r>
              <w:rPr>
                <w:noProof/>
                <w:webHidden/>
              </w:rPr>
              <w:fldChar w:fldCharType="end"/>
            </w:r>
          </w:hyperlink>
        </w:p>
        <w:p w14:paraId="17F3D8B4" w14:textId="7D935977" w:rsidR="007D5018" w:rsidRDefault="007D5018">
          <w:pPr>
            <w:pStyle w:val="TOC1"/>
            <w:tabs>
              <w:tab w:val="left" w:pos="480"/>
              <w:tab w:val="right" w:leader="dot" w:pos="9350"/>
            </w:tabs>
            <w:rPr>
              <w:rFonts w:asciiTheme="minorHAnsi" w:eastAsiaTheme="minorEastAsia" w:hAnsiTheme="minorHAnsi"/>
              <w:noProof/>
              <w:sz w:val="22"/>
              <w:lang w:val="en-US"/>
            </w:rPr>
          </w:pPr>
          <w:hyperlink w:anchor="_Toc103247174" w:history="1">
            <w:r w:rsidRPr="00C5421D">
              <w:rPr>
                <w:rStyle w:val="Hyperlink"/>
                <w:noProof/>
                <w:lang w:val="en-US"/>
              </w:rPr>
              <w:t>6</w:t>
            </w:r>
            <w:r>
              <w:rPr>
                <w:rFonts w:asciiTheme="minorHAnsi" w:eastAsiaTheme="minorEastAsia" w:hAnsiTheme="minorHAnsi"/>
                <w:noProof/>
                <w:sz w:val="22"/>
                <w:lang w:val="en-US"/>
              </w:rPr>
              <w:tab/>
            </w:r>
            <w:r w:rsidRPr="00C5421D">
              <w:rPr>
                <w:rStyle w:val="Hyperlink"/>
                <w:noProof/>
                <w:lang w:val="en-US"/>
              </w:rPr>
              <w:t>References</w:t>
            </w:r>
            <w:r>
              <w:rPr>
                <w:noProof/>
                <w:webHidden/>
              </w:rPr>
              <w:tab/>
            </w:r>
            <w:r>
              <w:rPr>
                <w:noProof/>
                <w:webHidden/>
              </w:rPr>
              <w:fldChar w:fldCharType="begin"/>
            </w:r>
            <w:r>
              <w:rPr>
                <w:noProof/>
                <w:webHidden/>
              </w:rPr>
              <w:instrText xml:space="preserve"> PAGEREF _Toc103247174 \h </w:instrText>
            </w:r>
            <w:r>
              <w:rPr>
                <w:noProof/>
                <w:webHidden/>
              </w:rPr>
            </w:r>
            <w:r>
              <w:rPr>
                <w:noProof/>
                <w:webHidden/>
              </w:rPr>
              <w:fldChar w:fldCharType="separate"/>
            </w:r>
            <w:r>
              <w:rPr>
                <w:noProof/>
                <w:webHidden/>
              </w:rPr>
              <w:t>101</w:t>
            </w:r>
            <w:r>
              <w:rPr>
                <w:noProof/>
                <w:webHidden/>
              </w:rPr>
              <w:fldChar w:fldCharType="end"/>
            </w:r>
          </w:hyperlink>
        </w:p>
        <w:p w14:paraId="00CD2563" w14:textId="683F7A5C" w:rsidR="007D5018" w:rsidRDefault="007D5018">
          <w:pPr>
            <w:pStyle w:val="TOC1"/>
            <w:tabs>
              <w:tab w:val="left" w:pos="480"/>
              <w:tab w:val="right" w:leader="dot" w:pos="9350"/>
            </w:tabs>
            <w:rPr>
              <w:rFonts w:asciiTheme="minorHAnsi" w:eastAsiaTheme="minorEastAsia" w:hAnsiTheme="minorHAnsi"/>
              <w:noProof/>
              <w:sz w:val="22"/>
              <w:lang w:val="en-US"/>
            </w:rPr>
          </w:pPr>
          <w:hyperlink w:anchor="_Toc103247175" w:history="1">
            <w:r w:rsidRPr="00C5421D">
              <w:rPr>
                <w:rStyle w:val="Hyperlink"/>
                <w:noProof/>
                <w:lang w:val="en-US"/>
              </w:rPr>
              <w:t>7</w:t>
            </w:r>
            <w:r>
              <w:rPr>
                <w:rFonts w:asciiTheme="minorHAnsi" w:eastAsiaTheme="minorEastAsia" w:hAnsiTheme="minorHAnsi"/>
                <w:noProof/>
                <w:sz w:val="22"/>
                <w:lang w:val="en-US"/>
              </w:rPr>
              <w:tab/>
            </w:r>
            <w:r w:rsidRPr="00C5421D">
              <w:rPr>
                <w:rStyle w:val="Hyperlink"/>
                <w:noProof/>
                <w:lang w:val="en-US"/>
              </w:rPr>
              <w:t>Appendix</w:t>
            </w:r>
            <w:r>
              <w:rPr>
                <w:noProof/>
                <w:webHidden/>
              </w:rPr>
              <w:tab/>
            </w:r>
            <w:r>
              <w:rPr>
                <w:noProof/>
                <w:webHidden/>
              </w:rPr>
              <w:fldChar w:fldCharType="begin"/>
            </w:r>
            <w:r>
              <w:rPr>
                <w:noProof/>
                <w:webHidden/>
              </w:rPr>
              <w:instrText xml:space="preserve"> PAGEREF _Toc103247175 \h </w:instrText>
            </w:r>
            <w:r>
              <w:rPr>
                <w:noProof/>
                <w:webHidden/>
              </w:rPr>
            </w:r>
            <w:r>
              <w:rPr>
                <w:noProof/>
                <w:webHidden/>
              </w:rPr>
              <w:fldChar w:fldCharType="separate"/>
            </w:r>
            <w:r>
              <w:rPr>
                <w:noProof/>
                <w:webHidden/>
              </w:rPr>
              <w:t>119</w:t>
            </w:r>
            <w:r>
              <w:rPr>
                <w:noProof/>
                <w:webHidden/>
              </w:rPr>
              <w:fldChar w:fldCharType="end"/>
            </w:r>
          </w:hyperlink>
        </w:p>
        <w:p w14:paraId="591FED70" w14:textId="38F0DA5D" w:rsidR="007D5018" w:rsidRDefault="007D5018">
          <w:pPr>
            <w:pStyle w:val="TOC2"/>
            <w:tabs>
              <w:tab w:val="left" w:pos="880"/>
              <w:tab w:val="right" w:leader="dot" w:pos="9350"/>
            </w:tabs>
            <w:rPr>
              <w:rFonts w:asciiTheme="minorHAnsi" w:eastAsiaTheme="minorEastAsia" w:hAnsiTheme="minorHAnsi"/>
              <w:noProof/>
              <w:sz w:val="22"/>
              <w:lang w:val="en-US"/>
            </w:rPr>
          </w:pPr>
          <w:hyperlink w:anchor="_Toc103247176" w:history="1">
            <w:r w:rsidRPr="00C5421D">
              <w:rPr>
                <w:rStyle w:val="Hyperlink"/>
                <w:noProof/>
                <w:lang w:val="en-US"/>
              </w:rPr>
              <w:t>7.1</w:t>
            </w:r>
            <w:r>
              <w:rPr>
                <w:rFonts w:asciiTheme="minorHAnsi" w:eastAsiaTheme="minorEastAsia" w:hAnsiTheme="minorHAnsi"/>
                <w:noProof/>
                <w:sz w:val="22"/>
                <w:lang w:val="en-US"/>
              </w:rPr>
              <w:tab/>
            </w:r>
            <w:r w:rsidRPr="00C5421D">
              <w:rPr>
                <w:rStyle w:val="Hyperlink"/>
                <w:noProof/>
                <w:lang w:val="en-US"/>
              </w:rPr>
              <w:t>Appendix A</w:t>
            </w:r>
            <w:r>
              <w:rPr>
                <w:noProof/>
                <w:webHidden/>
              </w:rPr>
              <w:tab/>
            </w:r>
            <w:r>
              <w:rPr>
                <w:noProof/>
                <w:webHidden/>
              </w:rPr>
              <w:fldChar w:fldCharType="begin"/>
            </w:r>
            <w:r>
              <w:rPr>
                <w:noProof/>
                <w:webHidden/>
              </w:rPr>
              <w:instrText xml:space="preserve"> PAGEREF _Toc103247176 \h </w:instrText>
            </w:r>
            <w:r>
              <w:rPr>
                <w:noProof/>
                <w:webHidden/>
              </w:rPr>
            </w:r>
            <w:r>
              <w:rPr>
                <w:noProof/>
                <w:webHidden/>
              </w:rPr>
              <w:fldChar w:fldCharType="separate"/>
            </w:r>
            <w:r>
              <w:rPr>
                <w:noProof/>
                <w:webHidden/>
              </w:rPr>
              <w:t>119</w:t>
            </w:r>
            <w:r>
              <w:rPr>
                <w:noProof/>
                <w:webHidden/>
              </w:rPr>
              <w:fldChar w:fldCharType="end"/>
            </w:r>
          </w:hyperlink>
        </w:p>
        <w:p w14:paraId="38E4D92A" w14:textId="3A532908"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77" w:history="1">
            <w:r w:rsidRPr="00C5421D">
              <w:rPr>
                <w:rStyle w:val="Hyperlink"/>
                <w:noProof/>
                <w:lang w:val="en-US"/>
              </w:rPr>
              <w:t>7.1.1</w:t>
            </w:r>
            <w:r>
              <w:rPr>
                <w:rFonts w:asciiTheme="minorHAnsi" w:eastAsiaTheme="minorEastAsia" w:hAnsiTheme="minorHAnsi"/>
                <w:noProof/>
                <w:sz w:val="22"/>
                <w:lang w:val="en-US"/>
              </w:rPr>
              <w:tab/>
            </w:r>
            <w:r w:rsidRPr="00C5421D">
              <w:rPr>
                <w:rStyle w:val="Hyperlink"/>
                <w:noProof/>
                <w:lang w:val="en-US"/>
              </w:rPr>
              <w:t>Compton Scattering</w:t>
            </w:r>
            <w:r>
              <w:rPr>
                <w:noProof/>
                <w:webHidden/>
              </w:rPr>
              <w:tab/>
            </w:r>
            <w:r>
              <w:rPr>
                <w:noProof/>
                <w:webHidden/>
              </w:rPr>
              <w:fldChar w:fldCharType="begin"/>
            </w:r>
            <w:r>
              <w:rPr>
                <w:noProof/>
                <w:webHidden/>
              </w:rPr>
              <w:instrText xml:space="preserve"> PAGEREF _Toc103247177 \h </w:instrText>
            </w:r>
            <w:r>
              <w:rPr>
                <w:noProof/>
                <w:webHidden/>
              </w:rPr>
            </w:r>
            <w:r>
              <w:rPr>
                <w:noProof/>
                <w:webHidden/>
              </w:rPr>
              <w:fldChar w:fldCharType="separate"/>
            </w:r>
            <w:r>
              <w:rPr>
                <w:noProof/>
                <w:webHidden/>
              </w:rPr>
              <w:t>119</w:t>
            </w:r>
            <w:r>
              <w:rPr>
                <w:noProof/>
                <w:webHidden/>
              </w:rPr>
              <w:fldChar w:fldCharType="end"/>
            </w:r>
          </w:hyperlink>
        </w:p>
        <w:p w14:paraId="3E6BE411" w14:textId="3AD6A08E"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78" w:history="1">
            <w:r w:rsidRPr="00C5421D">
              <w:rPr>
                <w:rStyle w:val="Hyperlink"/>
                <w:noProof/>
                <w:lang w:val="en-US"/>
              </w:rPr>
              <w:t>7.1.2</w:t>
            </w:r>
            <w:r>
              <w:rPr>
                <w:rFonts w:asciiTheme="minorHAnsi" w:eastAsiaTheme="minorEastAsia" w:hAnsiTheme="minorHAnsi"/>
                <w:noProof/>
                <w:sz w:val="22"/>
                <w:lang w:val="en-US"/>
              </w:rPr>
              <w:tab/>
            </w:r>
            <w:r w:rsidRPr="00C5421D">
              <w:rPr>
                <w:rStyle w:val="Hyperlink"/>
                <w:noProof/>
                <w:lang w:val="en-US"/>
              </w:rPr>
              <w:t>Mean free path</w:t>
            </w:r>
            <w:r>
              <w:rPr>
                <w:noProof/>
                <w:webHidden/>
              </w:rPr>
              <w:tab/>
            </w:r>
            <w:r>
              <w:rPr>
                <w:noProof/>
                <w:webHidden/>
              </w:rPr>
              <w:fldChar w:fldCharType="begin"/>
            </w:r>
            <w:r>
              <w:rPr>
                <w:noProof/>
                <w:webHidden/>
              </w:rPr>
              <w:instrText xml:space="preserve"> PAGEREF _Toc103247178 \h </w:instrText>
            </w:r>
            <w:r>
              <w:rPr>
                <w:noProof/>
                <w:webHidden/>
              </w:rPr>
            </w:r>
            <w:r>
              <w:rPr>
                <w:noProof/>
                <w:webHidden/>
              </w:rPr>
              <w:fldChar w:fldCharType="separate"/>
            </w:r>
            <w:r>
              <w:rPr>
                <w:noProof/>
                <w:webHidden/>
              </w:rPr>
              <w:t>123</w:t>
            </w:r>
            <w:r>
              <w:rPr>
                <w:noProof/>
                <w:webHidden/>
              </w:rPr>
              <w:fldChar w:fldCharType="end"/>
            </w:r>
          </w:hyperlink>
        </w:p>
        <w:p w14:paraId="4C1948C6" w14:textId="70D68BDB"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79" w:history="1">
            <w:r w:rsidRPr="00C5421D">
              <w:rPr>
                <w:rStyle w:val="Hyperlink"/>
                <w:noProof/>
                <w:lang w:val="en-US"/>
              </w:rPr>
              <w:t>7.1.3</w:t>
            </w:r>
            <w:r>
              <w:rPr>
                <w:rFonts w:asciiTheme="minorHAnsi" w:eastAsiaTheme="minorEastAsia" w:hAnsiTheme="minorHAnsi"/>
                <w:noProof/>
                <w:sz w:val="22"/>
                <w:lang w:val="en-US"/>
              </w:rPr>
              <w:tab/>
            </w:r>
            <w:r w:rsidRPr="00C5421D">
              <w:rPr>
                <w:rStyle w:val="Hyperlink"/>
                <w:noProof/>
                <w:lang w:val="en-US"/>
              </w:rPr>
              <w:t>Nearest Peak Code</w:t>
            </w:r>
            <w:r>
              <w:rPr>
                <w:noProof/>
                <w:webHidden/>
              </w:rPr>
              <w:tab/>
            </w:r>
            <w:r>
              <w:rPr>
                <w:noProof/>
                <w:webHidden/>
              </w:rPr>
              <w:fldChar w:fldCharType="begin"/>
            </w:r>
            <w:r>
              <w:rPr>
                <w:noProof/>
                <w:webHidden/>
              </w:rPr>
              <w:instrText xml:space="preserve"> PAGEREF _Toc103247179 \h </w:instrText>
            </w:r>
            <w:r>
              <w:rPr>
                <w:noProof/>
                <w:webHidden/>
              </w:rPr>
            </w:r>
            <w:r>
              <w:rPr>
                <w:noProof/>
                <w:webHidden/>
              </w:rPr>
              <w:fldChar w:fldCharType="separate"/>
            </w:r>
            <w:r>
              <w:rPr>
                <w:noProof/>
                <w:webHidden/>
              </w:rPr>
              <w:t>125</w:t>
            </w:r>
            <w:r>
              <w:rPr>
                <w:noProof/>
                <w:webHidden/>
              </w:rPr>
              <w:fldChar w:fldCharType="end"/>
            </w:r>
          </w:hyperlink>
        </w:p>
        <w:p w14:paraId="0109C3A7" w14:textId="2C46C8F2"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80" w:history="1">
            <w:r w:rsidRPr="00C5421D">
              <w:rPr>
                <w:rStyle w:val="Hyperlink"/>
                <w:noProof/>
                <w:lang w:val="en-US"/>
              </w:rPr>
              <w:t>7.1.4</w:t>
            </w:r>
            <w:r>
              <w:rPr>
                <w:rFonts w:asciiTheme="minorHAnsi" w:eastAsiaTheme="minorEastAsia" w:hAnsiTheme="minorHAnsi"/>
                <w:noProof/>
                <w:sz w:val="22"/>
                <w:lang w:val="en-US"/>
              </w:rPr>
              <w:tab/>
            </w:r>
            <w:r w:rsidRPr="00C5421D">
              <w:rPr>
                <w:rStyle w:val="Hyperlink"/>
                <w:noProof/>
                <w:lang w:val="en-US"/>
              </w:rPr>
              <w:t>Reference conditions of FC65-G ionization chamber</w:t>
            </w:r>
            <w:r>
              <w:rPr>
                <w:noProof/>
                <w:webHidden/>
              </w:rPr>
              <w:tab/>
            </w:r>
            <w:r>
              <w:rPr>
                <w:noProof/>
                <w:webHidden/>
              </w:rPr>
              <w:fldChar w:fldCharType="begin"/>
            </w:r>
            <w:r>
              <w:rPr>
                <w:noProof/>
                <w:webHidden/>
              </w:rPr>
              <w:instrText xml:space="preserve"> PAGEREF _Toc103247180 \h </w:instrText>
            </w:r>
            <w:r>
              <w:rPr>
                <w:noProof/>
                <w:webHidden/>
              </w:rPr>
            </w:r>
            <w:r>
              <w:rPr>
                <w:noProof/>
                <w:webHidden/>
              </w:rPr>
              <w:fldChar w:fldCharType="separate"/>
            </w:r>
            <w:r>
              <w:rPr>
                <w:noProof/>
                <w:webHidden/>
              </w:rPr>
              <w:t>126</w:t>
            </w:r>
            <w:r>
              <w:rPr>
                <w:noProof/>
                <w:webHidden/>
              </w:rPr>
              <w:fldChar w:fldCharType="end"/>
            </w:r>
          </w:hyperlink>
        </w:p>
        <w:p w14:paraId="6EA38A79" w14:textId="0F06E0B5" w:rsidR="007D5018" w:rsidRDefault="007D5018">
          <w:pPr>
            <w:pStyle w:val="TOC3"/>
            <w:tabs>
              <w:tab w:val="left" w:pos="1320"/>
              <w:tab w:val="right" w:leader="dot" w:pos="9350"/>
            </w:tabs>
            <w:rPr>
              <w:rFonts w:asciiTheme="minorHAnsi" w:eastAsiaTheme="minorEastAsia" w:hAnsiTheme="minorHAnsi"/>
              <w:noProof/>
              <w:sz w:val="22"/>
              <w:lang w:val="en-US"/>
            </w:rPr>
          </w:pPr>
          <w:hyperlink w:anchor="_Toc103247181" w:history="1">
            <w:r w:rsidRPr="00C5421D">
              <w:rPr>
                <w:rStyle w:val="Hyperlink"/>
                <w:noProof/>
                <w:lang w:val="en-US"/>
              </w:rPr>
              <w:t>7.1.5</w:t>
            </w:r>
            <w:r>
              <w:rPr>
                <w:rFonts w:asciiTheme="minorHAnsi" w:eastAsiaTheme="minorEastAsia" w:hAnsiTheme="minorHAnsi"/>
                <w:noProof/>
                <w:sz w:val="22"/>
                <w:lang w:val="en-US"/>
              </w:rPr>
              <w:tab/>
            </w:r>
            <w:r w:rsidRPr="00C5421D">
              <w:rPr>
                <w:rStyle w:val="Hyperlink"/>
                <w:noProof/>
                <w:lang w:val="en-US"/>
              </w:rPr>
              <w:t>Initial guess LM</w:t>
            </w:r>
            <w:r>
              <w:rPr>
                <w:noProof/>
                <w:webHidden/>
              </w:rPr>
              <w:tab/>
            </w:r>
            <w:r>
              <w:rPr>
                <w:noProof/>
                <w:webHidden/>
              </w:rPr>
              <w:fldChar w:fldCharType="begin"/>
            </w:r>
            <w:r>
              <w:rPr>
                <w:noProof/>
                <w:webHidden/>
              </w:rPr>
              <w:instrText xml:space="preserve"> PAGEREF _Toc103247181 \h </w:instrText>
            </w:r>
            <w:r>
              <w:rPr>
                <w:noProof/>
                <w:webHidden/>
              </w:rPr>
            </w:r>
            <w:r>
              <w:rPr>
                <w:noProof/>
                <w:webHidden/>
              </w:rPr>
              <w:fldChar w:fldCharType="separate"/>
            </w:r>
            <w:r>
              <w:rPr>
                <w:noProof/>
                <w:webHidden/>
              </w:rPr>
              <w:t>127</w:t>
            </w:r>
            <w:r>
              <w:rPr>
                <w:noProof/>
                <w:webHidden/>
              </w:rPr>
              <w:fldChar w:fldCharType="end"/>
            </w:r>
          </w:hyperlink>
        </w:p>
        <w:p w14:paraId="656AEF75" w14:textId="130435A1" w:rsidR="00743C30" w:rsidRDefault="00743C30" w:rsidP="00CB30D7">
          <w:pPr>
            <w:spacing w:line="360" w:lineRule="auto"/>
          </w:pPr>
          <w:r>
            <w:rPr>
              <w:b/>
              <w:bCs/>
              <w:noProof/>
            </w:rPr>
            <w:fldChar w:fldCharType="end"/>
          </w:r>
        </w:p>
      </w:sdtContent>
    </w:sdt>
    <w:p w14:paraId="3F224554" w14:textId="77777777" w:rsidR="007C3A94" w:rsidRDefault="007C3A94" w:rsidP="00CB30D7">
      <w:pPr>
        <w:spacing w:after="160" w:line="360" w:lineRule="auto"/>
      </w:pPr>
      <w:r>
        <w:lastRenderedPageBreak/>
        <w:br w:type="page"/>
      </w:r>
    </w:p>
    <w:p w14:paraId="050E0DD5" w14:textId="394228A1" w:rsidR="00883AC7" w:rsidRDefault="00883AC7" w:rsidP="00883AC7">
      <w:pPr>
        <w:pStyle w:val="Heading1"/>
      </w:pPr>
      <w:bookmarkStart w:id="3" w:name="_Toc103247123"/>
      <w:r>
        <w:lastRenderedPageBreak/>
        <w:t>Introduction</w:t>
      </w:r>
      <w:bookmarkEnd w:id="3"/>
    </w:p>
    <w:p w14:paraId="51184BE0" w14:textId="77777777" w:rsidR="00622637" w:rsidRDefault="00622637" w:rsidP="00622637">
      <w:pPr>
        <w:rPr>
          <w:lang w:val="en-US"/>
        </w:rPr>
      </w:pPr>
      <w:commentRangeStart w:id="4"/>
      <w:r>
        <w:rPr>
          <w:lang w:val="en-US"/>
        </w:rPr>
        <w:t xml:space="preserve">Using dose as an explanatory variable in the LQ model is well documented, but we wanted to see if we could expand the model using other variables, and maybe explain how survival is affected by having a spatially fractionated radiation field.  </w:t>
      </w:r>
      <w:commentRangeEnd w:id="4"/>
      <w:r>
        <w:rPr>
          <w:rStyle w:val="CommentReference"/>
        </w:rPr>
        <w:commentReference w:id="4"/>
      </w:r>
    </w:p>
    <w:p w14:paraId="0AF76CDF" w14:textId="77777777" w:rsidR="00622637" w:rsidRPr="00622637" w:rsidRDefault="00622637" w:rsidP="00622637">
      <w:pPr>
        <w:rPr>
          <w:lang w:val="en-US"/>
        </w:rPr>
      </w:pPr>
    </w:p>
    <w:p w14:paraId="5240030B" w14:textId="5F8A5444" w:rsidR="002236DE" w:rsidRDefault="002236DE" w:rsidP="00883AC7">
      <w:pPr>
        <w:rPr>
          <w:lang w:val="en-US"/>
        </w:rPr>
      </w:pPr>
      <w:r>
        <w:rPr>
          <w:lang w:val="en-US"/>
        </w:rPr>
        <w:t>(</w:t>
      </w:r>
      <w:proofErr w:type="spellStart"/>
      <w:proofErr w:type="gramStart"/>
      <w:r>
        <w:rPr>
          <w:lang w:val="en-US"/>
        </w:rPr>
        <w:t>ikke</w:t>
      </w:r>
      <w:proofErr w:type="spellEnd"/>
      <w:proofErr w:type="gramEnd"/>
      <w:r>
        <w:rPr>
          <w:lang w:val="en-US"/>
        </w:rPr>
        <w:t xml:space="preserve"> </w:t>
      </w:r>
      <w:proofErr w:type="spellStart"/>
      <w:r>
        <w:rPr>
          <w:lang w:val="en-US"/>
        </w:rPr>
        <w:t>ferdig</w:t>
      </w:r>
      <w:proofErr w:type="spellEnd"/>
      <w:r>
        <w:rPr>
          <w:lang w:val="en-US"/>
        </w:rPr>
        <w:t xml:space="preserve">, some explanation </w:t>
      </w:r>
      <w:r w:rsidR="00B46103">
        <w:rPr>
          <w:lang w:val="en-US"/>
        </w:rPr>
        <w:t>of</w:t>
      </w:r>
      <w:r w:rsidR="00770E52">
        <w:rPr>
          <w:lang w:val="en-US"/>
        </w:rPr>
        <w:t xml:space="preserve"> cancer treatment </w:t>
      </w:r>
      <w:r w:rsidR="00441CAA">
        <w:rPr>
          <w:lang w:val="en-US"/>
        </w:rPr>
        <w:t xml:space="preserve">and how spatially fractionated radiotherapy has the potential of improving tissue sparing but keep </w:t>
      </w:r>
      <w:proofErr w:type="spellStart"/>
      <w:r w:rsidR="00441CAA">
        <w:rPr>
          <w:lang w:val="en-US"/>
        </w:rPr>
        <w:t>tumour</w:t>
      </w:r>
      <w:proofErr w:type="spellEnd"/>
      <w:r w:rsidR="00441CAA">
        <w:rPr>
          <w:lang w:val="en-US"/>
        </w:rPr>
        <w:t xml:space="preserve"> control</w:t>
      </w:r>
      <w:r>
        <w:rPr>
          <w:lang w:val="en-US"/>
        </w:rPr>
        <w:t>)</w:t>
      </w:r>
    </w:p>
    <w:p w14:paraId="2B5B4600" w14:textId="4DE21466" w:rsidR="006F1202" w:rsidRDefault="00555EF1" w:rsidP="00883AC7">
      <w:pPr>
        <w:rPr>
          <w:lang w:val="en-US"/>
        </w:rPr>
      </w:pPr>
      <w:r>
        <w:rPr>
          <w:lang w:val="en-US"/>
        </w:rPr>
        <w:t xml:space="preserve">We know how well it reduces large bulky </w:t>
      </w:r>
      <w:proofErr w:type="spellStart"/>
      <w:r>
        <w:rPr>
          <w:lang w:val="en-US"/>
        </w:rPr>
        <w:t>tumours</w:t>
      </w:r>
      <w:proofErr w:type="spellEnd"/>
      <w:r>
        <w:rPr>
          <w:lang w:val="en-US"/>
        </w:rPr>
        <w:t xml:space="preserve">. But </w:t>
      </w:r>
      <w:r w:rsidR="008E5466">
        <w:rPr>
          <w:lang w:val="en-US"/>
        </w:rPr>
        <w:t>the mechanisms behind it is not well defined. The LQ model does not include spatial fractionation</w:t>
      </w:r>
      <w:r w:rsidR="00476C96">
        <w:rPr>
          <w:lang w:val="en-US"/>
        </w:rPr>
        <w:t xml:space="preserve"> and how it affects survival. Is there another parameter that might explain effects such as the bystander </w:t>
      </w:r>
      <w:r w:rsidR="0068466D">
        <w:rPr>
          <w:lang w:val="en-US"/>
        </w:rPr>
        <w:t>effect?</w:t>
      </w:r>
    </w:p>
    <w:p w14:paraId="1E6C590D" w14:textId="2FC55294" w:rsidR="00A11627" w:rsidRDefault="00CD74BD" w:rsidP="00883AC7">
      <w:pPr>
        <w:rPr>
          <w:lang w:val="en-US"/>
        </w:rPr>
      </w:pPr>
      <w:r>
        <w:rPr>
          <w:lang w:val="en-US"/>
        </w:rPr>
        <w:t xml:space="preserve">This thesis examines </w:t>
      </w:r>
      <w:r w:rsidR="00CD3660">
        <w:rPr>
          <w:lang w:val="en-US"/>
        </w:rPr>
        <w:t>the</w:t>
      </w:r>
      <w:r w:rsidR="009F0702">
        <w:rPr>
          <w:lang w:val="en-US"/>
        </w:rPr>
        <w:t xml:space="preserve"> 2D</w:t>
      </w:r>
      <w:r w:rsidR="00CD3660">
        <w:rPr>
          <w:lang w:val="en-US"/>
        </w:rPr>
        <w:t xml:space="preserve"> survival of A549 lung cancer cells irradiated </w:t>
      </w:r>
      <w:r w:rsidR="00761275">
        <w:rPr>
          <w:lang w:val="en-US"/>
        </w:rPr>
        <w:t>with a spatially modulated X-ray radiation field</w:t>
      </w:r>
      <w:r w:rsidR="00C578BD">
        <w:rPr>
          <w:lang w:val="en-US"/>
        </w:rPr>
        <w:t>.</w:t>
      </w:r>
      <w:r w:rsidR="00761275">
        <w:rPr>
          <w:lang w:val="en-US"/>
        </w:rPr>
        <w:t xml:space="preserve"> </w:t>
      </w:r>
      <w:r w:rsidR="00211F17">
        <w:rPr>
          <w:lang w:val="en-US"/>
        </w:rPr>
        <w:t xml:space="preserve">The thesis </w:t>
      </w:r>
      <w:r w:rsidR="006C6318">
        <w:rPr>
          <w:lang w:val="en-US"/>
        </w:rPr>
        <w:t>is therefore separated into two parts: First we need to establish the dosimetry of the cells. Then we need</w:t>
      </w:r>
      <w:r w:rsidR="009F0702">
        <w:rPr>
          <w:lang w:val="en-US"/>
        </w:rPr>
        <w:t xml:space="preserve"> to establish a model that explain</w:t>
      </w:r>
      <w:r w:rsidR="008B456A">
        <w:rPr>
          <w:lang w:val="en-US"/>
        </w:rPr>
        <w:t xml:space="preserve">s </w:t>
      </w:r>
      <w:r w:rsidR="00A5726D">
        <w:rPr>
          <w:lang w:val="en-US"/>
        </w:rPr>
        <w:t xml:space="preserve">how the spatial modification affects survival. </w:t>
      </w:r>
      <w:r w:rsidR="00EA4FEF">
        <w:rPr>
          <w:lang w:val="en-US"/>
        </w:rPr>
        <w:br/>
      </w:r>
    </w:p>
    <w:p w14:paraId="680A7492" w14:textId="77777777" w:rsidR="00A11627" w:rsidRDefault="00A11627" w:rsidP="00883AC7">
      <w:pPr>
        <w:rPr>
          <w:lang w:val="en-US"/>
        </w:rPr>
      </w:pPr>
    </w:p>
    <w:p w14:paraId="15B0C7D7" w14:textId="77777777" w:rsidR="00A11627" w:rsidRDefault="00A11627" w:rsidP="00883AC7">
      <w:pPr>
        <w:rPr>
          <w:lang w:val="en-US"/>
        </w:rPr>
      </w:pPr>
    </w:p>
    <w:p w14:paraId="270EA674" w14:textId="05B8426F" w:rsidR="00CD74BD" w:rsidRPr="00D71643" w:rsidRDefault="00D63C6C" w:rsidP="00883AC7">
      <w:pPr>
        <w:rPr>
          <w:lang w:val="en-US"/>
        </w:rPr>
      </w:pPr>
      <w:r>
        <w:rPr>
          <w:lang w:val="en-US"/>
        </w:rPr>
        <w:t xml:space="preserve">We will use </w:t>
      </w:r>
      <w:r w:rsidR="00672584">
        <w:rPr>
          <w:lang w:val="en-US"/>
        </w:rPr>
        <w:t xml:space="preserve">segmentation data </w:t>
      </w:r>
      <w:r w:rsidR="008A61C7">
        <w:rPr>
          <w:lang w:val="en-US"/>
        </w:rPr>
        <w:t xml:space="preserve"> from </w:t>
      </w:r>
      <w:r w:rsidR="00672584">
        <w:rPr>
          <w:lang w:val="en-US"/>
        </w:rPr>
        <w:fldChar w:fldCharType="begin"/>
      </w:r>
      <w:r w:rsidR="00BE7A1D">
        <w:rPr>
          <w:lang w:val="en-US"/>
        </w:rPr>
        <w:instrText xml:space="preserve"> ADDIN ZOTERO_ITEM CSL_CITATION {"citationID":"d63F4NBr","properties":{"formattedCitation":"(Arous et al., 2022)","plainCitation":"(Arous et al., 2022)","dontUpdate":true,"noteIndex":0},"citationItems":[{"id":261,"uris":["http://zotero.org/users/9228513/items/H4PQT8VE"],"itemData":{"id":261,"type":"article-journal","abstract":"Identification, segmentation and counting of stained in vitro cell colonies play a vital part in biological assays. Automating these tasks by optical scanning of cell dishes and subsequent image processing is not trivial due to challenges with, e.g. background noise and contaminations. Here, we present a machine learning procedure to amend these issues by characterising, extracting and segmenting inquired cell colonies using principal component analysis, k-means clustering and a modified watershed segmentation algorithm to automatically identify visible colonies. The proposed segmentation algorithm was tested on two data sets: a T-47D (proprietary) cell colony and a bacteria (open source) data set. High F1 scores (</w:instrText>
      </w:r>
      <w:r w:rsidR="00BE7A1D">
        <w:rPr>
          <w:rFonts w:ascii="Cambria Math" w:hAnsi="Cambria Math" w:cs="Cambria Math"/>
          <w:lang w:val="en-US"/>
        </w:rPr>
        <w:instrText>∼</w:instrText>
      </w:r>
      <w:r w:rsidR="00BE7A1D">
        <w:rPr>
          <w:lang w:val="en-US"/>
        </w:rPr>
        <w:instrText>0.90 for T-47D and &gt;0.95 for bacterial images), along with low absolute percentage errors (</w:instrText>
      </w:r>
      <w:r w:rsidR="00BE7A1D">
        <w:rPr>
          <w:rFonts w:ascii="Cambria Math" w:hAnsi="Cambria Math" w:cs="Cambria Math"/>
          <w:lang w:val="en-US"/>
        </w:rPr>
        <w:instrText>∼</w:instrText>
      </w:r>
      <w:r w:rsidR="00BE7A1D">
        <w:rPr>
          <w:lang w:val="en-US"/>
        </w:rPr>
        <w:instrText xml:space="preserve">11% for T-47D and &lt;5% for bacterial images), underlined good agreement with ground truth data. Our approach outperformed a recent state-of-the-art method on both data sets, demonstrating the usefulness of the presented algorithm.","container-title":"Computer Methods in Biomechanics and Biomedical Engineering: Imaging &amp; Visualization","DOI":"10.1080/21681163.2022.2035822","ISSN":"2168-1163","issue":"0","note":"publisher: Taylor &amp; Francis\n_eprint: https://doi.org/10.1080/21681163.2022.2035822","page":"1-13","source":"Taylor and Francis+NEJM","title":"Principal component-based image segmentation: a new approach to outline in vitro cell colonies","title-short":"Principal component-based image segmentation","volume":"0","author":[{"family":"Arous","given":"Delmon"},{"family":"Schrunner","given":"Stefan"},{"family":"Hanson","given":"Ingunn"},{"family":"Frederike Jeppesen Edin","given":"Nina"},{"family":"Malinen","given":"Eirik"}],"issued":{"date-parts":[["2022",2,12]]}}}],"schema":"https://github.com/citation-style-language/schema/raw/master/csl-citation.json"} </w:instrText>
      </w:r>
      <w:r w:rsidR="00672584">
        <w:rPr>
          <w:lang w:val="en-US"/>
        </w:rPr>
        <w:fldChar w:fldCharType="separate"/>
      </w:r>
      <w:r w:rsidR="00672584" w:rsidRPr="008A61C7">
        <w:rPr>
          <w:rFonts w:cs="Times New Roman"/>
          <w:lang w:val="en-US"/>
        </w:rPr>
        <w:t>Arous et al.</w:t>
      </w:r>
      <w:r w:rsidR="008A61C7">
        <w:rPr>
          <w:rFonts w:cs="Times New Roman"/>
          <w:lang w:val="en-US"/>
        </w:rPr>
        <w:t xml:space="preserve"> </w:t>
      </w:r>
      <w:r w:rsidR="00672584">
        <w:rPr>
          <w:lang w:val="en-US"/>
        </w:rPr>
        <w:fldChar w:fldCharType="end"/>
      </w:r>
      <w:r w:rsidR="001860A9">
        <w:rPr>
          <w:lang w:val="en-US"/>
        </w:rPr>
        <w:t xml:space="preserve">of irradiated cells </w:t>
      </w:r>
      <w:r w:rsidR="008A61C7">
        <w:rPr>
          <w:lang w:val="en-US"/>
        </w:rPr>
        <w:t xml:space="preserve"> </w:t>
      </w:r>
      <w:r w:rsidR="001860A9">
        <w:rPr>
          <w:lang w:val="en-US"/>
        </w:rPr>
        <w:t xml:space="preserve">from experiments performed by </w:t>
      </w:r>
      <w:r w:rsidR="001860A9">
        <w:rPr>
          <w:lang w:val="en-US"/>
        </w:rPr>
        <w:fldChar w:fldCharType="begin"/>
      </w:r>
      <w:r w:rsidR="00FD2BC4">
        <w:rPr>
          <w:lang w:val="en-US"/>
        </w:rPr>
        <w:instrText xml:space="preserve"> ADDIN ZOTERO_ITEM CSL_CITATION {"citationID":"YrzliIHd","properties":{"formattedCitation":"(Magnus B\\uc0\\u248{}rsting, 2020)","plainCitation":"(Magnus Børsting, 2020)","noteIndex":0},"citationItems":[{"id":412,"uris":["http://zotero.org/users/9228513/items/NV37ZS27"],"itemData":{"id":412,"type":"thesis","abstract":"Technological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1860A9">
        <w:rPr>
          <w:lang w:val="en-US"/>
        </w:rPr>
        <w:fldChar w:fldCharType="separate"/>
      </w:r>
      <w:r w:rsidR="001860A9" w:rsidRPr="00723E06">
        <w:rPr>
          <w:rFonts w:cs="Times New Roman"/>
          <w:szCs w:val="24"/>
          <w:lang w:val="en-US"/>
        </w:rPr>
        <w:t>(</w:t>
      </w:r>
      <w:r w:rsidR="001860A9" w:rsidRPr="00D40FE9">
        <w:rPr>
          <w:rFonts w:cs="Times New Roman"/>
          <w:szCs w:val="24"/>
          <w:lang w:val="en-US"/>
        </w:rPr>
        <w:t xml:space="preserve">Magnus </w:t>
      </w:r>
      <w:proofErr w:type="spellStart"/>
      <w:r w:rsidR="001860A9" w:rsidRPr="00D40FE9">
        <w:rPr>
          <w:rFonts w:cs="Times New Roman"/>
          <w:szCs w:val="24"/>
          <w:lang w:val="en-US"/>
        </w:rPr>
        <w:t>Børsting</w:t>
      </w:r>
      <w:proofErr w:type="spellEnd"/>
      <w:r w:rsidR="001860A9" w:rsidRPr="00723E06">
        <w:rPr>
          <w:rFonts w:cs="Times New Roman"/>
          <w:szCs w:val="24"/>
          <w:lang w:val="en-US"/>
        </w:rPr>
        <w:t>, 2020)</w:t>
      </w:r>
      <w:r w:rsidR="001860A9">
        <w:rPr>
          <w:lang w:val="en-US"/>
        </w:rPr>
        <w:fldChar w:fldCharType="end"/>
      </w:r>
      <w:r w:rsidR="009A1F7B">
        <w:rPr>
          <w:lang w:val="en-US"/>
        </w:rPr>
        <w:t xml:space="preserve">. </w:t>
      </w:r>
      <w:r w:rsidR="00723E06">
        <w:rPr>
          <w:lang w:val="en-US"/>
        </w:rPr>
        <w:t>Because the cells have been irradiated using a spatially fractionated radiation field, the dose is not uniform</w:t>
      </w:r>
      <w:r w:rsidR="00AD0693">
        <w:rPr>
          <w:lang w:val="en-US"/>
        </w:rPr>
        <w:t xml:space="preserve">, and dosimetry experiments have been made. </w:t>
      </w:r>
      <w:r w:rsidR="00D40FE9">
        <w:rPr>
          <w:lang w:val="en-US"/>
        </w:rPr>
        <w:t xml:space="preserve">  </w:t>
      </w:r>
      <w:r w:rsidR="008A61C7">
        <w:rPr>
          <w:lang w:val="en-US"/>
        </w:rPr>
        <w:t xml:space="preserve"> </w:t>
      </w:r>
    </w:p>
    <w:p w14:paraId="229F4BE5" w14:textId="77777777" w:rsidR="00883AC7" w:rsidRPr="00D71643" w:rsidRDefault="00883AC7" w:rsidP="00883AC7">
      <w:pPr>
        <w:rPr>
          <w:lang w:val="en-US"/>
        </w:rPr>
      </w:pPr>
    </w:p>
    <w:p w14:paraId="3538AB98" w14:textId="3AEF6CE2" w:rsidR="007C3A94" w:rsidRDefault="007C3A94" w:rsidP="00CB30D7">
      <w:pPr>
        <w:pStyle w:val="Heading1"/>
        <w:numPr>
          <w:ilvl w:val="0"/>
          <w:numId w:val="2"/>
        </w:numPr>
        <w:spacing w:line="360" w:lineRule="auto"/>
        <w:rPr>
          <w:szCs w:val="36"/>
        </w:rPr>
      </w:pPr>
      <w:bookmarkStart w:id="5" w:name="_Toc103247124"/>
      <w:r w:rsidRPr="00E42938">
        <w:rPr>
          <w:szCs w:val="36"/>
        </w:rPr>
        <w:t>Theory</w:t>
      </w:r>
      <w:bookmarkEnd w:id="5"/>
    </w:p>
    <w:p w14:paraId="39121171" w14:textId="77777777" w:rsidR="00883AC7" w:rsidRPr="00883AC7" w:rsidRDefault="00883AC7" w:rsidP="00883AC7"/>
    <w:p w14:paraId="0E30F3CB" w14:textId="2D835428" w:rsidR="00D803DC" w:rsidRDefault="00D803DC" w:rsidP="00CB30D7">
      <w:pPr>
        <w:pStyle w:val="Heading2"/>
        <w:spacing w:line="360" w:lineRule="auto"/>
      </w:pPr>
      <w:bookmarkStart w:id="6" w:name="_Toc103247125"/>
      <w:r w:rsidRPr="00D803DC">
        <w:t>Ionizing Radiation</w:t>
      </w:r>
      <w:bookmarkEnd w:id="6"/>
      <w:r w:rsidRPr="00D803DC">
        <w:t xml:space="preserve"> </w:t>
      </w:r>
    </w:p>
    <w:p w14:paraId="314E9482" w14:textId="2E8DCE13" w:rsidR="00D803DC" w:rsidRPr="005545F2" w:rsidRDefault="00D803DC" w:rsidP="00CB30D7">
      <w:pPr>
        <w:spacing w:line="360" w:lineRule="auto"/>
        <w:rPr>
          <w:rFonts w:cs="Times New Roman"/>
          <w:lang w:val="en-US"/>
        </w:rPr>
      </w:pPr>
      <w:r>
        <w:rPr>
          <w:rFonts w:cs="Times New Roman"/>
          <w:lang w:val="en-US"/>
        </w:rPr>
        <w:br/>
      </w:r>
      <w:r w:rsidRPr="005545F2">
        <w:rPr>
          <w:rFonts w:cs="Times New Roman"/>
          <w:lang w:val="en-US"/>
        </w:rPr>
        <w:t xml:space="preserve">Radiation is transfer of energy. The main categories are ionizing and </w:t>
      </w:r>
      <w:r w:rsidR="009F6133">
        <w:rPr>
          <w:rFonts w:cs="Times New Roman"/>
          <w:lang w:val="en-US"/>
        </w:rPr>
        <w:t>non-</w:t>
      </w:r>
      <w:r w:rsidRPr="005545F2">
        <w:rPr>
          <w:rFonts w:cs="Times New Roman"/>
          <w:lang w:val="en-US"/>
        </w:rPr>
        <w:t>ionizing radiation. I.e., it either has enough energy to liberate an electron from the atom, or it doesn</w:t>
      </w:r>
      <w:r>
        <w:rPr>
          <w:rFonts w:cs="Times New Roman"/>
          <w:lang w:val="en-US"/>
        </w:rPr>
        <w:t>’</w:t>
      </w:r>
      <w:r w:rsidRPr="005545F2">
        <w:rPr>
          <w:rFonts w:cs="Times New Roman"/>
          <w:lang w:val="en-US"/>
        </w:rPr>
        <w:t xml:space="preserve">t. Non-ionizing radiation consists of low-energy electromagnetic (EM) waves such as UV-light and microwaves.  </w:t>
      </w:r>
      <w:r w:rsidR="00D156C9">
        <w:rPr>
          <w:rFonts w:cs="Times New Roman"/>
          <w:lang w:val="en-US"/>
        </w:rPr>
        <w:t>F</w:t>
      </w:r>
      <w:r w:rsidRPr="005545F2">
        <w:rPr>
          <w:rFonts w:cs="Times New Roman"/>
          <w:lang w:val="en-US"/>
        </w:rPr>
        <w:t xml:space="preserve">urther right in the EM spectrum </w:t>
      </w:r>
      <w:r w:rsidR="00D156C9">
        <w:rPr>
          <w:rFonts w:cs="Times New Roman"/>
          <w:lang w:val="en-US"/>
        </w:rPr>
        <w:t>th</w:t>
      </w:r>
      <w:r w:rsidR="00CF1A22">
        <w:rPr>
          <w:rFonts w:cs="Times New Roman"/>
          <w:lang w:val="en-US"/>
        </w:rPr>
        <w:t>e frequency of the radiation increases</w:t>
      </w:r>
      <w:r w:rsidR="00F8487F">
        <w:rPr>
          <w:rFonts w:cs="Times New Roman"/>
          <w:lang w:val="en-US"/>
        </w:rPr>
        <w:t xml:space="preserve">. Because energy is </w:t>
      </w:r>
      <m:oMath>
        <m:r>
          <w:rPr>
            <w:rFonts w:ascii="Cambria Math" w:hAnsi="Cambria Math" w:cs="Times New Roman"/>
            <w:lang w:val="en-US"/>
          </w:rPr>
          <m:t>E=hf</m:t>
        </m:r>
      </m:oMath>
      <w:r w:rsidR="00F8487F">
        <w:rPr>
          <w:rFonts w:eastAsiaTheme="minorEastAsia" w:cs="Times New Roman"/>
          <w:lang w:val="en-US"/>
        </w:rPr>
        <w:t xml:space="preserve">, with </w:t>
      </w:r>
      <m:oMath>
        <m:r>
          <w:rPr>
            <w:rFonts w:ascii="Cambria Math" w:eastAsiaTheme="minorEastAsia" w:hAnsi="Cambria Math" w:cs="Times New Roman"/>
            <w:lang w:val="en-US"/>
          </w:rPr>
          <m:t>h</m:t>
        </m:r>
      </m:oMath>
      <w:r w:rsidR="00F8487F">
        <w:rPr>
          <w:rFonts w:eastAsiaTheme="minorEastAsia" w:cs="Times New Roman"/>
          <w:lang w:val="en-US"/>
        </w:rPr>
        <w:t xml:space="preserve"> being the Planck constant and f being the frequency</w:t>
      </w:r>
      <w:r w:rsidR="001A3FCE">
        <w:rPr>
          <w:rFonts w:eastAsiaTheme="minorEastAsia" w:cs="Times New Roman"/>
          <w:lang w:val="en-US"/>
        </w:rPr>
        <w:t xml:space="preserve">, the energy also </w:t>
      </w:r>
      <w:r w:rsidR="004B0687">
        <w:rPr>
          <w:rFonts w:eastAsiaTheme="minorEastAsia" w:cs="Times New Roman"/>
          <w:lang w:val="en-US"/>
        </w:rPr>
        <w:t>increases,</w:t>
      </w:r>
      <w:r w:rsidR="00F8487F">
        <w:rPr>
          <w:rFonts w:eastAsiaTheme="minorEastAsia" w:cs="Times New Roman"/>
          <w:lang w:val="en-US"/>
        </w:rPr>
        <w:t xml:space="preserve"> </w:t>
      </w:r>
      <w:r w:rsidR="00F001D1">
        <w:rPr>
          <w:rFonts w:eastAsiaTheme="minorEastAsia" w:cs="Times New Roman"/>
          <w:lang w:val="en-US"/>
        </w:rPr>
        <w:t xml:space="preserve">and </w:t>
      </w:r>
      <w:r w:rsidR="00F001D1">
        <w:rPr>
          <w:rFonts w:eastAsiaTheme="minorEastAsia" w:cs="Times New Roman"/>
          <w:lang w:val="en-US"/>
        </w:rPr>
        <w:lastRenderedPageBreak/>
        <w:t>the radiation becomes</w:t>
      </w:r>
      <w:r w:rsidRPr="005545F2">
        <w:rPr>
          <w:rFonts w:cs="Times New Roman"/>
          <w:lang w:val="en-US"/>
        </w:rPr>
        <w:t xml:space="preserve"> ionizing X-ray and </w:t>
      </w:r>
      <m:oMath>
        <m:r>
          <w:rPr>
            <w:rFonts w:ascii="Cambria Math" w:hAnsi="Cambria Math" w:cs="Times New Roman"/>
            <w:lang w:val="en-US"/>
          </w:rPr>
          <m:t>γ</m:t>
        </m:r>
      </m:oMath>
      <w:r w:rsidRPr="005545F2">
        <w:rPr>
          <w:rFonts w:eastAsiaTheme="minorEastAsia" w:cs="Times New Roman"/>
          <w:lang w:val="en-US"/>
        </w:rPr>
        <w:t xml:space="preserve"> particles</w:t>
      </w:r>
      <w:r w:rsidRPr="005545F2">
        <w:rPr>
          <w:rFonts w:cs="Times New Roman"/>
          <w:lang w:val="en-US"/>
        </w:rPr>
        <w:t xml:space="preserve">. To clarify: The EM waves do not become particles, but </w:t>
      </w:r>
      <w:r w:rsidR="0086501D">
        <w:rPr>
          <w:rFonts w:cs="Times New Roman"/>
          <w:lang w:val="en-US"/>
        </w:rPr>
        <w:t>it is</w:t>
      </w:r>
      <w:r w:rsidRPr="005545F2">
        <w:rPr>
          <w:rFonts w:cs="Times New Roman"/>
          <w:lang w:val="en-US"/>
        </w:rPr>
        <w:t xml:space="preserve"> know from the discovery of the photo-electric effect that you might interpret EM waves as </w:t>
      </w:r>
      <w:r>
        <w:rPr>
          <w:rFonts w:cs="Times New Roman"/>
          <w:lang w:val="en-US"/>
        </w:rPr>
        <w:t>“</w:t>
      </w:r>
      <w:r w:rsidRPr="005545F2">
        <w:rPr>
          <w:rFonts w:cs="Times New Roman"/>
          <w:lang w:val="en-US"/>
        </w:rPr>
        <w:t>showers</w:t>
      </w:r>
      <w:r>
        <w:rPr>
          <w:rFonts w:cs="Times New Roman"/>
          <w:lang w:val="en-US"/>
        </w:rPr>
        <w:t>”</w:t>
      </w:r>
      <w:r w:rsidRPr="005545F2">
        <w:rPr>
          <w:rFonts w:cs="Times New Roman"/>
          <w:lang w:val="en-US"/>
        </w:rPr>
        <w:t xml:space="preserve"> of photons</w:t>
      </w:r>
      <w:r w:rsidR="00531C66">
        <w:rPr>
          <w:rFonts w:cs="Times New Roman"/>
          <w:lang w:val="en-US"/>
        </w:rPr>
        <w:t xml:space="preserve"> </w:t>
      </w:r>
      <w:r w:rsidR="00531C66">
        <w:rPr>
          <w:rFonts w:cs="Times New Roman"/>
          <w:lang w:val="en-US"/>
        </w:rPr>
        <w:fldChar w:fldCharType="begin"/>
      </w:r>
      <w:r w:rsidR="003F507D">
        <w:rPr>
          <w:rFonts w:cs="Times New Roman"/>
          <w:lang w:val="en-US"/>
        </w:rPr>
        <w:instrText xml:space="preserve"> ADDIN ZOTERO_ITEM CSL_CITATION {"citationID":"16McwR1C","properties":{"formattedCitation":"(Einstein &amp; Infeld, 1938)","plainCitation":"(Einstein &amp; Infeld, 1938)","noteIndex":0},"citationItems":[{"id":7,"uris":["http://zotero.org/users/9228513/items/TTQGMBWQ"],"itemData":{"id":7,"type":"book","abstract":"Clear and concise explanations of the development of theories explaining physical phenomena.","ISBN":"978-0-671-20156-2","language":"en","note":"Google-Books-ID: lWEmNBaHCJMC","number-of-pages":"324","publisher":"Simon and Schuster","source":"Google Books","title":"Evolution of Physics","author":[{"family":"Einstein","given":"Albert"},{"family":"Infeld","given":"Leopold"}],"issued":{"date-parts":[["1938"]]}}}],"schema":"https://github.com/citation-style-language/schema/raw/master/csl-citation.json"} </w:instrText>
      </w:r>
      <w:r w:rsidR="00531C66">
        <w:rPr>
          <w:rFonts w:cs="Times New Roman"/>
          <w:lang w:val="en-US"/>
        </w:rPr>
        <w:fldChar w:fldCharType="separate"/>
      </w:r>
      <w:r w:rsidR="00531C66" w:rsidRPr="0069443A">
        <w:rPr>
          <w:rFonts w:cs="Times New Roman"/>
          <w:lang w:val="en-US"/>
        </w:rPr>
        <w:t xml:space="preserve">(Einstein &amp; </w:t>
      </w:r>
      <w:proofErr w:type="spellStart"/>
      <w:r w:rsidR="00531C66" w:rsidRPr="0069443A">
        <w:rPr>
          <w:rFonts w:cs="Times New Roman"/>
          <w:lang w:val="en-US"/>
        </w:rPr>
        <w:t>Infeld</w:t>
      </w:r>
      <w:proofErr w:type="spellEnd"/>
      <w:r w:rsidR="00531C66" w:rsidRPr="0069443A">
        <w:rPr>
          <w:rFonts w:cs="Times New Roman"/>
          <w:lang w:val="en-US"/>
        </w:rPr>
        <w:t>, 1938)</w:t>
      </w:r>
      <w:r w:rsidR="00531C66">
        <w:rPr>
          <w:rFonts w:cs="Times New Roman"/>
          <w:lang w:val="en-US"/>
        </w:rPr>
        <w:fldChar w:fldCharType="end"/>
      </w:r>
      <w:r w:rsidRPr="005545F2">
        <w:rPr>
          <w:rFonts w:cs="Times New Roman"/>
          <w:lang w:val="en-US"/>
        </w:rPr>
        <w:t>. Together with neutrons, they make up a group called uncharged particles. They are highly penetrating</w:t>
      </w:r>
      <w:r>
        <w:rPr>
          <w:rFonts w:cs="Times New Roman"/>
          <w:lang w:val="en-US"/>
        </w:rPr>
        <w:t xml:space="preserve"> because they need to interact directly with a target.</w:t>
      </w:r>
    </w:p>
    <w:p w14:paraId="2EA412C6" w14:textId="6F7F4402" w:rsidR="00D803DC" w:rsidRPr="00704FA2" w:rsidRDefault="00D803DC" w:rsidP="00CB30D7">
      <w:pPr>
        <w:spacing w:line="360" w:lineRule="auto"/>
        <w:rPr>
          <w:rFonts w:eastAsiaTheme="minorEastAsia" w:cs="Times New Roman"/>
          <w:lang w:val="en-US"/>
        </w:rPr>
      </w:pPr>
      <w:r>
        <w:rPr>
          <w:rFonts w:cs="Times New Roman"/>
          <w:lang w:val="en-US"/>
        </w:rPr>
        <w:t>Charged particles are different,</w:t>
      </w:r>
      <w:r w:rsidRPr="00704FA2">
        <w:rPr>
          <w:rFonts w:cs="Times New Roman"/>
          <w:lang w:val="en-US"/>
        </w:rPr>
        <w:t xml:space="preserve"> </w:t>
      </w:r>
      <w:r>
        <w:rPr>
          <w:rFonts w:cs="Times New Roman"/>
          <w:lang w:val="en-US"/>
        </w:rPr>
        <w:t>t</w:t>
      </w:r>
      <w:r w:rsidRPr="00704FA2">
        <w:rPr>
          <w:rFonts w:cs="Times New Roman"/>
          <w:lang w:val="en-US"/>
        </w:rPr>
        <w:t>hey consist of particles with either positive or negative charge. Some examples are protons (+), electrons (-)</w:t>
      </w:r>
      <w:r w:rsidR="00E00616">
        <w:rPr>
          <w:rFonts w:cs="Times New Roman"/>
          <w:lang w:val="en-US"/>
        </w:rPr>
        <w:t>,</w:t>
      </w:r>
      <w:r w:rsidRPr="00704FA2">
        <w:rPr>
          <w:rFonts w:cs="Times New Roman"/>
          <w:lang w:val="en-US"/>
        </w:rPr>
        <w:t xml:space="preserve"> and </w:t>
      </w:r>
      <m:oMath>
        <m:r>
          <w:rPr>
            <w:rFonts w:ascii="Cambria Math" w:hAnsi="Cambria Math" w:cs="Times New Roman"/>
            <w:lang w:val="en-US"/>
          </w:rPr>
          <m:t>α</m:t>
        </m:r>
      </m:oMath>
      <w:r w:rsidRPr="00704FA2">
        <w:rPr>
          <w:rFonts w:eastAsiaTheme="minorEastAsia" w:cs="Times New Roman"/>
          <w:lang w:val="en-US"/>
        </w:rPr>
        <w:t xml:space="preserve">-particles (+2). Their interaction probability is greater compared to uncharged particles. A photon must be </w:t>
      </w:r>
      <w:r w:rsidR="00E00616">
        <w:rPr>
          <w:rFonts w:eastAsiaTheme="minorEastAsia" w:cs="Times New Roman"/>
          <w:lang w:val="en-US"/>
        </w:rPr>
        <w:t>close to</w:t>
      </w:r>
      <w:r w:rsidRPr="00704FA2">
        <w:rPr>
          <w:rFonts w:eastAsiaTheme="minorEastAsia" w:cs="Times New Roman"/>
          <w:lang w:val="en-US"/>
        </w:rPr>
        <w:t xml:space="preserve"> either a nucleus or an electron for an interaction to occur. </w:t>
      </w:r>
      <w:r>
        <w:rPr>
          <w:rFonts w:eastAsiaTheme="minorEastAsia" w:cs="Times New Roman"/>
          <w:lang w:val="en-US"/>
        </w:rPr>
        <w:t>A</w:t>
      </w:r>
      <w:r w:rsidRPr="00704FA2">
        <w:rPr>
          <w:rFonts w:eastAsiaTheme="minorEastAsia" w:cs="Times New Roman"/>
          <w:lang w:val="en-US"/>
        </w:rPr>
        <w:t xml:space="preserve"> charged particle may interact at a distance. Their Coulomb field interacts with the Coulomb fields of </w:t>
      </w:r>
      <w:r>
        <w:rPr>
          <w:rFonts w:eastAsiaTheme="minorEastAsia" w:cs="Times New Roman"/>
          <w:lang w:val="en-US"/>
        </w:rPr>
        <w:t>other electrons</w:t>
      </w:r>
      <w:r w:rsidRPr="00704FA2">
        <w:rPr>
          <w:rFonts w:eastAsiaTheme="minorEastAsia" w:cs="Times New Roman"/>
          <w:lang w:val="en-US"/>
        </w:rPr>
        <w:t xml:space="preserve">, causing a </w:t>
      </w:r>
      <w:r>
        <w:rPr>
          <w:rFonts w:eastAsiaTheme="minorEastAsia" w:cs="Times New Roman"/>
          <w:lang w:val="en-US"/>
        </w:rPr>
        <w:t>“</w:t>
      </w:r>
      <w:r w:rsidRPr="00704FA2">
        <w:rPr>
          <w:rFonts w:eastAsiaTheme="minorEastAsia" w:cs="Times New Roman"/>
          <w:lang w:val="en-US"/>
        </w:rPr>
        <w:t>Continuous Slowing Down</w:t>
      </w:r>
      <w:r>
        <w:rPr>
          <w:rFonts w:eastAsiaTheme="minorEastAsia" w:cs="Times New Roman"/>
          <w:lang w:val="en-US"/>
        </w:rPr>
        <w:t>”</w:t>
      </w:r>
      <w:r w:rsidRPr="00704FA2">
        <w:rPr>
          <w:rFonts w:eastAsiaTheme="minorEastAsia" w:cs="Times New Roman"/>
          <w:lang w:val="en-US"/>
        </w:rPr>
        <w:t xml:space="preserve"> </w:t>
      </w:r>
      <w:r w:rsidRPr="00704FA2">
        <w:rPr>
          <w:rFonts w:eastAsiaTheme="minorEastAsia" w:cs="Times New Roman"/>
          <w:lang w:val="en-US"/>
        </w:rPr>
        <w:fldChar w:fldCharType="begin"/>
      </w:r>
      <w:r w:rsidR="003F507D">
        <w:rPr>
          <w:rFonts w:eastAsiaTheme="minorEastAsia" w:cs="Times New Roman"/>
          <w:lang w:val="en-US"/>
        </w:rPr>
        <w:instrText xml:space="preserve"> ADDIN ZOTERO_ITEM CSL_CITATION {"citationID":"eC2RFxgy","properties":{"formattedCitation":"(Attix,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Pr="00704FA2">
        <w:rPr>
          <w:rFonts w:eastAsiaTheme="minorEastAsia" w:cs="Times New Roman"/>
          <w:lang w:val="en-US"/>
        </w:rPr>
        <w:fldChar w:fldCharType="separate"/>
      </w:r>
      <w:r w:rsidRPr="00704FA2">
        <w:rPr>
          <w:rFonts w:cs="Times New Roman"/>
          <w:lang w:val="en-US"/>
        </w:rPr>
        <w:t>(</w:t>
      </w:r>
      <w:proofErr w:type="spellStart"/>
      <w:r w:rsidRPr="00704FA2">
        <w:rPr>
          <w:rFonts w:cs="Times New Roman"/>
          <w:lang w:val="en-US"/>
        </w:rPr>
        <w:t>Attix</w:t>
      </w:r>
      <w:proofErr w:type="spellEnd"/>
      <w:r w:rsidRPr="00704FA2">
        <w:rPr>
          <w:rFonts w:cs="Times New Roman"/>
          <w:lang w:val="en-US"/>
        </w:rPr>
        <w:t>, 1986, p. 160)</w:t>
      </w:r>
      <w:r w:rsidRPr="00704FA2">
        <w:rPr>
          <w:rFonts w:eastAsiaTheme="minorEastAsia" w:cs="Times New Roman"/>
          <w:lang w:val="en-US"/>
        </w:rPr>
        <w:fldChar w:fldCharType="end"/>
      </w:r>
      <w:r w:rsidRPr="00704FA2">
        <w:rPr>
          <w:rFonts w:eastAsiaTheme="minorEastAsia" w:cs="Times New Roman"/>
          <w:lang w:val="en-US"/>
        </w:rPr>
        <w:t xml:space="preserve">. </w:t>
      </w:r>
    </w:p>
    <w:p w14:paraId="74C20967" w14:textId="79DCE953" w:rsidR="00D803DC" w:rsidRPr="007A7F7B" w:rsidRDefault="00D803DC" w:rsidP="00CB30D7">
      <w:pPr>
        <w:spacing w:line="360" w:lineRule="auto"/>
        <w:rPr>
          <w:rFonts w:eastAsiaTheme="minorEastAsia" w:cs="Times New Roman"/>
          <w:lang w:val="en-US"/>
        </w:rPr>
      </w:pPr>
      <w:r w:rsidRPr="00704FA2">
        <w:rPr>
          <w:rFonts w:eastAsiaTheme="minorEastAsia" w:cs="Times New Roman"/>
          <w:lang w:val="en-US"/>
        </w:rPr>
        <w:t xml:space="preserve">The path of a charged particle through a medium is highly dependent on the particle at hand. What </w:t>
      </w:r>
      <w:r w:rsidR="00C418CE">
        <w:rPr>
          <w:rFonts w:eastAsiaTheme="minorEastAsia" w:cs="Times New Roman"/>
          <w:lang w:val="en-US"/>
        </w:rPr>
        <w:t>is</w:t>
      </w:r>
      <w:r w:rsidRPr="00704FA2">
        <w:rPr>
          <w:rFonts w:eastAsiaTheme="minorEastAsia" w:cs="Times New Roman"/>
          <w:lang w:val="en-US"/>
        </w:rPr>
        <w:t xml:space="preserve"> the charge,</w:t>
      </w:r>
      <w:r w:rsidR="007E48FA">
        <w:rPr>
          <w:rFonts w:eastAsiaTheme="minorEastAsia" w:cs="Times New Roman"/>
          <w:lang w:val="en-US"/>
        </w:rPr>
        <w:t xml:space="preserve"> </w:t>
      </w:r>
      <w:r w:rsidR="00FF71D6">
        <w:rPr>
          <w:rFonts w:eastAsiaTheme="minorEastAsia" w:cs="Times New Roman"/>
          <w:lang w:val="en-US"/>
        </w:rPr>
        <w:t>its</w:t>
      </w:r>
      <w:r w:rsidR="00425AB5">
        <w:rPr>
          <w:rFonts w:eastAsiaTheme="minorEastAsia" w:cs="Times New Roman"/>
          <w:lang w:val="en-US"/>
        </w:rPr>
        <w:t xml:space="preserve"> velocity</w:t>
      </w:r>
      <w:r w:rsidR="00B95239">
        <w:rPr>
          <w:rFonts w:eastAsiaTheme="minorEastAsia" w:cs="Times New Roman"/>
          <w:lang w:val="en-US"/>
        </w:rPr>
        <w:t>,</w:t>
      </w:r>
      <w:r w:rsidRPr="00704FA2">
        <w:rPr>
          <w:rFonts w:eastAsiaTheme="minorEastAsia" w:cs="Times New Roman"/>
          <w:lang w:val="en-US"/>
        </w:rPr>
        <w:t xml:space="preserve"> and </w:t>
      </w:r>
      <w:r w:rsidR="00FF71D6">
        <w:rPr>
          <w:rFonts w:eastAsiaTheme="minorEastAsia" w:cs="Times New Roman"/>
          <w:lang w:val="en-US"/>
        </w:rPr>
        <w:t>its</w:t>
      </w:r>
      <w:r w:rsidRPr="00704FA2">
        <w:rPr>
          <w:rFonts w:eastAsiaTheme="minorEastAsia" w:cs="Times New Roman"/>
          <w:lang w:val="en-US"/>
        </w:rPr>
        <w:t xml:space="preserve"> </w:t>
      </w:r>
      <w:r w:rsidR="00FF71D6">
        <w:rPr>
          <w:rFonts w:eastAsiaTheme="minorEastAsia" w:cs="Times New Roman"/>
          <w:lang w:val="en-US"/>
        </w:rPr>
        <w:t>weight</w:t>
      </w:r>
      <w:r>
        <w:rPr>
          <w:rFonts w:eastAsiaTheme="minorEastAsia" w:cs="Times New Roman"/>
          <w:lang w:val="en-US"/>
        </w:rPr>
        <w:t>?</w:t>
      </w:r>
      <w:r w:rsidRPr="00704FA2">
        <w:rPr>
          <w:rFonts w:eastAsiaTheme="minorEastAsia" w:cs="Times New Roman"/>
          <w:lang w:val="en-US"/>
        </w:rPr>
        <w:t xml:space="preserve"> </w:t>
      </w:r>
      <w:r w:rsidR="007A7F7B">
        <w:rPr>
          <w:rFonts w:eastAsiaTheme="minorEastAsia" w:cs="Times New Roman"/>
          <w:lang w:val="en-US"/>
        </w:rPr>
        <w:br/>
      </w:r>
      <w:r w:rsidR="00E85FC3">
        <w:rPr>
          <w:rFonts w:cs="Times New Roman"/>
          <w:lang w:val="en-US"/>
        </w:rPr>
        <w:t>In medical physics</w:t>
      </w:r>
      <w:r w:rsidR="0087388F">
        <w:rPr>
          <w:rFonts w:cs="Times New Roman"/>
          <w:lang w:val="en-US"/>
        </w:rPr>
        <w:t>, the</w:t>
      </w:r>
      <w:r w:rsidRPr="005545F2">
        <w:rPr>
          <w:rFonts w:cs="Times New Roman"/>
          <w:lang w:val="en-US"/>
        </w:rPr>
        <w:t xml:space="preserve"> primar</w:t>
      </w:r>
      <w:r w:rsidR="0087388F">
        <w:rPr>
          <w:rFonts w:cs="Times New Roman"/>
          <w:lang w:val="en-US"/>
        </w:rPr>
        <w:t>y</w:t>
      </w:r>
      <w:r w:rsidRPr="005545F2">
        <w:rPr>
          <w:rFonts w:cs="Times New Roman"/>
          <w:lang w:val="en-US"/>
        </w:rPr>
        <w:t xml:space="preserve"> interested</w:t>
      </w:r>
      <w:r w:rsidR="0087388F">
        <w:rPr>
          <w:rFonts w:cs="Times New Roman"/>
          <w:lang w:val="en-US"/>
        </w:rPr>
        <w:t xml:space="preserve"> is</w:t>
      </w:r>
      <w:r w:rsidRPr="005545F2">
        <w:rPr>
          <w:rFonts w:cs="Times New Roman"/>
          <w:lang w:val="en-US"/>
        </w:rPr>
        <w:t xml:space="preserve"> ionizing radiation and using its properties to</w:t>
      </w:r>
      <w:r w:rsidR="00E85FC3">
        <w:rPr>
          <w:rFonts w:cs="Times New Roman"/>
          <w:lang w:val="en-US"/>
        </w:rPr>
        <w:t xml:space="preserve"> identify </w:t>
      </w:r>
      <w:r w:rsidR="004D0617">
        <w:rPr>
          <w:rFonts w:cs="Times New Roman"/>
          <w:lang w:val="en-US"/>
        </w:rPr>
        <w:t>or treat</w:t>
      </w:r>
      <w:r w:rsidRPr="005545F2">
        <w:rPr>
          <w:rFonts w:cs="Times New Roman"/>
          <w:lang w:val="en-US"/>
        </w:rPr>
        <w:t xml:space="preserve"> </w:t>
      </w:r>
      <w:r w:rsidR="0038749D">
        <w:rPr>
          <w:rFonts w:cs="Times New Roman"/>
          <w:lang w:val="en-US"/>
        </w:rPr>
        <w:t>medical lesions</w:t>
      </w:r>
      <w:r w:rsidRPr="005545F2">
        <w:rPr>
          <w:rFonts w:cs="Times New Roman"/>
          <w:lang w:val="en-US"/>
        </w:rPr>
        <w:t>. This is further examined in the radiobiology section (</w:t>
      </w:r>
      <w:r w:rsidR="004A43B3">
        <w:rPr>
          <w:rFonts w:cs="Times New Roman"/>
          <w:lang w:val="en-US"/>
        </w:rPr>
        <w:fldChar w:fldCharType="begin"/>
      </w:r>
      <w:r w:rsidR="004A43B3">
        <w:rPr>
          <w:rFonts w:cs="Times New Roman"/>
          <w:lang w:val="en-US"/>
        </w:rPr>
        <w:instrText xml:space="preserve"> REF _Ref99107553 \r \h </w:instrText>
      </w:r>
      <w:r w:rsidR="00CB30D7">
        <w:rPr>
          <w:rFonts w:cs="Times New Roman"/>
          <w:lang w:val="en-US"/>
        </w:rPr>
        <w:instrText xml:space="preserve"> \* MERGEFORMAT </w:instrText>
      </w:r>
      <w:r w:rsidR="004A43B3">
        <w:rPr>
          <w:rFonts w:cs="Times New Roman"/>
          <w:lang w:val="en-US"/>
        </w:rPr>
      </w:r>
      <w:r w:rsidR="004A43B3">
        <w:rPr>
          <w:rFonts w:cs="Times New Roman"/>
          <w:lang w:val="en-US"/>
        </w:rPr>
        <w:fldChar w:fldCharType="separate"/>
      </w:r>
      <w:r w:rsidR="000E19EF">
        <w:rPr>
          <w:rFonts w:cs="Times New Roman"/>
          <w:lang w:val="en-US"/>
        </w:rPr>
        <w:t>1.7</w:t>
      </w:r>
      <w:r w:rsidR="004A43B3">
        <w:rPr>
          <w:rFonts w:cs="Times New Roman"/>
          <w:lang w:val="en-US"/>
        </w:rPr>
        <w:fldChar w:fldCharType="end"/>
      </w:r>
      <w:r w:rsidRPr="005545F2">
        <w:rPr>
          <w:rFonts w:cs="Times New Roman"/>
          <w:lang w:val="en-US"/>
        </w:rPr>
        <w:t>).</w:t>
      </w:r>
    </w:p>
    <w:p w14:paraId="7A719040" w14:textId="2449131C" w:rsidR="00F7351E" w:rsidRDefault="001A04AA" w:rsidP="00CB30D7">
      <w:pPr>
        <w:pStyle w:val="Heading3"/>
        <w:spacing w:line="360" w:lineRule="auto"/>
        <w:rPr>
          <w:lang w:val="en-US"/>
        </w:rPr>
      </w:pPr>
      <w:bookmarkStart w:id="7" w:name="_Ref94693766"/>
      <w:bookmarkStart w:id="8" w:name="_Toc103247126"/>
      <w:r>
        <w:rPr>
          <w:lang w:val="en-US"/>
        </w:rPr>
        <w:t xml:space="preserve">Photon </w:t>
      </w:r>
      <w:r w:rsidR="00EF3A24">
        <w:rPr>
          <w:lang w:val="en-US"/>
        </w:rPr>
        <w:t>i</w:t>
      </w:r>
      <w:r>
        <w:rPr>
          <w:lang w:val="en-US"/>
        </w:rPr>
        <w:t xml:space="preserve">nteraction </w:t>
      </w:r>
      <w:r w:rsidR="00EF3A24">
        <w:rPr>
          <w:lang w:val="en-US"/>
        </w:rPr>
        <w:t>in matter</w:t>
      </w:r>
      <w:bookmarkEnd w:id="7"/>
      <w:bookmarkEnd w:id="8"/>
    </w:p>
    <w:p w14:paraId="38601F67" w14:textId="4AC08DFC" w:rsidR="00364EDD" w:rsidRDefault="00EA3C8F" w:rsidP="00CB30D7">
      <w:pPr>
        <w:spacing w:line="360" w:lineRule="auto"/>
        <w:rPr>
          <w:rFonts w:eastAsiaTheme="minorEastAsia" w:cs="Times New Roman"/>
          <w:lang w:val="en-US"/>
        </w:rPr>
      </w:pPr>
      <w:r w:rsidRPr="005545F2">
        <w:rPr>
          <w:rFonts w:cs="Times New Roman"/>
          <w:lang w:val="en-US"/>
        </w:rPr>
        <w:t>Photons are energy-carrying particles</w:t>
      </w:r>
      <w:r w:rsidR="004A43B3">
        <w:rPr>
          <w:rFonts w:cs="Times New Roman"/>
          <w:lang w:val="en-US"/>
        </w:rPr>
        <w:t>,</w:t>
      </w:r>
      <w:r w:rsidRPr="005545F2">
        <w:rPr>
          <w:rFonts w:cs="Times New Roman"/>
          <w:lang w:val="en-US"/>
        </w:rPr>
        <w:t xml:space="preserve"> without mass</w:t>
      </w:r>
      <w:r w:rsidR="004A43B3">
        <w:rPr>
          <w:rFonts w:cs="Times New Roman"/>
          <w:lang w:val="en-US"/>
        </w:rPr>
        <w:t>,</w:t>
      </w:r>
      <w:r w:rsidRPr="005545F2">
        <w:rPr>
          <w:rFonts w:cs="Times New Roman"/>
          <w:lang w:val="en-US"/>
        </w:rPr>
        <w:t xml:space="preserve"> traveling at the speed of light. They interact with the surrounding medium in several ways. The main interactions are Rayleigh Scattering, Photoelectric effect, Compton Scattering, pair/triplet production</w:t>
      </w:r>
      <w:r w:rsidR="00EF0508">
        <w:rPr>
          <w:rFonts w:cs="Times New Roman"/>
          <w:lang w:val="en-US"/>
        </w:rPr>
        <w:t>,</w:t>
      </w:r>
      <w:r w:rsidRPr="005545F2">
        <w:rPr>
          <w:rFonts w:cs="Times New Roman"/>
          <w:lang w:val="en-US"/>
        </w:rPr>
        <w:t xml:space="preserve"> and photonuclear interactions</w:t>
      </w:r>
      <w:r w:rsidR="00AC717D">
        <w:rPr>
          <w:rFonts w:cs="Times New Roman"/>
          <w:lang w:val="en-US"/>
        </w:rPr>
        <w:t xml:space="preserve"> </w:t>
      </w:r>
      <w:r w:rsidR="00AC717D">
        <w:rPr>
          <w:rFonts w:cs="Times New Roman"/>
          <w:lang w:val="en-US"/>
        </w:rPr>
        <w:fldChar w:fldCharType="begin"/>
      </w:r>
      <w:r w:rsidR="00656E87">
        <w:rPr>
          <w:rFonts w:cs="Times New Roman"/>
          <w:lang w:val="en-US"/>
        </w:rPr>
        <w:instrText xml:space="preserve"> ADDIN ZOTERO_ITEM CSL_CITATION {"citationID":"JVz7P8Q8","properties":{"formattedCitation":"(Attix,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AC717D">
        <w:rPr>
          <w:rFonts w:cs="Times New Roman"/>
          <w:lang w:val="en-US"/>
        </w:rPr>
        <w:fldChar w:fldCharType="separate"/>
      </w:r>
      <w:r w:rsidR="00AC717D" w:rsidRPr="00AC717D">
        <w:rPr>
          <w:rFonts w:cs="Times New Roman"/>
          <w:lang w:val="en-US"/>
        </w:rPr>
        <w:t>(</w:t>
      </w:r>
      <w:proofErr w:type="spellStart"/>
      <w:r w:rsidR="00AC717D" w:rsidRPr="00AC717D">
        <w:rPr>
          <w:rFonts w:cs="Times New Roman"/>
          <w:lang w:val="en-US"/>
        </w:rPr>
        <w:t>Attix</w:t>
      </w:r>
      <w:proofErr w:type="spellEnd"/>
      <w:r w:rsidR="00AC717D" w:rsidRPr="00AC717D">
        <w:rPr>
          <w:rFonts w:cs="Times New Roman"/>
          <w:lang w:val="en-US"/>
        </w:rPr>
        <w:t>, 1986</w:t>
      </w:r>
      <w:r w:rsidR="00AC717D">
        <w:rPr>
          <w:rFonts w:cs="Times New Roman"/>
          <w:lang w:val="en-US"/>
        </w:rPr>
        <w:t>, p.</w:t>
      </w:r>
      <w:r w:rsidR="003268D7">
        <w:rPr>
          <w:rFonts w:cs="Times New Roman"/>
          <w:lang w:val="en-US"/>
        </w:rPr>
        <w:t>124-</w:t>
      </w:r>
      <w:r w:rsidR="00AC717D">
        <w:rPr>
          <w:rFonts w:cs="Times New Roman"/>
          <w:lang w:val="en-US"/>
        </w:rPr>
        <w:t>125</w:t>
      </w:r>
      <w:r w:rsidR="00AC717D" w:rsidRPr="00AC717D">
        <w:rPr>
          <w:rFonts w:cs="Times New Roman"/>
          <w:lang w:val="en-US"/>
        </w:rPr>
        <w:t>)</w:t>
      </w:r>
      <w:r w:rsidR="00AC717D">
        <w:rPr>
          <w:rFonts w:cs="Times New Roman"/>
          <w:lang w:val="en-US"/>
        </w:rPr>
        <w:fldChar w:fldCharType="end"/>
      </w:r>
      <w:r w:rsidRPr="005545F2">
        <w:rPr>
          <w:rFonts w:cs="Times New Roman"/>
          <w:lang w:val="en-US"/>
        </w:rPr>
        <w:t>. Which interaction you</w:t>
      </w:r>
      <w:r>
        <w:rPr>
          <w:rFonts w:cs="Times New Roman"/>
          <w:lang w:val="en-US"/>
        </w:rPr>
        <w:t>’</w:t>
      </w:r>
      <w:r w:rsidRPr="005545F2">
        <w:rPr>
          <w:rFonts w:cs="Times New Roman"/>
          <w:lang w:val="en-US"/>
        </w:rPr>
        <w:t xml:space="preserve">ll have is highly dependent on the atomic number </w:t>
      </w:r>
      <m:oMath>
        <m:r>
          <w:rPr>
            <w:rFonts w:ascii="Cambria Math" w:hAnsi="Cambria Math" w:cs="Times New Roman"/>
            <w:lang w:val="en-US"/>
          </w:rPr>
          <m:t>Z</m:t>
        </m:r>
      </m:oMath>
      <w:r w:rsidRPr="005545F2">
        <w:rPr>
          <w:rFonts w:eastAsiaTheme="minorEastAsia" w:cs="Times New Roman"/>
          <w:lang w:val="en-US"/>
        </w:rPr>
        <w:t xml:space="preserve"> of the photon absorber and the energy of the incoming photon. The probability of interaction is defined as interaction cross-section, with the unit </w:t>
      </w:r>
      <m:oMath>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oMath>
      <w:r w:rsidRPr="005545F2">
        <w:rPr>
          <w:rFonts w:eastAsiaTheme="minorEastAsia" w:cs="Times New Roman"/>
          <w:lang w:val="en-US"/>
        </w:rPr>
        <w:t>.</w:t>
      </w:r>
      <w:r w:rsidR="00672A27">
        <w:rPr>
          <w:rFonts w:eastAsiaTheme="minorEastAsia" w:cs="Times New Roman"/>
          <w:lang w:val="en-US"/>
        </w:rPr>
        <w:t xml:space="preserve"> In </w:t>
      </w:r>
      <w:r w:rsidR="00672A27">
        <w:rPr>
          <w:rFonts w:eastAsiaTheme="minorEastAsia" w:cs="Times New Roman"/>
          <w:lang w:val="en-US"/>
        </w:rPr>
        <w:fldChar w:fldCharType="begin"/>
      </w:r>
      <w:r w:rsidR="00672A27">
        <w:rPr>
          <w:rFonts w:eastAsiaTheme="minorEastAsia" w:cs="Times New Roman"/>
          <w:lang w:val="en-US"/>
        </w:rPr>
        <w:instrText xml:space="preserve"> REF _Ref94625773 \h </w:instrText>
      </w:r>
      <w:r w:rsidR="00CB30D7">
        <w:rPr>
          <w:rFonts w:eastAsiaTheme="minorEastAsia" w:cs="Times New Roman"/>
          <w:lang w:val="en-US"/>
        </w:rPr>
        <w:instrText xml:space="preserve"> \* MERGEFORMAT </w:instrText>
      </w:r>
      <w:r w:rsidR="00672A27">
        <w:rPr>
          <w:rFonts w:eastAsiaTheme="minorEastAsia" w:cs="Times New Roman"/>
          <w:lang w:val="en-US"/>
        </w:rPr>
      </w:r>
      <w:r w:rsidR="00672A27">
        <w:rPr>
          <w:rFonts w:eastAsiaTheme="minorEastAsia" w:cs="Times New Roman"/>
          <w:lang w:val="en-US"/>
        </w:rPr>
        <w:fldChar w:fldCharType="separate"/>
      </w:r>
      <w:r w:rsidR="000E19EF" w:rsidRPr="00F8004F">
        <w:rPr>
          <w:lang w:val="en-US"/>
        </w:rPr>
        <w:t xml:space="preserve">Figure </w:t>
      </w:r>
      <w:r w:rsidR="000E19EF">
        <w:rPr>
          <w:noProof/>
          <w:lang w:val="en-US"/>
        </w:rPr>
        <w:t>1</w:t>
      </w:r>
      <w:r w:rsidR="000E19EF">
        <w:rPr>
          <w:noProof/>
          <w:lang w:val="en-US"/>
        </w:rPr>
        <w:noBreakHyphen/>
        <w:t>1</w:t>
      </w:r>
      <w:r w:rsidR="00672A27">
        <w:rPr>
          <w:rFonts w:eastAsiaTheme="minorEastAsia" w:cs="Times New Roman"/>
          <w:lang w:val="en-US"/>
        </w:rPr>
        <w:fldChar w:fldCharType="end"/>
      </w:r>
      <w:r w:rsidRPr="005545F2">
        <w:rPr>
          <w:rFonts w:eastAsiaTheme="minorEastAsia" w:cs="Times New Roman"/>
          <w:lang w:val="en-US"/>
        </w:rPr>
        <w:t xml:space="preserve"> </w:t>
      </w:r>
      <w:r w:rsidR="005A0A4D">
        <w:rPr>
          <w:rFonts w:eastAsiaTheme="minorEastAsia" w:cs="Times New Roman"/>
          <w:lang w:val="en-US"/>
        </w:rPr>
        <w:t xml:space="preserve">we see which interaction type dominates for specific energies and atomic number Z. </w:t>
      </w:r>
      <w:r w:rsidR="00741DB0">
        <w:rPr>
          <w:rFonts w:eastAsiaTheme="minorEastAsia" w:cs="Times New Roman"/>
          <w:lang w:val="en-US"/>
        </w:rPr>
        <w:t xml:space="preserve">Pair production is </w:t>
      </w:r>
      <w:r w:rsidR="00FE5CFA">
        <w:rPr>
          <w:rFonts w:eastAsiaTheme="minorEastAsia" w:cs="Times New Roman"/>
          <w:lang w:val="en-US"/>
        </w:rPr>
        <w:t xml:space="preserve">the </w:t>
      </w:r>
      <w:r w:rsidR="00741DB0">
        <w:rPr>
          <w:rFonts w:eastAsiaTheme="minorEastAsia" w:cs="Times New Roman"/>
          <w:lang w:val="en-US"/>
        </w:rPr>
        <w:t>annihilation of photons in the presence of a nucleus’s Coulomb field</w:t>
      </w:r>
      <w:r w:rsidR="00B516BD">
        <w:rPr>
          <w:rFonts w:eastAsiaTheme="minorEastAsia" w:cs="Times New Roman"/>
          <w:lang w:val="en-US"/>
        </w:rPr>
        <w:t>,</w:t>
      </w:r>
      <w:r w:rsidR="000C2810">
        <w:rPr>
          <w:rFonts w:eastAsiaTheme="minorEastAsia" w:cs="Times New Roman"/>
          <w:lang w:val="en-US"/>
        </w:rPr>
        <w:t xml:space="preserve"> producing a positron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oMath>
      <w:r w:rsidR="000C2810">
        <w:rPr>
          <w:rFonts w:eastAsiaTheme="minorEastAsia" w:cs="Times New Roman"/>
          <w:lang w:val="en-US"/>
        </w:rPr>
        <w:t>)</w:t>
      </w:r>
      <w:r w:rsidR="006E6B93">
        <w:rPr>
          <w:rFonts w:eastAsiaTheme="minorEastAsia" w:cs="Times New Roman"/>
          <w:lang w:val="en-US"/>
        </w:rPr>
        <w:t xml:space="preserve"> electron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oMath>
      <w:r w:rsidR="006E6B93">
        <w:rPr>
          <w:rFonts w:eastAsiaTheme="minorEastAsia" w:cs="Times New Roman"/>
          <w:lang w:val="en-US"/>
        </w:rPr>
        <w:t>) pair</w:t>
      </w:r>
      <w:r w:rsidR="00AA7D77">
        <w:rPr>
          <w:rFonts w:eastAsiaTheme="minorEastAsia" w:cs="Times New Roman"/>
          <w:lang w:val="en-US"/>
        </w:rPr>
        <w:t>. The interaction demands</w:t>
      </w:r>
      <w:r w:rsidR="00DF5166">
        <w:rPr>
          <w:rFonts w:eastAsiaTheme="minorEastAsia" w:cs="Times New Roman"/>
          <w:lang w:val="en-US"/>
        </w:rPr>
        <w:t>,</w:t>
      </w:r>
      <w:r w:rsidR="00B516BD">
        <w:rPr>
          <w:rFonts w:eastAsiaTheme="minorEastAsia" w:cs="Times New Roman"/>
          <w:lang w:val="en-US"/>
        </w:rPr>
        <w:t xml:space="preserve"> at</w:t>
      </w:r>
      <w:r w:rsidR="0075585F">
        <w:rPr>
          <w:rFonts w:eastAsiaTheme="minorEastAsia" w:cs="Times New Roman"/>
          <w:lang w:val="en-US"/>
        </w:rPr>
        <w:t xml:space="preserve"> minimum</w:t>
      </w:r>
      <w:r w:rsidR="00DF5166">
        <w:rPr>
          <w:rFonts w:eastAsiaTheme="minorEastAsia" w:cs="Times New Roman"/>
          <w:lang w:val="en-US"/>
        </w:rPr>
        <w:t>,</w:t>
      </w:r>
      <w:r w:rsidR="003B495D">
        <w:rPr>
          <w:rFonts w:eastAsiaTheme="minorEastAsia" w:cs="Times New Roman"/>
          <w:lang w:val="en-US"/>
        </w:rPr>
        <w:t xml:space="preserve"> the rest</w:t>
      </w:r>
      <w:r w:rsidR="0075585F">
        <w:rPr>
          <w:rFonts w:eastAsiaTheme="minorEastAsia" w:cs="Times New Roman"/>
          <w:lang w:val="en-US"/>
        </w:rPr>
        <w:t xml:space="preserve"> </w:t>
      </w:r>
      <w:r w:rsidR="009C5157">
        <w:rPr>
          <w:rFonts w:eastAsiaTheme="minorEastAsia" w:cs="Times New Roman"/>
          <w:lang w:val="en-US"/>
        </w:rPr>
        <w:t>energy of</w:t>
      </w:r>
      <w:r w:rsidR="003B495D">
        <w:rPr>
          <w:rFonts w:eastAsiaTheme="minorEastAsia" w:cs="Times New Roman"/>
          <w:lang w:val="en-US"/>
        </w:rPr>
        <w:t xml:space="preserve"> two electrons</w:t>
      </w:r>
      <w:r w:rsidR="009C5157">
        <w:rPr>
          <w:rFonts w:eastAsiaTheme="minorEastAsia" w:cs="Times New Roman"/>
          <w:lang w:val="en-US"/>
        </w:rPr>
        <w:t xml:space="preserve"> </w:t>
      </w:r>
      <w:r w:rsidR="00B516BD">
        <w:rPr>
          <w:rFonts w:eastAsiaTheme="minorEastAsia" w:cs="Times New Roman"/>
          <w:lang w:val="en-US"/>
        </w:rPr>
        <w:t>(</w:t>
      </w:r>
      <m:oMath>
        <m:r>
          <w:rPr>
            <w:rFonts w:ascii="Cambria Math" w:eastAsiaTheme="minorEastAsia" w:hAnsi="Cambria Math" w:cs="Times New Roman"/>
            <w:lang w:val="en-US"/>
          </w:rPr>
          <m:t>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m</m:t>
            </m:r>
          </m:e>
          <m:sub>
            <m:r>
              <w:rPr>
                <w:rFonts w:ascii="Cambria Math" w:eastAsiaTheme="minorEastAsia" w:hAnsi="Cambria Math" w:cs="Times New Roman"/>
                <w:lang w:val="en-US"/>
              </w:rPr>
              <m:t>0</m:t>
            </m:r>
          </m:sub>
        </m:sSub>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c</m:t>
            </m:r>
          </m:e>
          <m:sup>
            <m:r>
              <w:rPr>
                <w:rFonts w:ascii="Cambria Math" w:eastAsiaTheme="minorEastAsia" w:hAnsi="Cambria Math" w:cs="Times New Roman"/>
                <w:lang w:val="en-US"/>
              </w:rPr>
              <m:t>2</m:t>
            </m:r>
          </m:sup>
        </m:sSup>
        <m:r>
          <w:rPr>
            <w:rFonts w:ascii="Cambria Math" w:eastAsiaTheme="minorEastAsia" w:hAnsi="Cambria Math" w:cs="Times New Roman"/>
            <w:lang w:val="en-US"/>
          </w:rPr>
          <m:t>=1.02 MeV</m:t>
        </m:r>
      </m:oMath>
      <w:r w:rsidR="00040B08">
        <w:rPr>
          <w:rFonts w:eastAsiaTheme="minorEastAsia" w:cs="Times New Roman"/>
          <w:lang w:val="en-US"/>
        </w:rPr>
        <w:t xml:space="preserve">) </w:t>
      </w:r>
      <w:r w:rsidR="00D30C1B">
        <w:rPr>
          <w:rFonts w:eastAsiaTheme="minorEastAsia" w:cs="Times New Roman"/>
          <w:lang w:val="en-US"/>
        </w:rPr>
        <w:fldChar w:fldCharType="begin"/>
      </w:r>
      <w:r w:rsidR="00656E87">
        <w:rPr>
          <w:rFonts w:eastAsiaTheme="minorEastAsia" w:cs="Times New Roman"/>
          <w:lang w:val="en-US"/>
        </w:rPr>
        <w:instrText xml:space="preserve"> ADDIN ZOTERO_ITEM CSL_CITATION {"citationID":"lWFqGxu3","properties":{"formattedCitation":"(Attix,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D30C1B">
        <w:rPr>
          <w:rFonts w:eastAsiaTheme="minorEastAsia" w:cs="Times New Roman"/>
          <w:lang w:val="en-US"/>
        </w:rPr>
        <w:fldChar w:fldCharType="separate"/>
      </w:r>
      <w:r w:rsidR="00D30C1B" w:rsidRPr="00436F29">
        <w:rPr>
          <w:rFonts w:cs="Times New Roman"/>
          <w:lang w:val="en-US"/>
        </w:rPr>
        <w:t>(</w:t>
      </w:r>
      <w:proofErr w:type="spellStart"/>
      <w:r w:rsidR="00D30C1B" w:rsidRPr="00436F29">
        <w:rPr>
          <w:rFonts w:cs="Times New Roman"/>
          <w:lang w:val="en-US"/>
        </w:rPr>
        <w:t>Attix</w:t>
      </w:r>
      <w:proofErr w:type="spellEnd"/>
      <w:r w:rsidR="00D30C1B" w:rsidRPr="00436F29">
        <w:rPr>
          <w:rFonts w:cs="Times New Roman"/>
          <w:lang w:val="en-US"/>
        </w:rPr>
        <w:t>, 1986</w:t>
      </w:r>
      <w:r w:rsidR="00436F29">
        <w:rPr>
          <w:rFonts w:cs="Times New Roman"/>
          <w:lang w:val="en-US"/>
        </w:rPr>
        <w:t>, p.146-148</w:t>
      </w:r>
      <w:r w:rsidR="00D30C1B" w:rsidRPr="00436F29">
        <w:rPr>
          <w:rFonts w:cs="Times New Roman"/>
          <w:lang w:val="en-US"/>
        </w:rPr>
        <w:t>)</w:t>
      </w:r>
      <w:r w:rsidR="00D30C1B">
        <w:rPr>
          <w:rFonts w:eastAsiaTheme="minorEastAsia" w:cs="Times New Roman"/>
          <w:lang w:val="en-US"/>
        </w:rPr>
        <w:fldChar w:fldCharType="end"/>
      </w:r>
      <w:r w:rsidR="00DF5166">
        <w:rPr>
          <w:rFonts w:eastAsiaTheme="minorEastAsia" w:cs="Times New Roman"/>
          <w:lang w:val="en-US"/>
        </w:rPr>
        <w:t xml:space="preserve">. We will use photons with energies </w:t>
      </w:r>
      <w:r w:rsidR="00A11A4E">
        <w:rPr>
          <w:rFonts w:eastAsiaTheme="minorEastAsia" w:cs="Times New Roman"/>
          <w:lang w:val="en-US"/>
        </w:rPr>
        <w:t xml:space="preserve">in the kV region, where the photoelectric </w:t>
      </w:r>
      <w:r w:rsidR="00EF448C">
        <w:rPr>
          <w:rFonts w:eastAsiaTheme="minorEastAsia" w:cs="Times New Roman"/>
          <w:lang w:val="en-US"/>
        </w:rPr>
        <w:t xml:space="preserve">effect and Compton scattering dominate, and </w:t>
      </w:r>
      <w:r w:rsidR="00484B3F">
        <w:rPr>
          <w:rFonts w:eastAsiaTheme="minorEastAsia" w:cs="Times New Roman"/>
          <w:lang w:val="en-US"/>
        </w:rPr>
        <w:t>these intera</w:t>
      </w:r>
      <w:r w:rsidR="00202236">
        <w:rPr>
          <w:rFonts w:eastAsiaTheme="minorEastAsia" w:cs="Times New Roman"/>
          <w:lang w:val="en-US"/>
        </w:rPr>
        <w:t>c</w:t>
      </w:r>
      <w:r w:rsidR="00484B3F">
        <w:rPr>
          <w:rFonts w:eastAsiaTheme="minorEastAsia" w:cs="Times New Roman"/>
          <w:lang w:val="en-US"/>
        </w:rPr>
        <w:t>tion types will</w:t>
      </w:r>
      <w:r w:rsidR="00EF448C">
        <w:rPr>
          <w:rFonts w:eastAsiaTheme="minorEastAsia" w:cs="Times New Roman"/>
          <w:lang w:val="en-US"/>
        </w:rPr>
        <w:t xml:space="preserve"> naturally be our focus. </w:t>
      </w:r>
    </w:p>
    <w:p w14:paraId="36ECCE96" w14:textId="3F9ABD34" w:rsidR="00222D67" w:rsidRPr="004B48EB" w:rsidRDefault="00EA3C8F" w:rsidP="00CB30D7">
      <w:pPr>
        <w:spacing w:line="360" w:lineRule="auto"/>
        <w:rPr>
          <w:rFonts w:eastAsiaTheme="minorEastAsia" w:cs="Times New Roman"/>
          <w:lang w:val="en-US"/>
        </w:rPr>
      </w:pPr>
      <w:r w:rsidRPr="005545F2">
        <w:rPr>
          <w:rFonts w:eastAsiaTheme="minorEastAsia" w:cs="Times New Roman"/>
          <w:lang w:val="en-US"/>
        </w:rPr>
        <w:lastRenderedPageBreak/>
        <w:t>Rayleigh scatteri</w:t>
      </w:r>
      <w:r w:rsidR="005E605A">
        <w:rPr>
          <w:rFonts w:eastAsiaTheme="minorEastAsia" w:cs="Times New Roman"/>
          <w:lang w:val="en-US"/>
        </w:rPr>
        <w:t xml:space="preserve">ng is </w:t>
      </w:r>
      <w:r w:rsidR="005F5319">
        <w:rPr>
          <w:rFonts w:eastAsiaTheme="minorEastAsia" w:cs="Times New Roman"/>
          <w:lang w:val="en-US"/>
        </w:rPr>
        <w:t>a relevant interaction type</w:t>
      </w:r>
      <w:r w:rsidR="00972F49">
        <w:rPr>
          <w:rFonts w:eastAsiaTheme="minorEastAsia" w:cs="Times New Roman"/>
          <w:lang w:val="en-US"/>
        </w:rPr>
        <w:t xml:space="preserve"> for lower energ</w:t>
      </w:r>
      <w:r w:rsidR="008F4DCA">
        <w:rPr>
          <w:rFonts w:eastAsiaTheme="minorEastAsia" w:cs="Times New Roman"/>
          <w:lang w:val="en-US"/>
        </w:rPr>
        <w:t>y photons</w:t>
      </w:r>
      <w:r w:rsidR="00B318C3">
        <w:rPr>
          <w:rFonts w:eastAsiaTheme="minorEastAsia" w:cs="Times New Roman"/>
          <w:lang w:val="en-US"/>
        </w:rPr>
        <w:t>. The photons are deflected from their path, but no energy transfers occur</w:t>
      </w:r>
      <w:r w:rsidR="00734C36">
        <w:rPr>
          <w:rFonts w:eastAsiaTheme="minorEastAsia" w:cs="Times New Roman"/>
          <w:lang w:val="en-US"/>
        </w:rPr>
        <w:t>;</w:t>
      </w:r>
      <w:r w:rsidR="00B318C3">
        <w:rPr>
          <w:rFonts w:eastAsiaTheme="minorEastAsia" w:cs="Times New Roman"/>
          <w:lang w:val="en-US"/>
        </w:rPr>
        <w:t xml:space="preserve"> </w:t>
      </w:r>
      <w:r w:rsidR="00A7391B">
        <w:rPr>
          <w:rFonts w:eastAsiaTheme="minorEastAsia" w:cs="Times New Roman"/>
          <w:lang w:val="en-US"/>
        </w:rPr>
        <w:t>hence, Rayleigh</w:t>
      </w:r>
      <w:r w:rsidR="00B318C3">
        <w:rPr>
          <w:rFonts w:eastAsiaTheme="minorEastAsia" w:cs="Times New Roman"/>
          <w:lang w:val="en-US"/>
        </w:rPr>
        <w:t xml:space="preserve"> scattering </w:t>
      </w:r>
      <w:r w:rsidR="007248EB">
        <w:rPr>
          <w:rFonts w:eastAsiaTheme="minorEastAsia" w:cs="Times New Roman"/>
          <w:lang w:val="en-US"/>
        </w:rPr>
        <w:t xml:space="preserve">does not </w:t>
      </w:r>
      <w:r w:rsidR="00A7391B">
        <w:rPr>
          <w:rFonts w:eastAsiaTheme="minorEastAsia" w:cs="Times New Roman"/>
          <w:lang w:val="en-US"/>
        </w:rPr>
        <w:t>contribute</w:t>
      </w:r>
      <w:r w:rsidR="00FF42D0">
        <w:rPr>
          <w:rFonts w:eastAsiaTheme="minorEastAsia" w:cs="Times New Roman"/>
          <w:lang w:val="en-US"/>
        </w:rPr>
        <w:t xml:space="preserve"> to </w:t>
      </w:r>
      <w:r w:rsidR="00202236">
        <w:rPr>
          <w:rFonts w:eastAsiaTheme="minorEastAsia" w:cs="Times New Roman"/>
          <w:lang w:val="en-US"/>
        </w:rPr>
        <w:t xml:space="preserve">the </w:t>
      </w:r>
      <w:r w:rsidR="00FF42D0">
        <w:rPr>
          <w:rFonts w:eastAsiaTheme="minorEastAsia" w:cs="Times New Roman"/>
          <w:lang w:val="en-US"/>
        </w:rPr>
        <w:t xml:space="preserve">absorbed dose in the medium. </w:t>
      </w:r>
      <w:r w:rsidR="00FF4E5A">
        <w:rPr>
          <w:rFonts w:eastAsiaTheme="minorEastAsia" w:cs="Times New Roman"/>
          <w:lang w:val="en-US"/>
        </w:rPr>
        <w:t>Nevertheless</w:t>
      </w:r>
      <w:r w:rsidR="002A0632">
        <w:rPr>
          <w:rFonts w:eastAsiaTheme="minorEastAsia" w:cs="Times New Roman"/>
          <w:lang w:val="en-US"/>
        </w:rPr>
        <w:t>, i</w:t>
      </w:r>
      <w:r w:rsidR="00FF42D0">
        <w:rPr>
          <w:rFonts w:eastAsiaTheme="minorEastAsia" w:cs="Times New Roman"/>
          <w:lang w:val="en-US"/>
        </w:rPr>
        <w:t>t is still an important interaction type</w:t>
      </w:r>
      <w:r w:rsidR="002A0632">
        <w:rPr>
          <w:rFonts w:eastAsiaTheme="minorEastAsia" w:cs="Times New Roman"/>
          <w:lang w:val="en-US"/>
        </w:rPr>
        <w:t xml:space="preserve"> </w:t>
      </w:r>
      <w:r w:rsidR="00FF42D0">
        <w:rPr>
          <w:rFonts w:eastAsiaTheme="minorEastAsia" w:cs="Times New Roman"/>
          <w:lang w:val="en-US"/>
        </w:rPr>
        <w:t xml:space="preserve">because it </w:t>
      </w:r>
      <w:r w:rsidR="0031022C">
        <w:rPr>
          <w:rFonts w:eastAsiaTheme="minorEastAsia" w:cs="Times New Roman"/>
          <w:lang w:val="en-US"/>
        </w:rPr>
        <w:t>gives a complete picture of the photon</w:t>
      </w:r>
      <w:r w:rsidR="00D05493">
        <w:rPr>
          <w:rFonts w:eastAsiaTheme="minorEastAsia" w:cs="Times New Roman"/>
          <w:lang w:val="en-US"/>
        </w:rPr>
        <w:t>’s</w:t>
      </w:r>
      <w:r w:rsidR="0031022C">
        <w:rPr>
          <w:rFonts w:eastAsiaTheme="minorEastAsia" w:cs="Times New Roman"/>
          <w:lang w:val="en-US"/>
        </w:rPr>
        <w:t xml:space="preserve"> path. </w:t>
      </w:r>
      <w:r w:rsidR="00B95DE4">
        <w:rPr>
          <w:rFonts w:eastAsiaTheme="minorEastAsia" w:cs="Times New Roman"/>
          <w:lang w:val="en-US"/>
        </w:rPr>
        <w:t xml:space="preserve"> </w:t>
      </w:r>
      <w:r w:rsidR="00A901AC">
        <w:rPr>
          <w:rFonts w:eastAsiaTheme="minorEastAsia" w:cs="Times New Roman"/>
          <w:lang w:val="en-US"/>
        </w:rPr>
        <w:t xml:space="preserve"> </w:t>
      </w:r>
      <w:r w:rsidR="00222D67">
        <w:rPr>
          <w:lang w:val="en-US"/>
        </w:rPr>
        <w:br/>
      </w:r>
      <w:ins w:id="9" w:author="Jacob Lie" w:date="2021-11-12T15:06:00Z">
        <w:r w:rsidR="00222D67" w:rsidRPr="00704FA2">
          <w:rPr>
            <w:rFonts w:cs="Times New Roman"/>
            <w:noProof/>
            <w:lang w:val="en-US"/>
            <w:rPrChange w:id="10" w:author="Jacob Lie" w:date="2021-12-03T09:58:00Z">
              <w:rPr>
                <w:rFonts w:asciiTheme="minorHAnsi" w:hAnsiTheme="minorHAnsi" w:cstheme="minorHAnsi"/>
                <w:noProof/>
                <w:lang w:val="en-US"/>
              </w:rPr>
            </w:rPrChange>
          </w:rPr>
          <w:drawing>
            <wp:inline distT="0" distB="0" distL="0" distR="0" wp14:anchorId="4C3A2CBB" wp14:editId="6ED2EBBB">
              <wp:extent cx="4893276" cy="2858295"/>
              <wp:effectExtent l="0" t="0" r="317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stretch>
                        <a:fillRect/>
                      </a:stretch>
                    </pic:blipFill>
                    <pic:spPr>
                      <a:xfrm>
                        <a:off x="0" y="0"/>
                        <a:ext cx="4898237" cy="2861193"/>
                      </a:xfrm>
                      <a:prstGeom prst="rect">
                        <a:avLst/>
                      </a:prstGeom>
                    </pic:spPr>
                  </pic:pic>
                </a:graphicData>
              </a:graphic>
            </wp:inline>
          </w:drawing>
        </w:r>
      </w:ins>
    </w:p>
    <w:p w14:paraId="69448EDA" w14:textId="574E6736" w:rsidR="00F8004F" w:rsidRDefault="00222D67" w:rsidP="00CB30D7">
      <w:pPr>
        <w:pStyle w:val="Caption"/>
        <w:spacing w:line="360" w:lineRule="auto"/>
        <w:rPr>
          <w:rFonts w:eastAsiaTheme="minorEastAsia" w:cs="Times New Roman"/>
          <w:lang w:val="en-US"/>
        </w:rPr>
      </w:pPr>
      <w:bookmarkStart w:id="11" w:name="_Ref94625773"/>
      <w:r w:rsidRPr="00F8004F">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w:t>
      </w:r>
      <w:r w:rsidR="005B1E99">
        <w:rPr>
          <w:lang w:val="en-US"/>
        </w:rPr>
        <w:fldChar w:fldCharType="end"/>
      </w:r>
      <w:bookmarkEnd w:id="11"/>
      <w:r w:rsidRPr="00F8004F">
        <w:rPr>
          <w:lang w:val="en-US"/>
        </w:rPr>
        <w:t>.</w:t>
      </w:r>
      <w:r w:rsidR="00C07D1D" w:rsidRPr="00F8004F">
        <w:rPr>
          <w:lang w:val="en-US"/>
        </w:rPr>
        <w:t xml:space="preserve"> </w:t>
      </w:r>
      <w:r w:rsidR="00F8004F" w:rsidRPr="005545F2">
        <w:rPr>
          <w:rFonts w:cs="Times New Roman"/>
          <w:lang w:val="en-US"/>
        </w:rPr>
        <w:t xml:space="preserve">Photon interaction probability (defined as interaction cross-section </w:t>
      </w:r>
      <m:oMath>
        <m:r>
          <w:rPr>
            <w:rFonts w:ascii="Cambria Math" w:hAnsi="Cambria Math" w:cs="Times New Roman"/>
            <w:lang w:val="en-US"/>
          </w:rPr>
          <m:t>σ</m:t>
        </m:r>
      </m:oMath>
      <w:r w:rsidR="00F8004F" w:rsidRPr="005545F2">
        <w:rPr>
          <w:rFonts w:eastAsiaTheme="minorEastAsia" w:cs="Times New Roman"/>
          <w:lang w:val="en-US"/>
        </w:rPr>
        <w:t xml:space="preserve"> [</w:t>
      </w:r>
      <m:oMath>
        <m:r>
          <w:rPr>
            <w:rFonts w:ascii="Cambria Math" w:eastAsiaTheme="minorEastAsia" w:hAnsi="Cambria Math" w:cs="Times New Roman"/>
            <w:lang w:val="en-US"/>
          </w:rPr>
          <m:t>c</m:t>
        </m:r>
        <m:sSup>
          <m:sSupPr>
            <m:ctrlPr>
              <w:rPr>
                <w:rFonts w:ascii="Cambria Math" w:eastAsiaTheme="minorEastAsia" w:hAnsi="Cambria Math" w:cs="Times New Roman"/>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oMath>
      <w:r w:rsidR="00F8004F" w:rsidRPr="005545F2">
        <w:rPr>
          <w:rFonts w:eastAsiaTheme="minorEastAsia" w:cs="Times New Roman"/>
          <w:lang w:val="en-US"/>
        </w:rPr>
        <w:t>]</w:t>
      </w:r>
      <w:r w:rsidR="00F8004F" w:rsidRPr="005545F2">
        <w:rPr>
          <w:rFonts w:cs="Times New Roman"/>
          <w:lang w:val="en-US"/>
        </w:rPr>
        <w:t xml:space="preserve">  as a function of atomic number Z and photon energy </w:t>
      </w:r>
      <m:oMath>
        <m:r>
          <w:rPr>
            <w:rFonts w:ascii="Cambria Math" w:hAnsi="Cambria Math" w:cs="Times New Roman"/>
            <w:lang w:val="en-US"/>
          </w:rPr>
          <m:t>hν</m:t>
        </m:r>
      </m:oMath>
      <w:r w:rsidR="00F8004F" w:rsidRPr="005545F2">
        <w:rPr>
          <w:rFonts w:eastAsiaTheme="minorEastAsia" w:cs="Times New Roman"/>
          <w:lang w:val="en-US"/>
        </w:rPr>
        <w:t xml:space="preserve"> [MeV] The curves represent the area where two interactions have the same probability</w:t>
      </w:r>
      <w:r w:rsidR="00F8004F">
        <w:rPr>
          <w:rFonts w:eastAsiaTheme="minorEastAsia" w:cs="Times New Roman"/>
          <w:lang w:val="en-US"/>
        </w:rPr>
        <w:t xml:space="preserve"> </w:t>
      </w:r>
      <w:r w:rsidR="00F8004F">
        <w:rPr>
          <w:rFonts w:eastAsiaTheme="minorEastAsia" w:cs="Times New Roman"/>
          <w:lang w:val="en-US"/>
        </w:rPr>
        <w:fldChar w:fldCharType="begin"/>
      </w:r>
      <w:r w:rsidR="003F507D">
        <w:rPr>
          <w:rFonts w:eastAsiaTheme="minorEastAsia" w:cs="Times New Roman"/>
          <w:lang w:val="en-US"/>
        </w:rPr>
        <w:instrText xml:space="preserve"> ADDIN ZOTERO_ITEM CSL_CITATION {"citationID":"fYfMVNV3","properties":{"formattedCitation":"(Attix,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F8004F">
        <w:rPr>
          <w:rFonts w:eastAsiaTheme="minorEastAsia" w:cs="Times New Roman"/>
          <w:lang w:val="en-US"/>
        </w:rPr>
        <w:fldChar w:fldCharType="separate"/>
      </w:r>
      <w:r w:rsidR="00F8004F" w:rsidRPr="003477DB">
        <w:rPr>
          <w:rFonts w:cs="Times New Roman"/>
          <w:lang w:val="en-US"/>
        </w:rPr>
        <w:t>(</w:t>
      </w:r>
      <w:proofErr w:type="spellStart"/>
      <w:r w:rsidR="00F8004F" w:rsidRPr="003477DB">
        <w:rPr>
          <w:rFonts w:cs="Times New Roman"/>
          <w:lang w:val="en-US"/>
        </w:rPr>
        <w:t>Attix</w:t>
      </w:r>
      <w:proofErr w:type="spellEnd"/>
      <w:r w:rsidR="00F8004F" w:rsidRPr="003477DB">
        <w:rPr>
          <w:rFonts w:cs="Times New Roman"/>
          <w:lang w:val="en-US"/>
        </w:rPr>
        <w:t>, 1986</w:t>
      </w:r>
      <w:r w:rsidR="003477DB">
        <w:rPr>
          <w:rFonts w:cs="Times New Roman"/>
          <w:lang w:val="en-US"/>
        </w:rPr>
        <w:t>, p.125</w:t>
      </w:r>
      <w:r w:rsidR="00F8004F" w:rsidRPr="003477DB">
        <w:rPr>
          <w:rFonts w:cs="Times New Roman"/>
          <w:lang w:val="en-US"/>
        </w:rPr>
        <w:t>)</w:t>
      </w:r>
      <w:r w:rsidR="00F8004F">
        <w:rPr>
          <w:rFonts w:eastAsiaTheme="minorEastAsia" w:cs="Times New Roman"/>
          <w:lang w:val="en-US"/>
        </w:rPr>
        <w:fldChar w:fldCharType="end"/>
      </w:r>
      <w:r w:rsidR="00F8004F" w:rsidRPr="005545F2">
        <w:rPr>
          <w:rFonts w:eastAsiaTheme="minorEastAsia" w:cs="Times New Roman"/>
          <w:lang w:val="en-US"/>
        </w:rPr>
        <w:t>.</w:t>
      </w:r>
    </w:p>
    <w:p w14:paraId="145D56F8" w14:textId="3373F46C" w:rsidR="00B835DD" w:rsidRPr="005545F2" w:rsidRDefault="00B835DD" w:rsidP="00CB30D7">
      <w:pPr>
        <w:pStyle w:val="Heading4"/>
        <w:spacing w:line="360" w:lineRule="auto"/>
        <w:rPr>
          <w:rFonts w:eastAsiaTheme="minorEastAsia"/>
          <w:lang w:val="en-US"/>
        </w:rPr>
      </w:pPr>
      <w:bookmarkStart w:id="12" w:name="_Ref99116296"/>
      <w:r w:rsidRPr="005545F2">
        <w:rPr>
          <w:rFonts w:eastAsiaTheme="minorEastAsia"/>
          <w:lang w:val="en-US"/>
        </w:rPr>
        <w:t>Photoelectric effect</w:t>
      </w:r>
      <w:bookmarkEnd w:id="12"/>
      <w:r w:rsidRPr="005545F2">
        <w:rPr>
          <w:rFonts w:eastAsiaTheme="minorEastAsia"/>
          <w:lang w:val="en-US"/>
        </w:rPr>
        <w:t xml:space="preserve"> </w:t>
      </w:r>
    </w:p>
    <w:p w14:paraId="7A8EDFF5" w14:textId="76EAF70D" w:rsidR="00AF04FB" w:rsidRPr="000B1A2B" w:rsidRDefault="00FE5CFA" w:rsidP="00CB30D7">
      <w:pPr>
        <w:spacing w:line="360" w:lineRule="auto"/>
        <w:rPr>
          <w:rFonts w:eastAsiaTheme="minorEastAsia" w:cs="Times New Roman"/>
          <w:lang w:val="en-US"/>
        </w:rPr>
      </w:pPr>
      <w:r>
        <w:rPr>
          <w:rFonts w:eastAsiaTheme="minorEastAsia" w:cs="Times New Roman"/>
          <w:lang w:val="en-US"/>
        </w:rPr>
        <w:t>The p</w:t>
      </w:r>
      <w:r w:rsidR="00B835DD" w:rsidRPr="005545F2">
        <w:rPr>
          <w:rFonts w:eastAsiaTheme="minorEastAsia" w:cs="Times New Roman"/>
          <w:lang w:val="en-US"/>
        </w:rPr>
        <w:t>hotoelectric effect is when an incident photon</w:t>
      </w:r>
      <w:r w:rsidR="00B835DD">
        <w:rPr>
          <w:rFonts w:eastAsiaTheme="minorEastAsia" w:cs="Times New Roman"/>
          <w:lang w:val="en-US"/>
        </w:rPr>
        <w:t>’</w:t>
      </w:r>
      <w:r w:rsidR="00B835DD" w:rsidRPr="005545F2">
        <w:rPr>
          <w:rFonts w:eastAsiaTheme="minorEastAsia" w:cs="Times New Roman"/>
          <w:lang w:val="en-US"/>
        </w:rPr>
        <w:t xml:space="preserve">s energy is absorbed by an electron bound to an atom. </w:t>
      </w:r>
      <w:r w:rsidR="00C77017">
        <w:rPr>
          <w:rFonts w:eastAsiaTheme="minorEastAsia" w:cs="Times New Roman"/>
          <w:lang w:val="en-US"/>
        </w:rPr>
        <w:t xml:space="preserve">The kinetics is illustrated in </w:t>
      </w:r>
      <w:r w:rsidR="00506072">
        <w:rPr>
          <w:rFonts w:eastAsiaTheme="minorEastAsia" w:cs="Times New Roman"/>
          <w:lang w:val="en-US"/>
        </w:rPr>
        <w:fldChar w:fldCharType="begin"/>
      </w:r>
      <w:r w:rsidR="00506072">
        <w:rPr>
          <w:rFonts w:eastAsiaTheme="minorEastAsia" w:cs="Times New Roman"/>
          <w:lang w:val="en-US"/>
        </w:rPr>
        <w:instrText xml:space="preserve"> REF _Ref94626050 \h </w:instrText>
      </w:r>
      <w:r w:rsidR="00CB30D7">
        <w:rPr>
          <w:rFonts w:eastAsiaTheme="minorEastAsia" w:cs="Times New Roman"/>
          <w:lang w:val="en-US"/>
        </w:rPr>
        <w:instrText xml:space="preserve"> \* MERGEFORMAT </w:instrText>
      </w:r>
      <w:r w:rsidR="00506072">
        <w:rPr>
          <w:rFonts w:eastAsiaTheme="minorEastAsia" w:cs="Times New Roman"/>
          <w:lang w:val="en-US"/>
        </w:rPr>
      </w:r>
      <w:r w:rsidR="00506072">
        <w:rPr>
          <w:rFonts w:eastAsiaTheme="minorEastAsia" w:cs="Times New Roman"/>
          <w:lang w:val="en-US"/>
        </w:rPr>
        <w:fldChar w:fldCharType="separate"/>
      </w:r>
      <w:r w:rsidR="000E19EF" w:rsidRPr="00506072">
        <w:rPr>
          <w:lang w:val="en-US"/>
        </w:rPr>
        <w:t xml:space="preserve">Figure </w:t>
      </w:r>
      <w:r w:rsidR="000E19EF">
        <w:rPr>
          <w:noProof/>
          <w:lang w:val="en-US"/>
        </w:rPr>
        <w:t>1</w:t>
      </w:r>
      <w:r w:rsidR="000E19EF">
        <w:rPr>
          <w:noProof/>
          <w:lang w:val="en-US"/>
        </w:rPr>
        <w:noBreakHyphen/>
        <w:t>2</w:t>
      </w:r>
      <w:r w:rsidR="00506072">
        <w:rPr>
          <w:rFonts w:eastAsiaTheme="minorEastAsia" w:cs="Times New Roman"/>
          <w:lang w:val="en-US"/>
        </w:rPr>
        <w:fldChar w:fldCharType="end"/>
      </w:r>
      <w:r w:rsidR="00506072">
        <w:rPr>
          <w:rFonts w:eastAsiaTheme="minorEastAsia" w:cs="Times New Roman"/>
          <w:lang w:val="en-US"/>
        </w:rPr>
        <w:t>.</w:t>
      </w:r>
      <w:r w:rsidR="00C77017">
        <w:rPr>
          <w:rFonts w:eastAsiaTheme="minorEastAsia" w:cs="Times New Roman"/>
          <w:lang w:val="en-US"/>
        </w:rPr>
        <w:t xml:space="preserve"> </w:t>
      </w:r>
      <w:r w:rsidR="00B835DD">
        <w:rPr>
          <w:rFonts w:eastAsiaTheme="minorEastAsia" w:cs="Times New Roman"/>
          <w:lang w:val="en-US"/>
        </w:rPr>
        <w:t xml:space="preserve">If the energy is equal to or larger than the binding energy of the electron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b</m:t>
            </m:r>
          </m:sub>
        </m:sSub>
      </m:oMath>
      <w:r w:rsidR="00B835DD">
        <w:rPr>
          <w:rFonts w:eastAsiaTheme="minorEastAsia" w:cs="Times New Roman"/>
          <w:lang w:val="en-US"/>
        </w:rPr>
        <w:t xml:space="preserve"> it will</w:t>
      </w:r>
      <w:r w:rsidR="00B835DD" w:rsidRPr="005545F2">
        <w:rPr>
          <w:rFonts w:eastAsiaTheme="minorEastAsia" w:cs="Times New Roman"/>
          <w:lang w:val="en-US"/>
        </w:rPr>
        <w:t xml:space="preserve"> ionize the electron. The energy transferred from the photon to the electron depends on its initial energy and the electron</w:t>
      </w:r>
      <w:r w:rsidR="00B835DD">
        <w:rPr>
          <w:rFonts w:eastAsiaTheme="minorEastAsia" w:cs="Times New Roman"/>
          <w:lang w:val="en-US"/>
        </w:rPr>
        <w:t>’</w:t>
      </w:r>
      <w:r w:rsidR="00B835DD" w:rsidRPr="005545F2">
        <w:rPr>
          <w:rFonts w:eastAsiaTheme="minorEastAsia" w:cs="Times New Roman"/>
          <w:lang w:val="en-US"/>
        </w:rPr>
        <w:t xml:space="preserve">s binding energy </w:t>
      </w:r>
      <w:r w:rsidR="00B835DD" w:rsidRPr="005545F2">
        <w:rPr>
          <w:rFonts w:eastAsiaTheme="minorEastAsia" w:cs="Times New Roman"/>
          <w:lang w:val="en-US"/>
        </w:rPr>
        <w:fldChar w:fldCharType="begin"/>
      </w:r>
      <w:r w:rsidR="003F507D">
        <w:rPr>
          <w:rFonts w:eastAsiaTheme="minorEastAsia" w:cs="Times New Roman"/>
          <w:lang w:val="en-US"/>
        </w:rPr>
        <w:instrText xml:space="preserve"> ADDIN ZOTERO_ITEM CSL_CITATION {"citationID":"iAHGtdjy","properties":{"formattedCitation":"(Attix,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B835DD" w:rsidRPr="005545F2">
        <w:rPr>
          <w:rFonts w:eastAsiaTheme="minorEastAsia" w:cs="Times New Roman"/>
          <w:lang w:val="en-US"/>
        </w:rPr>
        <w:fldChar w:fldCharType="separate"/>
      </w:r>
      <w:r w:rsidR="00B835DD" w:rsidRPr="005545F2">
        <w:rPr>
          <w:rFonts w:cs="Times New Roman"/>
          <w:lang w:val="en-US"/>
        </w:rPr>
        <w:t>(</w:t>
      </w:r>
      <w:proofErr w:type="spellStart"/>
      <w:r w:rsidR="00B835DD" w:rsidRPr="005545F2">
        <w:rPr>
          <w:rFonts w:cs="Times New Roman"/>
          <w:lang w:val="en-US"/>
        </w:rPr>
        <w:t>Attix</w:t>
      </w:r>
      <w:proofErr w:type="spellEnd"/>
      <w:r w:rsidR="00B835DD" w:rsidRPr="005545F2">
        <w:rPr>
          <w:rFonts w:cs="Times New Roman"/>
          <w:lang w:val="en-US"/>
        </w:rPr>
        <w:t>, 1986, p. 139)</w:t>
      </w:r>
      <w:r w:rsidR="00B835DD" w:rsidRPr="005545F2">
        <w:rPr>
          <w:rFonts w:eastAsiaTheme="minorEastAsia" w:cs="Times New Roman"/>
          <w:lang w:val="en-US"/>
        </w:rPr>
        <w:fldChar w:fldCharType="end"/>
      </w:r>
      <w:r w:rsidR="00B835DD" w:rsidRPr="005545F2">
        <w:rPr>
          <w:rFonts w:eastAsiaTheme="minorEastAsia" w:cs="Times New Roman"/>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B1A2B" w14:paraId="116EFF76" w14:textId="77777777" w:rsidTr="00D52ACA">
        <w:tc>
          <w:tcPr>
            <w:tcW w:w="8815" w:type="dxa"/>
          </w:tcPr>
          <w:p w14:paraId="785175D6" w14:textId="09564ECF" w:rsidR="000B1A2B" w:rsidRDefault="000B1A2B" w:rsidP="00CB30D7">
            <w:pPr>
              <w:spacing w:line="360" w:lineRule="auto"/>
              <w:rPr>
                <w:lang w:val="en-US"/>
              </w:rPr>
            </w:pPr>
            <m:oMathPara>
              <m:oMath>
                <m:r>
                  <w:rPr>
                    <w:rFonts w:ascii="Cambria Math" w:hAnsi="Cambria Math" w:cs="Times New Roman"/>
                    <w:lang w:val="en-US"/>
                  </w:rPr>
                  <m:t xml:space="preserve">T=hν-  </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m:t>
                    </m:r>
                  </m:sub>
                </m:sSub>
                <m:r>
                  <w:rPr>
                    <w:rFonts w:ascii="Cambria Math" w:hAnsi="Cambria Math" w:cs="Times New Roman"/>
                    <w:lang w:val="en-US"/>
                  </w:rPr>
                  <m:t>.</m:t>
                </m:r>
              </m:oMath>
            </m:oMathPara>
          </w:p>
        </w:tc>
        <w:tc>
          <w:tcPr>
            <w:tcW w:w="536" w:type="dxa"/>
          </w:tcPr>
          <w:p w14:paraId="68229304" w14:textId="53B057AB" w:rsidR="000B1A2B" w:rsidRDefault="000B1A2B"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w:t>
            </w:r>
            <w:r>
              <w:fldChar w:fldCharType="end"/>
            </w:r>
          </w:p>
        </w:tc>
      </w:tr>
    </w:tbl>
    <w:p w14:paraId="200453B4" w14:textId="2549D386" w:rsidR="00D52ACA" w:rsidRDefault="00D52ACA" w:rsidP="00CB30D7">
      <w:pPr>
        <w:spacing w:line="360" w:lineRule="auto"/>
        <w:rPr>
          <w:rFonts w:eastAsiaTheme="minorEastAsia" w:cs="Times New Roman"/>
          <w:lang w:val="en-US"/>
        </w:rPr>
      </w:pPr>
      <w:r>
        <w:rPr>
          <w:rFonts w:eastAsiaTheme="minorEastAsia" w:cs="Times New Roman"/>
          <w:lang w:val="en-US"/>
        </w:rPr>
        <w:t>The photon might liberate a</w:t>
      </w:r>
      <w:r w:rsidR="008525EB">
        <w:rPr>
          <w:rFonts w:eastAsiaTheme="minorEastAsia" w:cs="Times New Roman"/>
          <w:lang w:val="en-US"/>
        </w:rPr>
        <w:t xml:space="preserve">n </w:t>
      </w:r>
      <w:r w:rsidR="00540C40">
        <w:rPr>
          <w:rFonts w:eastAsiaTheme="minorEastAsia" w:cs="Times New Roman"/>
          <w:lang w:val="en-US"/>
        </w:rPr>
        <w:t>inner shell electron</w:t>
      </w:r>
      <w:r w:rsidR="00A84977">
        <w:rPr>
          <w:rFonts w:eastAsiaTheme="minorEastAsia" w:cs="Times New Roman"/>
          <w:lang w:val="en-US"/>
        </w:rPr>
        <w:t xml:space="preserve"> </w:t>
      </w:r>
      <w:r w:rsidR="00B833B1">
        <w:rPr>
          <w:rFonts w:eastAsiaTheme="minorEastAsia" w:cs="Times New Roman"/>
          <w:lang w:val="en-US"/>
        </w:rPr>
        <w:t>with higher binding energy</w:t>
      </w:r>
      <w:r w:rsidR="004D7F4F">
        <w:rPr>
          <w:rFonts w:eastAsiaTheme="minorEastAsia" w:cs="Times New Roman"/>
          <w:lang w:val="en-US"/>
        </w:rPr>
        <w:t xml:space="preserve"> (K- or L-shell electron)</w:t>
      </w:r>
      <w:r>
        <w:rPr>
          <w:rFonts w:eastAsiaTheme="minorEastAsia" w:cs="Times New Roman"/>
          <w:lang w:val="en-US"/>
        </w:rPr>
        <w:t>. A looser bound electron will</w:t>
      </w:r>
      <w:r w:rsidR="00B833B1">
        <w:rPr>
          <w:rFonts w:eastAsiaTheme="minorEastAsia" w:cs="Times New Roman"/>
          <w:lang w:val="en-US"/>
        </w:rPr>
        <w:t xml:space="preserve"> deexcite,</w:t>
      </w:r>
      <w:r>
        <w:rPr>
          <w:rFonts w:eastAsiaTheme="minorEastAsia" w:cs="Times New Roman"/>
          <w:lang w:val="en-US"/>
        </w:rPr>
        <w:t xml:space="preserve"> fill</w:t>
      </w:r>
      <w:r w:rsidR="00B833B1">
        <w:rPr>
          <w:rFonts w:eastAsiaTheme="minorEastAsia" w:cs="Times New Roman"/>
          <w:lang w:val="en-US"/>
        </w:rPr>
        <w:t>ing</w:t>
      </w:r>
      <w:r>
        <w:rPr>
          <w:rFonts w:eastAsiaTheme="minorEastAsia" w:cs="Times New Roman"/>
          <w:lang w:val="en-US"/>
        </w:rPr>
        <w:t xml:space="preserve"> the vacancy</w:t>
      </w:r>
      <w:r w:rsidR="00585B76">
        <w:rPr>
          <w:rFonts w:eastAsiaTheme="minorEastAsia" w:cs="Times New Roman"/>
          <w:lang w:val="en-US"/>
        </w:rPr>
        <w:t xml:space="preserve">. </w:t>
      </w:r>
      <w:r w:rsidR="00E27A82">
        <w:rPr>
          <w:rFonts w:eastAsiaTheme="minorEastAsia" w:cs="Times New Roman"/>
          <w:lang w:val="en-US"/>
        </w:rPr>
        <w:t>The energy difference</w:t>
      </w:r>
      <w:r w:rsidR="006A3C5F">
        <w:rPr>
          <w:rFonts w:eastAsiaTheme="minorEastAsia" w:cs="Times New Roman"/>
          <w:lang w:val="en-US"/>
        </w:rPr>
        <w:t xml:space="preserve"> is either emitted as characteristic X-rays or </w:t>
      </w:r>
      <w:r w:rsidR="002360BF">
        <w:rPr>
          <w:rFonts w:eastAsiaTheme="minorEastAsia" w:cs="Times New Roman"/>
          <w:lang w:val="en-US"/>
        </w:rPr>
        <w:t>by ionization of a valence electron (</w:t>
      </w:r>
      <w:r w:rsidR="00F25028">
        <w:rPr>
          <w:rFonts w:eastAsiaTheme="minorEastAsia" w:cs="Times New Roman"/>
          <w:lang w:val="en-US"/>
        </w:rPr>
        <w:t>outer shell electron</w:t>
      </w:r>
      <w:r w:rsidR="002360BF">
        <w:rPr>
          <w:rFonts w:eastAsiaTheme="minorEastAsia" w:cs="Times New Roman"/>
          <w:lang w:val="en-US"/>
        </w:rPr>
        <w:t>)</w:t>
      </w:r>
      <w:r w:rsidR="00F25028">
        <w:rPr>
          <w:rFonts w:eastAsiaTheme="minorEastAsia" w:cs="Times New Roman"/>
          <w:lang w:val="en-US"/>
        </w:rPr>
        <w:t>. The latter is called the auger effect</w:t>
      </w:r>
      <w:r w:rsidR="00086898">
        <w:rPr>
          <w:rFonts w:eastAsiaTheme="minorEastAsia" w:cs="Times New Roman"/>
          <w:lang w:val="en-US"/>
        </w:rPr>
        <w:t>,</w:t>
      </w:r>
      <w:r w:rsidR="00B9406F">
        <w:rPr>
          <w:rFonts w:eastAsiaTheme="minorEastAsia" w:cs="Times New Roman"/>
          <w:lang w:val="en-US"/>
        </w:rPr>
        <w:t xml:space="preserve"> and the ionized electrons are </w:t>
      </w:r>
      <w:r w:rsidR="000D384A">
        <w:rPr>
          <w:rFonts w:eastAsiaTheme="minorEastAsia" w:cs="Times New Roman"/>
          <w:lang w:val="en-US"/>
        </w:rPr>
        <w:t>known as auger electrons</w:t>
      </w:r>
      <w:r w:rsidR="00086A6E">
        <w:rPr>
          <w:rFonts w:eastAsiaTheme="minorEastAsia" w:cs="Times New Roman"/>
          <w:lang w:val="en-US"/>
        </w:rPr>
        <w:t xml:space="preserve"> </w:t>
      </w:r>
      <w:r w:rsidR="00086A6E">
        <w:rPr>
          <w:rFonts w:eastAsiaTheme="minorEastAsia" w:cs="Times New Roman"/>
          <w:lang w:val="en-US"/>
        </w:rPr>
        <w:fldChar w:fldCharType="begin"/>
      </w:r>
      <w:r w:rsidR="00656E87">
        <w:rPr>
          <w:rFonts w:eastAsiaTheme="minorEastAsia" w:cs="Times New Roman"/>
          <w:lang w:val="en-US"/>
        </w:rPr>
        <w:instrText xml:space="preserve"> ADDIN ZOTERO_ITEM CSL_CITATION {"citationID":"05dpqKko","properties":{"formattedCitation":"(Attix,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086A6E">
        <w:rPr>
          <w:rFonts w:eastAsiaTheme="minorEastAsia" w:cs="Times New Roman"/>
          <w:lang w:val="en-US"/>
        </w:rPr>
        <w:fldChar w:fldCharType="separate"/>
      </w:r>
      <w:r w:rsidR="00086A6E" w:rsidRPr="008B60FA">
        <w:rPr>
          <w:rFonts w:cs="Times New Roman"/>
          <w:lang w:val="en-US"/>
        </w:rPr>
        <w:t>(</w:t>
      </w:r>
      <w:proofErr w:type="spellStart"/>
      <w:r w:rsidR="00086A6E" w:rsidRPr="008B60FA">
        <w:rPr>
          <w:rFonts w:cs="Times New Roman"/>
          <w:lang w:val="en-US"/>
        </w:rPr>
        <w:t>Attix</w:t>
      </w:r>
      <w:proofErr w:type="spellEnd"/>
      <w:r w:rsidR="00086A6E" w:rsidRPr="008B60FA">
        <w:rPr>
          <w:rFonts w:cs="Times New Roman"/>
          <w:lang w:val="en-US"/>
        </w:rPr>
        <w:t>, 1986</w:t>
      </w:r>
      <w:r w:rsidR="008B60FA">
        <w:rPr>
          <w:rFonts w:cs="Times New Roman"/>
          <w:lang w:val="en-US"/>
        </w:rPr>
        <w:t>, p.143</w:t>
      </w:r>
      <w:r w:rsidR="00086A6E" w:rsidRPr="008B60FA">
        <w:rPr>
          <w:rFonts w:cs="Times New Roman"/>
          <w:lang w:val="en-US"/>
        </w:rPr>
        <w:t>)</w:t>
      </w:r>
      <w:r w:rsidR="00086A6E">
        <w:rPr>
          <w:rFonts w:eastAsiaTheme="minorEastAsia" w:cs="Times New Roman"/>
          <w:lang w:val="en-US"/>
        </w:rPr>
        <w:fldChar w:fldCharType="end"/>
      </w:r>
      <w:r w:rsidR="000D384A">
        <w:rPr>
          <w:rFonts w:eastAsiaTheme="minorEastAsia" w:cs="Times New Roman"/>
          <w:lang w:val="en-US"/>
        </w:rPr>
        <w:t xml:space="preserve">. </w:t>
      </w:r>
      <w:r w:rsidR="000D384A">
        <w:rPr>
          <w:rFonts w:eastAsiaTheme="minorEastAsia" w:cs="Times New Roman"/>
          <w:lang w:val="en-US"/>
        </w:rPr>
        <w:br/>
      </w:r>
      <w:r w:rsidR="004A6A22">
        <w:rPr>
          <w:rFonts w:eastAsiaTheme="minorEastAsia" w:cs="Times New Roman"/>
          <w:lang w:val="en-US"/>
        </w:rPr>
        <w:lastRenderedPageBreak/>
        <w:t xml:space="preserve">The </w:t>
      </w:r>
      <w:r w:rsidR="004A6A22" w:rsidRPr="005545F2">
        <w:rPr>
          <w:rFonts w:eastAsiaTheme="minorEastAsia" w:cs="Times New Roman"/>
          <w:lang w:val="en-US"/>
        </w:rPr>
        <w:t>cross-section per atom for the photo-electric effect</w:t>
      </w:r>
      <w:r w:rsidR="004A6A22">
        <w:rPr>
          <w:rFonts w:eastAsiaTheme="minorEastAsia" w:cs="Times New Roman"/>
          <w:lang w:val="en-US"/>
        </w:rPr>
        <w:t xml:space="preserve"> is proportional to </w:t>
      </w:r>
      <w:r w:rsidR="00752D48">
        <w:rPr>
          <w:rFonts w:eastAsiaTheme="minorEastAsia" w:cs="Times New Roman"/>
          <w:lang w:val="en-US"/>
        </w:rPr>
        <w:t xml:space="preserve">atomic number and incident energy of the photon </w:t>
      </w:r>
    </w:p>
    <w:p w14:paraId="118538C5" w14:textId="7D544435" w:rsidR="00EF3A24" w:rsidRPr="00F53227" w:rsidRDefault="00E3395A" w:rsidP="00CB30D7">
      <w:pPr>
        <w:spacing w:line="360" w:lineRule="auto"/>
        <w:rPr>
          <w:rFonts w:eastAsiaTheme="minorEastAsia"/>
          <w:lang w:val="en-US"/>
        </w:rPr>
      </w:pPr>
      <m:oMathPara>
        <m:oMath>
          <m:r>
            <w:rPr>
              <w:rFonts w:ascii="Cambria Math" w:hAnsi="Cambria Math" w:cs="Times New Roman"/>
              <w:lang w:val="en-US"/>
            </w:rPr>
            <m:t xml:space="preserve">τ α </m:t>
          </m:r>
          <m:f>
            <m:fPr>
              <m:ctrlPr>
                <w:rPr>
                  <w:rFonts w:ascii="Cambria Math" w:eastAsiaTheme="minorEastAsia" w:hAnsi="Cambria Math" w:cs="Times New Roman"/>
                  <w:i/>
                  <w:lang w:val="en-US"/>
                </w:rPr>
              </m:ctrlPr>
            </m:fPr>
            <m:num>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Z</m:t>
                  </m:r>
                </m:e>
                <m:sup>
                  <m:r>
                    <w:rPr>
                      <w:rFonts w:ascii="Cambria Math" w:eastAsiaTheme="minorEastAsia" w:hAnsi="Cambria Math" w:cs="Times New Roman"/>
                      <w:lang w:val="en-US"/>
                    </w:rPr>
                    <m:t>n</m:t>
                  </m:r>
                </m:sup>
              </m:sSup>
            </m:num>
            <m:den>
              <m:sSup>
                <m:sSupPr>
                  <m:ctrlPr>
                    <w:rPr>
                      <w:rFonts w:ascii="Cambria Math" w:eastAsiaTheme="minorEastAsia" w:hAnsi="Cambria Math" w:cs="Times New Roman"/>
                      <w:i/>
                      <w:lang w:val="en-US"/>
                    </w:rPr>
                  </m:ctrlPr>
                </m:sSupPr>
                <m:e>
                  <m:d>
                    <m:dPr>
                      <m:ctrlPr>
                        <w:rPr>
                          <w:rFonts w:ascii="Cambria Math" w:eastAsiaTheme="minorEastAsia" w:hAnsi="Cambria Math" w:cs="Times New Roman"/>
                          <w:i/>
                          <w:lang w:val="en-US"/>
                        </w:rPr>
                      </m:ctrlPr>
                    </m:dPr>
                    <m:e>
                      <m:r>
                        <w:rPr>
                          <w:rFonts w:ascii="Cambria Math" w:eastAsiaTheme="minorEastAsia" w:hAnsi="Cambria Math" w:cs="Times New Roman"/>
                          <w:lang w:val="en-US"/>
                        </w:rPr>
                        <m:t>hν</m:t>
                      </m:r>
                    </m:e>
                  </m:d>
                </m:e>
                <m:sup>
                  <m:r>
                    <w:rPr>
                      <w:rFonts w:ascii="Cambria Math" w:eastAsiaTheme="minorEastAsia" w:hAnsi="Cambria Math" w:cs="Times New Roman"/>
                      <w:lang w:val="en-US"/>
                    </w:rPr>
                    <m:t>m</m:t>
                  </m:r>
                </m:sup>
              </m:sSup>
            </m:den>
          </m:f>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num>
                <m:den>
                  <m:r>
                    <w:rPr>
                      <w:rFonts w:ascii="Cambria Math" w:eastAsiaTheme="minorEastAsia" w:hAnsi="Cambria Math"/>
                      <w:lang w:val="en-US"/>
                    </w:rPr>
                    <m:t>atom</m:t>
                  </m:r>
                </m:den>
              </m:f>
            </m:e>
          </m:d>
          <m:r>
            <w:rPr>
              <w:rFonts w:ascii="Cambria Math" w:eastAsiaTheme="minorEastAsia" w:hAnsi="Cambria Math"/>
              <w:lang w:val="en-US"/>
            </w:rPr>
            <m:t xml:space="preserve">  , 4&lt;n&lt;5 , 1&lt;m&lt;3 ,</m:t>
          </m:r>
        </m:oMath>
      </m:oMathPara>
    </w:p>
    <w:p w14:paraId="4E80468D" w14:textId="796AB56C" w:rsidR="00907576" w:rsidRDefault="007804AA" w:rsidP="00CB30D7">
      <w:pPr>
        <w:spacing w:after="160" w:line="360" w:lineRule="auto"/>
        <w:rPr>
          <w:rFonts w:eastAsiaTheme="minorEastAsia"/>
          <w:lang w:val="en-US"/>
        </w:rPr>
      </w:pPr>
      <w:r>
        <w:rPr>
          <w:rFonts w:eastAsiaTheme="minorEastAsia"/>
          <w:lang w:val="en-US"/>
        </w:rPr>
        <w:t xml:space="preserve">The expression confirms </w:t>
      </w:r>
      <w:r w:rsidR="00C624D2">
        <w:rPr>
          <w:rFonts w:eastAsiaTheme="minorEastAsia"/>
          <w:lang w:val="en-US"/>
        </w:rPr>
        <w:fldChar w:fldCharType="begin"/>
      </w:r>
      <w:r w:rsidR="00C624D2">
        <w:rPr>
          <w:rFonts w:eastAsiaTheme="minorEastAsia"/>
          <w:lang w:val="en-US"/>
        </w:rPr>
        <w:instrText xml:space="preserve"> REF _Ref94625773 \h </w:instrText>
      </w:r>
      <w:r w:rsidR="00CB30D7">
        <w:rPr>
          <w:rFonts w:eastAsiaTheme="minorEastAsia"/>
          <w:lang w:val="en-US"/>
        </w:rPr>
        <w:instrText xml:space="preserve"> \* MERGEFORMAT </w:instrText>
      </w:r>
      <w:r w:rsidR="00C624D2">
        <w:rPr>
          <w:rFonts w:eastAsiaTheme="minorEastAsia"/>
          <w:lang w:val="en-US"/>
        </w:rPr>
      </w:r>
      <w:r w:rsidR="00C624D2">
        <w:rPr>
          <w:rFonts w:eastAsiaTheme="minorEastAsia"/>
          <w:lang w:val="en-US"/>
        </w:rPr>
        <w:fldChar w:fldCharType="separate"/>
      </w:r>
      <w:r w:rsidR="000E19EF" w:rsidRPr="00F8004F">
        <w:rPr>
          <w:lang w:val="en-US"/>
        </w:rPr>
        <w:t xml:space="preserve">Figure </w:t>
      </w:r>
      <w:r w:rsidR="000E19EF">
        <w:rPr>
          <w:noProof/>
          <w:lang w:val="en-US"/>
        </w:rPr>
        <w:t>1</w:t>
      </w:r>
      <w:r w:rsidR="000E19EF">
        <w:rPr>
          <w:noProof/>
          <w:lang w:val="en-US"/>
        </w:rPr>
        <w:noBreakHyphen/>
        <w:t>1</w:t>
      </w:r>
      <w:r w:rsidR="00C624D2">
        <w:rPr>
          <w:rFonts w:eastAsiaTheme="minorEastAsia"/>
          <w:lang w:val="en-US"/>
        </w:rPr>
        <w:fldChar w:fldCharType="end"/>
      </w:r>
      <w:r w:rsidR="00C624D2">
        <w:rPr>
          <w:rFonts w:eastAsiaTheme="minorEastAsia"/>
          <w:lang w:val="en-US"/>
        </w:rPr>
        <w:t xml:space="preserve">, as photoelectric effect increases with atomic </w:t>
      </w:r>
      <w:r w:rsidR="00D53CDD">
        <w:rPr>
          <w:rFonts w:eastAsiaTheme="minorEastAsia"/>
          <w:lang w:val="en-US"/>
        </w:rPr>
        <w:t>number, and decreases with energy.</w:t>
      </w:r>
    </w:p>
    <w:p w14:paraId="2204FAF8" w14:textId="77777777" w:rsidR="00691D06" w:rsidRDefault="00691D06" w:rsidP="00CB30D7">
      <w:pPr>
        <w:spacing w:after="160" w:line="360" w:lineRule="auto"/>
        <w:rPr>
          <w:rFonts w:eastAsiaTheme="minorEastAsia"/>
          <w:lang w:val="en-US"/>
        </w:rPr>
      </w:pPr>
    </w:p>
    <w:p w14:paraId="55EE05F8" w14:textId="7A4E3D94" w:rsidR="005C2D29" w:rsidRDefault="005C2D29" w:rsidP="00CB30D7">
      <w:pPr>
        <w:spacing w:after="160" w:line="360" w:lineRule="auto"/>
        <w:rPr>
          <w:rFonts w:eastAsiaTheme="minorEastAsia"/>
          <w:lang w:val="en-US"/>
        </w:rPr>
      </w:pPr>
      <w:r>
        <w:rPr>
          <w:noProof/>
        </w:rPr>
        <mc:AlternateContent>
          <mc:Choice Requires="wps">
            <w:drawing>
              <wp:anchor distT="0" distB="0" distL="114300" distR="114300" simplePos="0" relativeHeight="251663360" behindDoc="0" locked="0" layoutInCell="1" allowOverlap="1" wp14:anchorId="184382DC" wp14:editId="00317FF6">
                <wp:simplePos x="0" y="0"/>
                <wp:positionH relativeFrom="column">
                  <wp:posOffset>3261848</wp:posOffset>
                </wp:positionH>
                <wp:positionV relativeFrom="paragraph">
                  <wp:posOffset>217658</wp:posOffset>
                </wp:positionV>
                <wp:extent cx="319087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69E41CE7" w14:textId="79C0BF06" w:rsidR="00506072" w:rsidRPr="006A7A94" w:rsidRDefault="00907576" w:rsidP="00506072">
                            <w:pPr>
                              <w:pStyle w:val="Caption"/>
                              <w:rPr>
                                <w:rFonts w:asciiTheme="minorHAnsi" w:eastAsiaTheme="minorEastAsia" w:hAnsiTheme="minorHAnsi" w:cstheme="minorHAnsi"/>
                                <w:lang w:val="en-US"/>
                              </w:rPr>
                            </w:pPr>
                            <w:bookmarkStart w:id="13" w:name="_Ref94626050"/>
                            <w:r w:rsidRPr="00506072">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2</w:t>
                            </w:r>
                            <w:r w:rsidR="005B1E99">
                              <w:rPr>
                                <w:lang w:val="en-US"/>
                              </w:rPr>
                              <w:fldChar w:fldCharType="end"/>
                            </w:r>
                            <w:bookmarkEnd w:id="13"/>
                            <w:r w:rsidRPr="00506072">
                              <w:rPr>
                                <w:lang w:val="en-US"/>
                              </w:rPr>
                              <w:t xml:space="preserve">. </w:t>
                            </w:r>
                            <w:r w:rsidR="00506072" w:rsidRPr="006A7A94">
                              <w:rPr>
                                <w:rFonts w:asciiTheme="minorHAnsi" w:hAnsiTheme="minorHAnsi" w:cstheme="minorHAnsi"/>
                                <w:lang w:val="en-US"/>
                              </w:rPr>
                              <w:t xml:space="preserve"> Illustration of the photoelectric effect. A bound electron absorbs all the energy of incoming a photon. If the energy is high enough, it will ionize the electrons </w:t>
                            </w:r>
                            <w:r w:rsidR="00506072" w:rsidRPr="006A7A94">
                              <w:rPr>
                                <w:rFonts w:asciiTheme="minorHAnsi" w:hAnsiTheme="minorHAnsi" w:cstheme="minorHAnsi"/>
                                <w:lang w:val="en-US"/>
                              </w:rPr>
                              <w:fldChar w:fldCharType="begin"/>
                            </w:r>
                            <w:r w:rsidR="00506072" w:rsidRPr="006A7A94">
                              <w:rPr>
                                <w:rFonts w:asciiTheme="minorHAnsi" w:hAnsiTheme="minorHAnsi" w:cstheme="minorHAnsi"/>
                                <w:lang w:val="en-US"/>
                              </w:rPr>
                              <w:instrText xml:space="preserve"> ADDIN ZOTERO_ITEM CSL_CITATION {"citationID":"OOGUAymp","properties":{"formattedCitation":"(Attix, 2008)","plainCitation":"(Attix, 2008)","noteIndex":0},"citationItems":[{"id":3,"uris":["http://zotero.org/users/local/GCOCszNG/items/WIR9NUXU"],"uri":["http://zotero.org/users/local/GCOCszNG/items/WIR9NUXU"],"itemData":{"id":3,"type":"book","abstract":"A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506072" w:rsidRPr="006A7A94">
                              <w:rPr>
                                <w:rFonts w:asciiTheme="minorHAnsi" w:hAnsiTheme="minorHAnsi" w:cstheme="minorHAnsi"/>
                                <w:lang w:val="en-US"/>
                              </w:rPr>
                              <w:fldChar w:fldCharType="separate"/>
                            </w:r>
                            <w:r w:rsidR="00506072" w:rsidRPr="006A7A94">
                              <w:rPr>
                                <w:rFonts w:asciiTheme="minorHAnsi" w:hAnsiTheme="minorHAnsi" w:cstheme="minorHAnsi"/>
                                <w:lang w:val="en-US"/>
                              </w:rPr>
                              <w:t>(Attix, 1986, p.138)</w:t>
                            </w:r>
                            <w:r w:rsidR="00506072" w:rsidRPr="006A7A94">
                              <w:rPr>
                                <w:rFonts w:asciiTheme="minorHAnsi" w:hAnsiTheme="minorHAnsi" w:cstheme="minorHAnsi"/>
                                <w:lang w:val="en-US"/>
                              </w:rPr>
                              <w:fldChar w:fldCharType="end"/>
                            </w:r>
                            <w:r w:rsidR="00506072" w:rsidRPr="006A7A94">
                              <w:rPr>
                                <w:rFonts w:asciiTheme="minorHAnsi" w:hAnsiTheme="minorHAnsi" w:cstheme="minorHAnsi"/>
                                <w:lang w:val="en-US"/>
                              </w:rPr>
                              <w:t xml:space="preserve">. The kinetic energy of the electron is dependent on the initial energy of the photon </w:t>
                            </w:r>
                            <m:oMath>
                              <m:r>
                                <w:rPr>
                                  <w:rFonts w:ascii="Cambria Math" w:hAnsi="Cambria Math" w:cstheme="minorHAnsi"/>
                                  <w:lang w:val="en-US"/>
                                </w:rPr>
                                <m:t>hν</m:t>
                              </m:r>
                            </m:oMath>
                            <w:r w:rsidR="00506072" w:rsidRPr="006A7A94">
                              <w:rPr>
                                <w:rFonts w:asciiTheme="minorHAnsi" w:hAnsiTheme="minorHAnsi" w:cstheme="minorHAnsi"/>
                                <w:lang w:val="en-US"/>
                              </w:rPr>
                              <w:t xml:space="preserve"> and the binding energy of the electron </w:t>
                            </w:r>
                            <m:oMath>
                              <m:sSub>
                                <m:sSubPr>
                                  <m:ctrlPr>
                                    <w:rPr>
                                      <w:rFonts w:ascii="Cambria Math" w:hAnsi="Cambria Math" w:cstheme="minorHAnsi"/>
                                      <w:lang w:val="en-US"/>
                                    </w:rPr>
                                  </m:ctrlPr>
                                </m:sSubPr>
                                <m:e>
                                  <m:r>
                                    <w:rPr>
                                      <w:rFonts w:ascii="Cambria Math" w:hAnsi="Cambria Math" w:cstheme="minorHAnsi"/>
                                      <w:lang w:val="en-US"/>
                                    </w:rPr>
                                    <m:t>E</m:t>
                                  </m:r>
                                </m:e>
                                <m:sub>
                                  <m:r>
                                    <w:rPr>
                                      <w:rFonts w:ascii="Cambria Math" w:hAnsi="Cambria Math" w:cstheme="minorHAnsi"/>
                                      <w:lang w:val="en-US"/>
                                    </w:rPr>
                                    <m:t>b</m:t>
                                  </m:r>
                                </m:sub>
                              </m:sSub>
                            </m:oMath>
                            <w:r w:rsidR="00506072" w:rsidRPr="006A7A94">
                              <w:rPr>
                                <w:rFonts w:asciiTheme="minorHAnsi" w:hAnsiTheme="minorHAnsi" w:cstheme="minorHAnsi"/>
                                <w:lang w:val="en-US"/>
                              </w:rPr>
                              <w:t xml:space="preserve">. Recoil energy is given to the atom, but it is approximately </w:t>
                            </w:r>
                            <m:oMath>
                              <m:r>
                                <w:rPr>
                                  <w:rFonts w:ascii="Cambria Math" w:hAnsi="Cambria Math" w:cstheme="minorHAnsi"/>
                                  <w:lang w:val="en-US"/>
                                </w:rPr>
                                <m:t>0</m:t>
                              </m:r>
                            </m:oMath>
                            <w:r w:rsidR="00506072" w:rsidRPr="006A7A94">
                              <w:rPr>
                                <w:rFonts w:asciiTheme="minorHAnsi" w:eastAsiaTheme="minorEastAsia" w:hAnsiTheme="minorHAnsi" w:cstheme="minorHAnsi"/>
                                <w:lang w:val="en-US"/>
                              </w:rPr>
                              <w:t xml:space="preserve">. </w:t>
                            </w:r>
                          </w:p>
                          <w:p w14:paraId="1668CDF7" w14:textId="6F35A840" w:rsidR="00907576" w:rsidRPr="00506072" w:rsidRDefault="00907576" w:rsidP="00907576">
                            <w:pPr>
                              <w:pStyle w:val="Caption"/>
                              <w:rPr>
                                <w:rFonts w:cs="Times New Roman"/>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4382DC" id="_x0000_t202" coordsize="21600,21600" o:spt="202" path="m,l,21600r21600,l21600,xe">
                <v:stroke joinstyle="miter"/>
                <v:path gradientshapeok="t" o:connecttype="rect"/>
              </v:shapetype>
              <v:shape id="Text Box 1" o:spid="_x0000_s1026" type="#_x0000_t202" style="position:absolute;margin-left:256.85pt;margin-top:17.15pt;width:251.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" stroked="f">
                <v:textbox style="mso-fit-shape-to-text:t" inset="0,0,0,0">
                  <w:txbxContent>
                    <w:p w14:paraId="69E41CE7" w14:textId="79C0BF06" w:rsidR="00506072" w:rsidRPr="006A7A94" w:rsidRDefault="00907576" w:rsidP="00506072">
                      <w:pPr>
                        <w:pStyle w:val="Caption"/>
                        <w:rPr>
                          <w:rFonts w:asciiTheme="minorHAnsi" w:eastAsiaTheme="minorEastAsia" w:hAnsiTheme="minorHAnsi" w:cstheme="minorHAnsi"/>
                          <w:lang w:val="en-US"/>
                        </w:rPr>
                      </w:pPr>
                      <w:bookmarkStart w:id="14" w:name="_Ref94626050"/>
                      <w:r w:rsidRPr="00506072">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2</w:t>
                      </w:r>
                      <w:r w:rsidR="005B1E99">
                        <w:rPr>
                          <w:lang w:val="en-US"/>
                        </w:rPr>
                        <w:fldChar w:fldCharType="end"/>
                      </w:r>
                      <w:bookmarkEnd w:id="14"/>
                      <w:r w:rsidRPr="00506072">
                        <w:rPr>
                          <w:lang w:val="en-US"/>
                        </w:rPr>
                        <w:t xml:space="preserve">. </w:t>
                      </w:r>
                      <w:r w:rsidR="00506072" w:rsidRPr="006A7A94">
                        <w:rPr>
                          <w:rFonts w:asciiTheme="minorHAnsi" w:hAnsiTheme="minorHAnsi" w:cstheme="minorHAnsi"/>
                          <w:lang w:val="en-US"/>
                        </w:rPr>
                        <w:t xml:space="preserve"> Illustration of the photoelectric effect. A bound electron absorbs all the energy of incoming a photon. If the energy is high enough, it will ionize the electrons </w:t>
                      </w:r>
                      <w:r w:rsidR="00506072" w:rsidRPr="006A7A94">
                        <w:rPr>
                          <w:rFonts w:asciiTheme="minorHAnsi" w:hAnsiTheme="minorHAnsi" w:cstheme="minorHAnsi"/>
                          <w:lang w:val="en-US"/>
                        </w:rPr>
                        <w:fldChar w:fldCharType="begin"/>
                      </w:r>
                      <w:r w:rsidR="00506072" w:rsidRPr="006A7A94">
                        <w:rPr>
                          <w:rFonts w:asciiTheme="minorHAnsi" w:hAnsiTheme="minorHAnsi" w:cstheme="minorHAnsi"/>
                          <w:lang w:val="en-US"/>
                        </w:rPr>
                        <w:instrText xml:space="preserve"> ADDIN ZOTERO_ITEM CSL_CITATION {"citationID":"OOGUAymp","properties":{"formattedCitation":"(Attix, 2008)","plainCitation":"(Attix, 2008)","noteIndex":0},"citationItems":[{"id":3,"uris":["http://zotero.org/users/local/GCOCszNG/items/WIR9NUXU"],"uri":["http://zotero.org/users/local/GCOCszNG/items/WIR9NUXU"],"itemData":{"id":3,"type":"book","abstract":"A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506072" w:rsidRPr="006A7A94">
                        <w:rPr>
                          <w:rFonts w:asciiTheme="minorHAnsi" w:hAnsiTheme="minorHAnsi" w:cstheme="minorHAnsi"/>
                          <w:lang w:val="en-US"/>
                        </w:rPr>
                        <w:fldChar w:fldCharType="separate"/>
                      </w:r>
                      <w:r w:rsidR="00506072" w:rsidRPr="006A7A94">
                        <w:rPr>
                          <w:rFonts w:asciiTheme="minorHAnsi" w:hAnsiTheme="minorHAnsi" w:cstheme="minorHAnsi"/>
                          <w:lang w:val="en-US"/>
                        </w:rPr>
                        <w:t>(Attix, 1986, p.138)</w:t>
                      </w:r>
                      <w:r w:rsidR="00506072" w:rsidRPr="006A7A94">
                        <w:rPr>
                          <w:rFonts w:asciiTheme="minorHAnsi" w:hAnsiTheme="minorHAnsi" w:cstheme="minorHAnsi"/>
                          <w:lang w:val="en-US"/>
                        </w:rPr>
                        <w:fldChar w:fldCharType="end"/>
                      </w:r>
                      <w:r w:rsidR="00506072" w:rsidRPr="006A7A94">
                        <w:rPr>
                          <w:rFonts w:asciiTheme="minorHAnsi" w:hAnsiTheme="minorHAnsi" w:cstheme="minorHAnsi"/>
                          <w:lang w:val="en-US"/>
                        </w:rPr>
                        <w:t xml:space="preserve">. The kinetic energy of the electron is dependent on the initial energy of the photon </w:t>
                      </w:r>
                      <m:oMath>
                        <m:r>
                          <w:rPr>
                            <w:rFonts w:ascii="Cambria Math" w:hAnsi="Cambria Math" w:cstheme="minorHAnsi"/>
                            <w:lang w:val="en-US"/>
                          </w:rPr>
                          <m:t>hν</m:t>
                        </m:r>
                      </m:oMath>
                      <w:r w:rsidR="00506072" w:rsidRPr="006A7A94">
                        <w:rPr>
                          <w:rFonts w:asciiTheme="minorHAnsi" w:hAnsiTheme="minorHAnsi" w:cstheme="minorHAnsi"/>
                          <w:lang w:val="en-US"/>
                        </w:rPr>
                        <w:t xml:space="preserve"> and the binding energy of the electron </w:t>
                      </w:r>
                      <m:oMath>
                        <m:sSub>
                          <m:sSubPr>
                            <m:ctrlPr>
                              <w:rPr>
                                <w:rFonts w:ascii="Cambria Math" w:hAnsi="Cambria Math" w:cstheme="minorHAnsi"/>
                                <w:lang w:val="en-US"/>
                              </w:rPr>
                            </m:ctrlPr>
                          </m:sSubPr>
                          <m:e>
                            <m:r>
                              <w:rPr>
                                <w:rFonts w:ascii="Cambria Math" w:hAnsi="Cambria Math" w:cstheme="minorHAnsi"/>
                                <w:lang w:val="en-US"/>
                              </w:rPr>
                              <m:t>E</m:t>
                            </m:r>
                          </m:e>
                          <m:sub>
                            <m:r>
                              <w:rPr>
                                <w:rFonts w:ascii="Cambria Math" w:hAnsi="Cambria Math" w:cstheme="minorHAnsi"/>
                                <w:lang w:val="en-US"/>
                              </w:rPr>
                              <m:t>b</m:t>
                            </m:r>
                          </m:sub>
                        </m:sSub>
                      </m:oMath>
                      <w:r w:rsidR="00506072" w:rsidRPr="006A7A94">
                        <w:rPr>
                          <w:rFonts w:asciiTheme="minorHAnsi" w:hAnsiTheme="minorHAnsi" w:cstheme="minorHAnsi"/>
                          <w:lang w:val="en-US"/>
                        </w:rPr>
                        <w:t xml:space="preserve">. Recoil energy is given to the atom, but it is approximately </w:t>
                      </w:r>
                      <m:oMath>
                        <m:r>
                          <w:rPr>
                            <w:rFonts w:ascii="Cambria Math" w:hAnsi="Cambria Math" w:cstheme="minorHAnsi"/>
                            <w:lang w:val="en-US"/>
                          </w:rPr>
                          <m:t>0</m:t>
                        </m:r>
                      </m:oMath>
                      <w:r w:rsidR="00506072" w:rsidRPr="006A7A94">
                        <w:rPr>
                          <w:rFonts w:asciiTheme="minorHAnsi" w:eastAsiaTheme="minorEastAsia" w:hAnsiTheme="minorHAnsi" w:cstheme="minorHAnsi"/>
                          <w:lang w:val="en-US"/>
                        </w:rPr>
                        <w:t xml:space="preserve">. </w:t>
                      </w:r>
                    </w:p>
                    <w:p w14:paraId="1668CDF7" w14:textId="6F35A840" w:rsidR="00907576" w:rsidRPr="00506072" w:rsidRDefault="00907576" w:rsidP="00907576">
                      <w:pPr>
                        <w:pStyle w:val="Caption"/>
                        <w:rPr>
                          <w:rFonts w:cs="Times New Roman"/>
                          <w:noProof/>
                          <w:sz w:val="24"/>
                          <w:lang w:val="en-US"/>
                        </w:rPr>
                      </w:pPr>
                    </w:p>
                  </w:txbxContent>
                </v:textbox>
                <w10:wrap type="through"/>
              </v:shape>
            </w:pict>
          </mc:Fallback>
        </mc:AlternateContent>
      </w:r>
      <w:r w:rsidRPr="00704FA2">
        <w:rPr>
          <w:rFonts w:cs="Times New Roman"/>
          <w:noProof/>
        </w:rPr>
        <w:drawing>
          <wp:anchor distT="0" distB="0" distL="114300" distR="114300" simplePos="0" relativeHeight="251661312" behindDoc="1" locked="0" layoutInCell="1" allowOverlap="1" wp14:anchorId="14923F85" wp14:editId="3036DD41">
            <wp:simplePos x="0" y="0"/>
            <wp:positionH relativeFrom="margin">
              <wp:align>left</wp:align>
            </wp:positionH>
            <wp:positionV relativeFrom="paragraph">
              <wp:posOffset>37074</wp:posOffset>
            </wp:positionV>
            <wp:extent cx="3190875" cy="1961363"/>
            <wp:effectExtent l="0" t="0" r="0" b="1270"/>
            <wp:wrapThrough wrapText="bothSides">
              <wp:wrapPolygon edited="0">
                <wp:start x="0" y="0"/>
                <wp:lineTo x="0" y="21404"/>
                <wp:lineTo x="21407" y="21404"/>
                <wp:lineTo x="21407" y="0"/>
                <wp:lineTo x="0" y="0"/>
              </wp:wrapPolygon>
            </wp:wrapThrough>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190875" cy="1961363"/>
                    </a:xfrm>
                    <a:prstGeom prst="rect">
                      <a:avLst/>
                    </a:prstGeom>
                  </pic:spPr>
                </pic:pic>
              </a:graphicData>
            </a:graphic>
          </wp:anchor>
        </w:drawing>
      </w:r>
    </w:p>
    <w:p w14:paraId="55D3A152" w14:textId="538EE9EF" w:rsidR="005C2D29" w:rsidRDefault="005C2D29" w:rsidP="00CB30D7">
      <w:pPr>
        <w:spacing w:after="160" w:line="360" w:lineRule="auto"/>
        <w:rPr>
          <w:rFonts w:eastAsiaTheme="minorEastAsia"/>
          <w:lang w:val="en-US"/>
        </w:rPr>
      </w:pPr>
    </w:p>
    <w:p w14:paraId="7278A460" w14:textId="4CDB08E2" w:rsidR="005C2D29" w:rsidRDefault="005C2D29" w:rsidP="00CB30D7">
      <w:pPr>
        <w:spacing w:after="160" w:line="360" w:lineRule="auto"/>
        <w:rPr>
          <w:rFonts w:eastAsiaTheme="minorEastAsia"/>
          <w:lang w:val="en-US"/>
        </w:rPr>
      </w:pPr>
    </w:p>
    <w:p w14:paraId="7A80780C" w14:textId="406CA605" w:rsidR="005C2D29" w:rsidRDefault="0045037E" w:rsidP="00CB30D7">
      <w:pPr>
        <w:pStyle w:val="Heading4"/>
        <w:spacing w:line="360" w:lineRule="auto"/>
        <w:rPr>
          <w:rFonts w:eastAsiaTheme="minorEastAsia"/>
          <w:lang w:val="en-US"/>
        </w:rPr>
      </w:pPr>
      <w:r>
        <w:rPr>
          <w:rFonts w:eastAsiaTheme="minorEastAsia"/>
          <w:lang w:val="en-US"/>
        </w:rPr>
        <w:t>Compton Scattering</w:t>
      </w:r>
    </w:p>
    <w:p w14:paraId="3F0FB7BE" w14:textId="55FACDA5" w:rsidR="008D75EB" w:rsidRDefault="00B554B5" w:rsidP="00CB30D7">
      <w:pPr>
        <w:spacing w:after="160" w:line="360" w:lineRule="auto"/>
        <w:rPr>
          <w:rFonts w:eastAsiaTheme="minorEastAsia" w:cs="Times New Roman"/>
          <w:lang w:val="en-US"/>
        </w:rPr>
      </w:pPr>
      <w:r w:rsidRPr="005545F2">
        <w:rPr>
          <w:rFonts w:eastAsiaTheme="minorEastAsia" w:cs="Times New Roman"/>
          <w:lang w:val="en-US"/>
        </w:rPr>
        <w:t xml:space="preserve">The scattering process differs from the photo-electric effect in that the electron orbiting the nucleus is assumed free, which results in an inelastic collision. It is illustrated in </w:t>
      </w:r>
      <w:r w:rsidR="002A0BFC">
        <w:rPr>
          <w:rFonts w:eastAsiaTheme="minorEastAsia" w:cs="Times New Roman"/>
          <w:lang w:val="en-US"/>
        </w:rPr>
        <w:fldChar w:fldCharType="begin"/>
      </w:r>
      <w:r w:rsidR="002A0BFC">
        <w:rPr>
          <w:rFonts w:eastAsiaTheme="minorEastAsia" w:cs="Times New Roman"/>
          <w:lang w:val="en-US"/>
        </w:rPr>
        <w:instrText xml:space="preserve"> REF _Ref94631791 \h </w:instrText>
      </w:r>
      <w:r w:rsidR="00CB30D7">
        <w:rPr>
          <w:rFonts w:eastAsiaTheme="minorEastAsia" w:cs="Times New Roman"/>
          <w:lang w:val="en-US"/>
        </w:rPr>
        <w:instrText xml:space="preserve"> \* MERGEFORMAT </w:instrText>
      </w:r>
      <w:r w:rsidR="002A0BFC">
        <w:rPr>
          <w:rFonts w:eastAsiaTheme="minorEastAsia" w:cs="Times New Roman"/>
          <w:lang w:val="en-US"/>
        </w:rPr>
      </w:r>
      <w:r w:rsidR="002A0BFC">
        <w:rPr>
          <w:rFonts w:eastAsiaTheme="minorEastAsia" w:cs="Times New Roman"/>
          <w:lang w:val="en-US"/>
        </w:rPr>
        <w:fldChar w:fldCharType="separate"/>
      </w:r>
      <w:r w:rsidR="000E19EF" w:rsidRPr="00CE1C9B">
        <w:rPr>
          <w:lang w:val="en-US"/>
        </w:rPr>
        <w:t xml:space="preserve">Figure </w:t>
      </w:r>
      <w:r w:rsidR="000E19EF">
        <w:rPr>
          <w:noProof/>
          <w:lang w:val="en-US"/>
        </w:rPr>
        <w:t>1</w:t>
      </w:r>
      <w:r w:rsidR="000E19EF">
        <w:rPr>
          <w:noProof/>
          <w:lang w:val="en-US"/>
        </w:rPr>
        <w:noBreakHyphen/>
        <w:t>3</w:t>
      </w:r>
      <w:r w:rsidR="002A0BFC">
        <w:rPr>
          <w:rFonts w:eastAsiaTheme="minorEastAsia" w:cs="Times New Roman"/>
          <w:lang w:val="en-US"/>
        </w:rPr>
        <w:fldChar w:fldCharType="end"/>
      </w:r>
      <w:r w:rsidRPr="005545F2">
        <w:rPr>
          <w:rFonts w:eastAsiaTheme="minorEastAsia" w:cs="Times New Roman"/>
          <w:lang w:val="en-US"/>
        </w:rPr>
        <w:t>. The errors from this assumption have proved negligible, as the errors don</w:t>
      </w:r>
      <w:r>
        <w:rPr>
          <w:rFonts w:eastAsiaTheme="minorEastAsia" w:cs="Times New Roman"/>
          <w:lang w:val="en-US"/>
        </w:rPr>
        <w:t>’</w:t>
      </w:r>
      <w:r w:rsidRPr="005545F2">
        <w:rPr>
          <w:rFonts w:eastAsiaTheme="minorEastAsia" w:cs="Times New Roman"/>
          <w:lang w:val="en-US"/>
        </w:rPr>
        <w:t xml:space="preserve">t become substantial until we have a high atomic number Z and low initial energy </w:t>
      </w:r>
      <m:oMath>
        <m:r>
          <w:rPr>
            <w:rFonts w:ascii="Cambria Math" w:eastAsiaTheme="minorEastAsia" w:hAnsi="Cambria Math" w:cs="Times New Roman"/>
            <w:lang w:val="en-US"/>
          </w:rPr>
          <m:t>hν</m:t>
        </m:r>
      </m:oMath>
      <w:r w:rsidRPr="005545F2">
        <w:rPr>
          <w:rFonts w:eastAsiaTheme="minorEastAsia" w:cs="Times New Roman"/>
          <w:lang w:val="en-US"/>
        </w:rPr>
        <w:t>. When these conditions are reached, the photoelectric become the dominating interaction type</w:t>
      </w:r>
      <w:r w:rsidR="006D5DB1">
        <w:rPr>
          <w:rFonts w:eastAsiaTheme="minorEastAsia" w:cs="Times New Roman"/>
          <w:lang w:val="en-US"/>
        </w:rPr>
        <w:t xml:space="preserve"> </w:t>
      </w:r>
      <w:r w:rsidR="006D5DB1" w:rsidRPr="005545F2">
        <w:rPr>
          <w:rFonts w:eastAsiaTheme="minorEastAsia" w:cs="Times New Roman"/>
          <w:lang w:val="en-US"/>
        </w:rPr>
        <w:fldChar w:fldCharType="begin"/>
      </w:r>
      <w:r w:rsidR="006D5DB1">
        <w:rPr>
          <w:rFonts w:eastAsiaTheme="minorEastAsia" w:cs="Times New Roman"/>
          <w:lang w:val="en-US"/>
        </w:rPr>
        <w:instrText xml:space="preserve"> ADDIN ZOTERO_ITEM CSL_CITATION {"citationID":"RHbJ3HjA","properties":{"formattedCitation":"(Attix,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6D5DB1" w:rsidRPr="005545F2">
        <w:rPr>
          <w:rFonts w:eastAsiaTheme="minorEastAsia" w:cs="Times New Roman"/>
          <w:lang w:val="en-US"/>
        </w:rPr>
        <w:fldChar w:fldCharType="separate"/>
      </w:r>
      <w:r w:rsidR="006D5DB1" w:rsidRPr="005545F2">
        <w:rPr>
          <w:rFonts w:cs="Times New Roman"/>
          <w:lang w:val="en-US"/>
        </w:rPr>
        <w:t>(</w:t>
      </w:r>
      <w:proofErr w:type="spellStart"/>
      <w:r w:rsidR="006D5DB1" w:rsidRPr="005545F2">
        <w:rPr>
          <w:rFonts w:cs="Times New Roman"/>
          <w:lang w:val="en-US"/>
        </w:rPr>
        <w:t>Attix</w:t>
      </w:r>
      <w:proofErr w:type="spellEnd"/>
      <w:r w:rsidR="006D5DB1" w:rsidRPr="005545F2">
        <w:rPr>
          <w:rFonts w:cs="Times New Roman"/>
          <w:lang w:val="en-US"/>
        </w:rPr>
        <w:t>, 1986,p. 125)</w:t>
      </w:r>
      <w:r w:rsidR="006D5DB1" w:rsidRPr="005545F2">
        <w:rPr>
          <w:rFonts w:eastAsiaTheme="minorEastAsia" w:cs="Times New Roman"/>
          <w:lang w:val="en-US"/>
        </w:rPr>
        <w:fldChar w:fldCharType="end"/>
      </w:r>
      <w:r w:rsidR="006D5DB1">
        <w:rPr>
          <w:rFonts w:eastAsiaTheme="minorEastAsia" w:cs="Times New Roman"/>
          <w:lang w:val="en-US"/>
        </w:rPr>
        <w:t>.</w:t>
      </w:r>
    </w:p>
    <w:p w14:paraId="2C78EDC7" w14:textId="0DC1F0C6" w:rsidR="00DF1BD6" w:rsidRPr="0045037E" w:rsidRDefault="00DF1BD6" w:rsidP="00CB30D7">
      <w:pPr>
        <w:spacing w:after="160" w:line="360" w:lineRule="auto"/>
        <w:rPr>
          <w:rFonts w:eastAsiaTheme="minorEastAsia"/>
          <w:b/>
          <w:bCs/>
          <w:lang w:val="en-US"/>
        </w:rPr>
      </w:pPr>
      <w:ins w:id="15" w:author="Jacob Lie" w:date="2021-11-12T14:17:00Z">
        <w:r w:rsidRPr="00704FA2">
          <w:rPr>
            <w:rFonts w:eastAsiaTheme="minorEastAsia" w:cs="Times New Roman"/>
            <w:noProof/>
            <w:lang w:val="en-US"/>
            <w:rPrChange w:id="16" w:author="Jacob Lie" w:date="2021-12-03T09:58:00Z">
              <w:rPr>
                <w:rFonts w:asciiTheme="minorHAnsi" w:eastAsiaTheme="minorEastAsia" w:hAnsiTheme="minorHAnsi" w:cstheme="minorHAnsi"/>
                <w:noProof/>
                <w:lang w:val="en-US"/>
              </w:rPr>
            </w:rPrChange>
          </w:rPr>
          <w:lastRenderedPageBreak/>
          <w:drawing>
            <wp:anchor distT="0" distB="0" distL="114300" distR="114300" simplePos="0" relativeHeight="251665408" behindDoc="1" locked="0" layoutInCell="1" allowOverlap="1" wp14:anchorId="53AC5F08" wp14:editId="28EE8231">
              <wp:simplePos x="0" y="0"/>
              <wp:positionH relativeFrom="margin">
                <wp:posOffset>0</wp:posOffset>
              </wp:positionH>
              <wp:positionV relativeFrom="paragraph">
                <wp:posOffset>290195</wp:posOffset>
              </wp:positionV>
              <wp:extent cx="3156585" cy="1774190"/>
              <wp:effectExtent l="0" t="0" r="5715"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156585" cy="1774190"/>
                      </a:xfrm>
                      <a:prstGeom prst="rect">
                        <a:avLst/>
                      </a:prstGeom>
                    </pic:spPr>
                  </pic:pic>
                </a:graphicData>
              </a:graphic>
              <wp14:sizeRelH relativeFrom="margin">
                <wp14:pctWidth>0</wp14:pctWidth>
              </wp14:sizeRelH>
              <wp14:sizeRelV relativeFrom="margin">
                <wp14:pctHeight>0</wp14:pctHeight>
              </wp14:sizeRelV>
            </wp:anchor>
          </w:drawing>
        </w:r>
      </w:ins>
    </w:p>
    <w:p w14:paraId="75CC8DDF" w14:textId="643E946C" w:rsidR="00B15115" w:rsidRDefault="002D166C" w:rsidP="00CB30D7">
      <w:pPr>
        <w:spacing w:after="160" w:line="360" w:lineRule="auto"/>
        <w:rPr>
          <w:rFonts w:eastAsiaTheme="minorEastAsia"/>
          <w:lang w:val="en-US"/>
        </w:rPr>
      </w:pPr>
      <w:r>
        <w:rPr>
          <w:noProof/>
        </w:rPr>
        <mc:AlternateContent>
          <mc:Choice Requires="wps">
            <w:drawing>
              <wp:anchor distT="0" distB="0" distL="114300" distR="114300" simplePos="0" relativeHeight="251667456" behindDoc="0" locked="0" layoutInCell="1" allowOverlap="1" wp14:anchorId="3A470958" wp14:editId="3532B9D6">
                <wp:simplePos x="0" y="0"/>
                <wp:positionH relativeFrom="column">
                  <wp:posOffset>3226435</wp:posOffset>
                </wp:positionH>
                <wp:positionV relativeFrom="paragraph">
                  <wp:posOffset>266065</wp:posOffset>
                </wp:positionV>
                <wp:extent cx="3156585" cy="342900"/>
                <wp:effectExtent l="0" t="0" r="5715" b="0"/>
                <wp:wrapSquare wrapText="bothSides"/>
                <wp:docPr id="3" name="Text Box 3"/>
                <wp:cNvGraphicFramePr/>
                <a:graphic xmlns:a="http://schemas.openxmlformats.org/drawingml/2006/main">
                  <a:graphicData uri="http://schemas.microsoft.com/office/word/2010/wordprocessingShape">
                    <wps:wsp>
                      <wps:cNvSpPr txBox="1"/>
                      <wps:spPr>
                        <a:xfrm>
                          <a:off x="0" y="0"/>
                          <a:ext cx="3156585" cy="342900"/>
                        </a:xfrm>
                        <a:prstGeom prst="rect">
                          <a:avLst/>
                        </a:prstGeom>
                        <a:solidFill>
                          <a:prstClr val="white"/>
                        </a:solidFill>
                        <a:ln>
                          <a:noFill/>
                        </a:ln>
                      </wps:spPr>
                      <wps:txbx>
                        <w:txbxContent>
                          <w:p w14:paraId="7ED6A5A3" w14:textId="11EBE7CB" w:rsidR="00CE1C9B" w:rsidRPr="005545F2" w:rsidRDefault="002D166C" w:rsidP="00CE1C9B">
                            <w:pPr>
                              <w:pStyle w:val="Caption"/>
                              <w:jc w:val="center"/>
                              <w:rPr>
                                <w:rFonts w:eastAsiaTheme="minorEastAsia" w:cs="Times New Roman"/>
                                <w:lang w:val="en-US"/>
                              </w:rPr>
                            </w:pPr>
                            <w:bookmarkStart w:id="17" w:name="_Ref94631791"/>
                            <w:r w:rsidRPr="00CE1C9B">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3</w:t>
                            </w:r>
                            <w:r w:rsidR="005B1E99">
                              <w:rPr>
                                <w:lang w:val="en-US"/>
                              </w:rPr>
                              <w:fldChar w:fldCharType="end"/>
                            </w:r>
                            <w:bookmarkEnd w:id="17"/>
                            <w:r w:rsidRPr="00CE1C9B">
                              <w:rPr>
                                <w:lang w:val="en-US"/>
                              </w:rPr>
                              <w:t xml:space="preserve">. </w:t>
                            </w:r>
                            <w:r w:rsidR="00CE1C9B" w:rsidRPr="00704FA2">
                              <w:rPr>
                                <w:rFonts w:cs="Times New Roman"/>
                                <w:lang w:val="en-US"/>
                              </w:rPr>
                              <w:t>Illustration of Compton scattering, where the electron is assumed free.</w:t>
                            </w:r>
                          </w:p>
                          <w:p w14:paraId="4EA35077" w14:textId="0B9D647D" w:rsidR="002D166C" w:rsidRPr="00CE1C9B" w:rsidRDefault="002D166C" w:rsidP="002D166C">
                            <w:pPr>
                              <w:pStyle w:val="Caption"/>
                              <w:rPr>
                                <w:rFonts w:cs="Times New Roman"/>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470958" id="Text Box 3" o:spid="_x0000_s1027" type="#_x0000_t202" style="position:absolute;margin-left:254.05pt;margin-top:20.95pt;width:248.55pt;height:27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" stroked="f">
                <v:textbox inset="0,0,0,0">
                  <w:txbxContent>
                    <w:p w14:paraId="7ED6A5A3" w14:textId="11EBE7CB" w:rsidR="00CE1C9B" w:rsidRPr="005545F2" w:rsidRDefault="002D166C" w:rsidP="00CE1C9B">
                      <w:pPr>
                        <w:pStyle w:val="Caption"/>
                        <w:jc w:val="center"/>
                        <w:rPr>
                          <w:rFonts w:eastAsiaTheme="minorEastAsia" w:cs="Times New Roman"/>
                          <w:lang w:val="en-US"/>
                        </w:rPr>
                      </w:pPr>
                      <w:bookmarkStart w:id="18" w:name="_Ref94631791"/>
                      <w:r w:rsidRPr="00CE1C9B">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3</w:t>
                      </w:r>
                      <w:r w:rsidR="005B1E99">
                        <w:rPr>
                          <w:lang w:val="en-US"/>
                        </w:rPr>
                        <w:fldChar w:fldCharType="end"/>
                      </w:r>
                      <w:bookmarkEnd w:id="18"/>
                      <w:r w:rsidRPr="00CE1C9B">
                        <w:rPr>
                          <w:lang w:val="en-US"/>
                        </w:rPr>
                        <w:t xml:space="preserve">. </w:t>
                      </w:r>
                      <w:r w:rsidR="00CE1C9B" w:rsidRPr="00704FA2">
                        <w:rPr>
                          <w:rFonts w:cs="Times New Roman"/>
                          <w:lang w:val="en-US"/>
                        </w:rPr>
                        <w:t>Illustration of Compton scattering, where the electron is assumed free.</w:t>
                      </w:r>
                    </w:p>
                    <w:p w14:paraId="4EA35077" w14:textId="0B9D647D" w:rsidR="002D166C" w:rsidRPr="00CE1C9B" w:rsidRDefault="002D166C" w:rsidP="002D166C">
                      <w:pPr>
                        <w:pStyle w:val="Caption"/>
                        <w:rPr>
                          <w:rFonts w:cs="Times New Roman"/>
                          <w:noProof/>
                          <w:sz w:val="24"/>
                          <w:lang w:val="en-US"/>
                        </w:rPr>
                      </w:pPr>
                    </w:p>
                  </w:txbxContent>
                </v:textbox>
                <w10:wrap type="square"/>
              </v:shape>
            </w:pict>
          </mc:Fallback>
        </mc:AlternateContent>
      </w:r>
    </w:p>
    <w:p w14:paraId="11D87721" w14:textId="05AFF67B" w:rsidR="00B15115" w:rsidRDefault="00B15115" w:rsidP="00CB30D7">
      <w:pPr>
        <w:spacing w:after="160" w:line="360" w:lineRule="auto"/>
        <w:rPr>
          <w:rFonts w:eastAsiaTheme="minorEastAsia"/>
          <w:lang w:val="en-US"/>
        </w:rPr>
      </w:pPr>
    </w:p>
    <w:p w14:paraId="2C76D427" w14:textId="06E004B6" w:rsidR="00B15115" w:rsidRDefault="00B15115" w:rsidP="00CB30D7">
      <w:pPr>
        <w:spacing w:after="160" w:line="360" w:lineRule="auto"/>
        <w:rPr>
          <w:rFonts w:eastAsiaTheme="minorEastAsia"/>
          <w:lang w:val="en-US"/>
        </w:rPr>
      </w:pPr>
    </w:p>
    <w:p w14:paraId="03B30354" w14:textId="0095B4FB" w:rsidR="00B15115" w:rsidRDefault="00B15115" w:rsidP="00CB30D7">
      <w:pPr>
        <w:spacing w:after="160" w:line="360" w:lineRule="auto"/>
        <w:rPr>
          <w:rFonts w:eastAsiaTheme="minorEastAsia"/>
          <w:lang w:val="en-US"/>
        </w:rPr>
      </w:pPr>
    </w:p>
    <w:p w14:paraId="63E1443F" w14:textId="77777777" w:rsidR="00CE1C9B" w:rsidRDefault="00CE1C9B" w:rsidP="00CB30D7">
      <w:pPr>
        <w:spacing w:after="160" w:line="360" w:lineRule="auto"/>
        <w:rPr>
          <w:rFonts w:eastAsiaTheme="minorEastAsia"/>
          <w:lang w:val="en-US"/>
        </w:rPr>
      </w:pPr>
    </w:p>
    <w:p w14:paraId="3C5AC8AF" w14:textId="77777777" w:rsidR="00CE1C9B" w:rsidRDefault="00CE1C9B" w:rsidP="00CB30D7">
      <w:pPr>
        <w:spacing w:after="160" w:line="360" w:lineRule="auto"/>
        <w:rPr>
          <w:rFonts w:eastAsiaTheme="minorEastAsia"/>
          <w:lang w:val="en-US"/>
        </w:rPr>
      </w:pPr>
    </w:p>
    <w:p w14:paraId="03D70C9C" w14:textId="4F72E5AE" w:rsidR="00B15115" w:rsidRDefault="00C7445D" w:rsidP="00CB30D7">
      <w:pPr>
        <w:spacing w:line="360" w:lineRule="auto"/>
        <w:rPr>
          <w:rFonts w:eastAsiaTheme="minorEastAsia"/>
          <w:szCs w:val="24"/>
          <w:lang w:val="en-US"/>
        </w:rPr>
      </w:pPr>
      <w:r w:rsidRPr="005545F2">
        <w:rPr>
          <w:rFonts w:eastAsiaTheme="minorEastAsia" w:cs="Times New Roman"/>
          <w:lang w:val="en-US"/>
        </w:rPr>
        <w:t>The second difference compared to the photo-electric effect is that the photon only transfers part of its energy. The energy of the scattered photon follows this expression, which is derived in</w:t>
      </w:r>
      <w:r w:rsidR="00BF5CB4">
        <w:rPr>
          <w:rFonts w:eastAsiaTheme="minorEastAsia" w:cs="Times New Roman"/>
          <w:lang w:val="en-US"/>
        </w:rPr>
        <w:t xml:space="preserve"> </w:t>
      </w:r>
      <w:r w:rsidR="00BF5CB4" w:rsidRPr="00BF5CB4">
        <w:rPr>
          <w:rFonts w:eastAsiaTheme="minorEastAsia"/>
          <w:szCs w:val="24"/>
          <w:lang w:val="en-US"/>
        </w:rPr>
        <w:fldChar w:fldCharType="begin"/>
      </w:r>
      <w:r w:rsidR="00BF5CB4" w:rsidRPr="00BF5CB4">
        <w:rPr>
          <w:rFonts w:eastAsiaTheme="minorEastAsia"/>
          <w:szCs w:val="24"/>
          <w:lang w:val="en-US"/>
        </w:rPr>
        <w:instrText xml:space="preserve"> REF _Ref94693997 \h  \* MERGEFORMAT </w:instrText>
      </w:r>
      <w:r w:rsidR="00BF5CB4" w:rsidRPr="00BF5CB4">
        <w:rPr>
          <w:rFonts w:eastAsiaTheme="minorEastAsia"/>
          <w:szCs w:val="24"/>
          <w:lang w:val="en-US"/>
        </w:rPr>
      </w:r>
      <w:r w:rsidR="00BF5CB4" w:rsidRPr="00BF5CB4">
        <w:rPr>
          <w:rFonts w:eastAsiaTheme="minorEastAsia"/>
          <w:szCs w:val="24"/>
          <w:lang w:val="en-US"/>
        </w:rPr>
        <w:fldChar w:fldCharType="separate"/>
      </w:r>
      <w:r w:rsidR="000E19EF" w:rsidRPr="000E19EF">
        <w:rPr>
          <w:szCs w:val="24"/>
          <w:lang w:val="en-US"/>
        </w:rPr>
        <w:t>Appendix A</w:t>
      </w:r>
      <w:r w:rsidR="00BF5CB4" w:rsidRPr="00BF5CB4">
        <w:rPr>
          <w:rFonts w:eastAsiaTheme="minorEastAsia"/>
          <w:szCs w:val="24"/>
          <w:lang w:val="en-US"/>
        </w:rPr>
        <w:fldChar w:fldCharType="end"/>
      </w:r>
      <w:r w:rsidR="00BF5CB4">
        <w:rPr>
          <w:rFonts w:eastAsiaTheme="minorEastAsia"/>
          <w:szCs w:val="24"/>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8C677A" w14:paraId="66D4B045" w14:textId="77777777" w:rsidTr="00AF04FB">
        <w:tc>
          <w:tcPr>
            <w:tcW w:w="8815" w:type="dxa"/>
          </w:tcPr>
          <w:p w14:paraId="7B0E4807" w14:textId="006E1651" w:rsidR="008C677A" w:rsidRDefault="00A03450" w:rsidP="00CB30D7">
            <w:pPr>
              <w:spacing w:line="360" w:lineRule="auto"/>
              <w:rPr>
                <w:lang w:val="en-US"/>
              </w:rPr>
            </w:pPr>
            <m:oMathPara>
              <m:oMath>
                <m:r>
                  <w:rPr>
                    <w:rFonts w:ascii="Cambria Math" w:hAnsi="Cambria Math" w:cs="Times New Roman"/>
                    <w:lang w:val="en-US"/>
                  </w:rPr>
                  <m:t>h</m:t>
                </m:r>
                <m:sSup>
                  <m:sSupPr>
                    <m:ctrlPr>
                      <w:rPr>
                        <w:rFonts w:ascii="Cambria Math" w:hAnsi="Cambria Math" w:cs="Times New Roman"/>
                        <w:i/>
                        <w:lang w:val="en-US"/>
                      </w:rPr>
                    </m:ctrlPr>
                  </m:sSupPr>
                  <m:e>
                    <m:r>
                      <w:rPr>
                        <w:rFonts w:ascii="Cambria Math" w:hAnsi="Cambria Math" w:cs="Times New Roman"/>
                        <w:lang w:val="en-US"/>
                      </w:rPr>
                      <m:t>ν</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hν</m:t>
                    </m:r>
                  </m:num>
                  <m:den>
                    <m:r>
                      <w:rPr>
                        <w:rFonts w:ascii="Cambria Math" w:hAnsi="Cambria Math" w:cs="Times New Roman"/>
                        <w:lang w:val="en-US"/>
                      </w:rPr>
                      <m:t>1+</m:t>
                    </m:r>
                    <m:f>
                      <m:fPr>
                        <m:ctrlPr>
                          <w:rPr>
                            <w:rFonts w:ascii="Cambria Math" w:hAnsi="Cambria Math" w:cs="Times New Roman"/>
                            <w:i/>
                            <w:lang w:val="en-US"/>
                          </w:rPr>
                        </m:ctrlPr>
                      </m:fPr>
                      <m:num>
                        <m:r>
                          <w:rPr>
                            <w:rFonts w:ascii="Cambria Math" w:hAnsi="Cambria Math" w:cs="Times New Roman"/>
                            <w:lang w:val="en-US"/>
                          </w:rPr>
                          <m:t>hν</m:t>
                        </m:r>
                      </m:num>
                      <m:den>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e</m:t>
                                </m:r>
                              </m:sub>
                            </m:sSub>
                            <m:sSup>
                              <m:sSupPr>
                                <m:ctrlPr>
                                  <w:rPr>
                                    <w:rFonts w:ascii="Cambria Math" w:hAnsi="Cambria Math" w:cs="Times New Roman"/>
                                    <w:i/>
                                    <w:lang w:val="en-US"/>
                                  </w:rPr>
                                </m:ctrlPr>
                              </m:sSupPr>
                              <m:e>
                                <m:r>
                                  <w:rPr>
                                    <w:rFonts w:ascii="Cambria Math" w:hAnsi="Cambria Math" w:cs="Times New Roman"/>
                                    <w:lang w:val="en-US"/>
                                  </w:rPr>
                                  <m:t>c</m:t>
                                </m:r>
                              </m:e>
                              <m:sup>
                                <m:r>
                                  <w:rPr>
                                    <w:rFonts w:ascii="Cambria Math" w:hAnsi="Cambria Math" w:cs="Times New Roman"/>
                                    <w:lang w:val="en-US"/>
                                  </w:rPr>
                                  <m:t>2</m:t>
                                </m:r>
                              </m:sup>
                            </m:sSup>
                          </m:e>
                        </m:d>
                        <m:d>
                          <m:dPr>
                            <m:ctrlPr>
                              <w:rPr>
                                <w:rFonts w:ascii="Cambria Math" w:hAnsi="Cambria Math" w:cs="Times New Roman"/>
                                <w:i/>
                                <w:lang w:val="en-US"/>
                              </w:rPr>
                            </m:ctrlPr>
                          </m:dPr>
                          <m:e>
                            <m:r>
                              <w:rPr>
                                <w:rFonts w:ascii="Cambria Math" w:hAnsi="Cambria Math" w:cs="Times New Roman"/>
                                <w:lang w:val="en-US"/>
                              </w:rPr>
                              <m:t>1-cosϕ</m:t>
                            </m:r>
                          </m:e>
                        </m:d>
                      </m:den>
                    </m:f>
                  </m:den>
                </m:f>
              </m:oMath>
            </m:oMathPara>
          </w:p>
        </w:tc>
        <w:tc>
          <w:tcPr>
            <w:tcW w:w="535" w:type="dxa"/>
          </w:tcPr>
          <w:p w14:paraId="6DEE3784" w14:textId="25D97538" w:rsidR="008C677A" w:rsidRDefault="008C677A"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2</w:t>
            </w:r>
            <w:r>
              <w:fldChar w:fldCharType="end"/>
            </w:r>
          </w:p>
        </w:tc>
      </w:tr>
    </w:tbl>
    <w:p w14:paraId="0F5E4205" w14:textId="3031D4A5" w:rsidR="00B15115" w:rsidRDefault="002244A6" w:rsidP="00CB30D7">
      <w:pPr>
        <w:spacing w:after="160" w:line="360" w:lineRule="auto"/>
        <w:rPr>
          <w:rFonts w:eastAsiaTheme="minorEastAsia" w:cs="Times New Roman"/>
          <w:lang w:val="en-US"/>
        </w:rPr>
      </w:pPr>
      <w:r w:rsidRPr="005545F2">
        <w:rPr>
          <w:rFonts w:eastAsiaTheme="minorEastAsia" w:cs="Times New Roman"/>
          <w:lang w:val="en-US"/>
        </w:rPr>
        <w:t xml:space="preserve">We observe a strong correlation with the energy of the incident photon, and the scattering angle. And a maximum energy transfer to the electron for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180</m:t>
            </m:r>
          </m:e>
          <m:sup>
            <m:r>
              <w:rPr>
                <w:rFonts w:ascii="Cambria Math" w:eastAsiaTheme="minorEastAsia" w:hAnsi="Cambria Math" w:cs="Times New Roman"/>
                <w:lang w:val="en-US"/>
              </w:rPr>
              <m:t>∘</m:t>
            </m:r>
          </m:sup>
        </m:sSup>
      </m:oMath>
      <w:r w:rsidRPr="005545F2">
        <w:rPr>
          <w:rFonts w:eastAsiaTheme="minorEastAsia" w:cs="Times New Roman"/>
          <w:lang w:val="en-US"/>
        </w:rPr>
        <w:t>.</w:t>
      </w:r>
      <w:r>
        <w:rPr>
          <w:rFonts w:eastAsiaTheme="minorEastAsia" w:cs="Times New Roman"/>
          <w:lang w:val="en-US"/>
        </w:rPr>
        <w:tab/>
      </w:r>
      <w:r>
        <w:rPr>
          <w:rFonts w:eastAsiaTheme="minorEastAsia" w:cs="Times New Roman"/>
          <w:lang w:val="en-US"/>
        </w:rPr>
        <w:br/>
      </w:r>
      <w:r w:rsidRPr="005545F2">
        <w:rPr>
          <w:rFonts w:eastAsiaTheme="minorEastAsia" w:cs="Times New Roman"/>
          <w:lang w:val="en-US"/>
        </w:rPr>
        <w:t xml:space="preserve">The Compton cross section per electron was derived by Klein and </w:t>
      </w:r>
      <w:proofErr w:type="spellStart"/>
      <w:r w:rsidRPr="005545F2">
        <w:rPr>
          <w:rFonts w:eastAsiaTheme="minorEastAsia" w:cs="Times New Roman"/>
          <w:lang w:val="en-US"/>
        </w:rPr>
        <w:t>Nishina</w:t>
      </w:r>
      <w:proofErr w:type="spellEnd"/>
      <w:r w:rsidRPr="005545F2">
        <w:rPr>
          <w:rFonts w:eastAsiaTheme="minorEastAsia" w:cs="Times New Roman"/>
          <w:lang w:val="en-US"/>
        </w:rPr>
        <w:t>. They improved on the existing theory of Thomson scattering. Thomson</w:t>
      </w:r>
      <w:r>
        <w:rPr>
          <w:rFonts w:eastAsiaTheme="minorEastAsia" w:cs="Times New Roman"/>
          <w:lang w:val="en-US"/>
        </w:rPr>
        <w:t>’</w:t>
      </w:r>
      <w:r w:rsidRPr="005545F2">
        <w:rPr>
          <w:rFonts w:eastAsiaTheme="minorEastAsia" w:cs="Times New Roman"/>
          <w:lang w:val="en-US"/>
        </w:rPr>
        <w:t xml:space="preserve">s cross section was independent of incident photon energy, and assumed </w:t>
      </w:r>
      <m:oMath>
        <m:r>
          <w:rPr>
            <w:rFonts w:ascii="Cambria Math" w:eastAsiaTheme="minorEastAsia" w:hAnsi="Cambria Math" w:cs="Times New Roman"/>
            <w:lang w:val="en-US"/>
          </w:rPr>
          <m:t>hν=h</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ν</m:t>
            </m:r>
          </m:e>
          <m:sup>
            <m:r>
              <w:rPr>
                <w:rFonts w:ascii="Cambria Math" w:eastAsiaTheme="minorEastAsia" w:hAnsi="Cambria Math" w:cs="Times New Roman"/>
                <w:lang w:val="en-US"/>
              </w:rPr>
              <m:t>'</m:t>
            </m:r>
          </m:sup>
        </m:sSup>
      </m:oMath>
      <w:r w:rsidRPr="005545F2">
        <w:rPr>
          <w:rFonts w:eastAsiaTheme="minorEastAsia" w:cs="Times New Roman"/>
          <w:lang w:val="en-US"/>
        </w:rPr>
        <w:t xml:space="preserve"> </w:t>
      </w:r>
      <w:r w:rsidRPr="005545F2">
        <w:rPr>
          <w:rFonts w:eastAsiaTheme="minorEastAsia" w:cs="Times New Roman"/>
          <w:lang w:val="en-US"/>
        </w:rPr>
        <w:fldChar w:fldCharType="begin"/>
      </w:r>
      <w:r w:rsidR="003F507D">
        <w:rPr>
          <w:rFonts w:eastAsiaTheme="minorEastAsia" w:cs="Times New Roman"/>
          <w:lang w:val="en-US"/>
        </w:rPr>
        <w:instrText xml:space="preserve"> ADDIN ZOTERO_ITEM CSL_CITATION {"citationID":"4I57SYyC","properties":{"formattedCitation":"(Attix,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Pr="005545F2">
        <w:rPr>
          <w:rFonts w:eastAsiaTheme="minorEastAsia" w:cs="Times New Roman"/>
          <w:lang w:val="en-US"/>
        </w:rPr>
        <w:fldChar w:fldCharType="separate"/>
      </w:r>
      <w:r w:rsidRPr="005545F2">
        <w:rPr>
          <w:rFonts w:cs="Times New Roman"/>
          <w:lang w:val="en-US"/>
        </w:rPr>
        <w:t>(</w:t>
      </w:r>
      <w:proofErr w:type="spellStart"/>
      <w:r w:rsidRPr="005545F2">
        <w:rPr>
          <w:rFonts w:cs="Times New Roman"/>
          <w:lang w:val="en-US"/>
        </w:rPr>
        <w:t>Attix</w:t>
      </w:r>
      <w:proofErr w:type="spellEnd"/>
      <w:r w:rsidRPr="005545F2">
        <w:rPr>
          <w:rFonts w:cs="Times New Roman"/>
          <w:lang w:val="en-US"/>
        </w:rPr>
        <w:t>, 1986, p.130)</w:t>
      </w:r>
      <w:r w:rsidRPr="005545F2">
        <w:rPr>
          <w:rFonts w:eastAsiaTheme="minorEastAsia" w:cs="Times New Roman"/>
          <w:lang w:val="en-US"/>
        </w:rPr>
        <w:fldChar w:fldCharType="end"/>
      </w:r>
      <w:r w:rsidRPr="005545F2">
        <w:rPr>
          <w:rFonts w:eastAsiaTheme="minorEastAsia" w:cs="Times New Roman"/>
          <w:lang w:val="en-US"/>
        </w:rPr>
        <w:t>.  This is correct for low energies. However</w:t>
      </w:r>
      <w:r w:rsidR="00427088">
        <w:rPr>
          <w:rFonts w:eastAsiaTheme="minorEastAsia" w:cs="Times New Roman"/>
          <w:lang w:val="en-US"/>
        </w:rPr>
        <w:t>,</w:t>
      </w:r>
      <w:r w:rsidR="004C20E1">
        <w:rPr>
          <w:rFonts w:eastAsiaTheme="minorEastAsia" w:cs="Times New Roman"/>
          <w:lang w:val="en-US"/>
        </w:rPr>
        <w:t xml:space="preserve"> in </w:t>
      </w:r>
      <w:r w:rsidR="004C20E1">
        <w:rPr>
          <w:rFonts w:eastAsiaTheme="minorEastAsia" w:cs="Times New Roman"/>
          <w:lang w:val="en-US"/>
        </w:rPr>
        <w:fldChar w:fldCharType="begin"/>
      </w:r>
      <w:r w:rsidR="004C20E1">
        <w:rPr>
          <w:rFonts w:eastAsiaTheme="minorEastAsia" w:cs="Times New Roman"/>
          <w:lang w:val="en-US"/>
        </w:rPr>
        <w:instrText xml:space="preserve"> REF _Ref94694181 \h </w:instrText>
      </w:r>
      <w:r w:rsidR="00CB30D7">
        <w:rPr>
          <w:rFonts w:eastAsiaTheme="minorEastAsia" w:cs="Times New Roman"/>
          <w:lang w:val="en-US"/>
        </w:rPr>
        <w:instrText xml:space="preserve"> \* MERGEFORMAT </w:instrText>
      </w:r>
      <w:r w:rsidR="004C20E1">
        <w:rPr>
          <w:rFonts w:eastAsiaTheme="minorEastAsia" w:cs="Times New Roman"/>
          <w:lang w:val="en-US"/>
        </w:rPr>
      </w:r>
      <w:r w:rsidR="004C20E1">
        <w:rPr>
          <w:rFonts w:eastAsiaTheme="minorEastAsia" w:cs="Times New Roman"/>
          <w:lang w:val="en-US"/>
        </w:rPr>
        <w:fldChar w:fldCharType="separate"/>
      </w:r>
      <w:r w:rsidR="000E19EF" w:rsidRPr="009807A4">
        <w:rPr>
          <w:lang w:val="en-US"/>
        </w:rPr>
        <w:t xml:space="preserve">Figure </w:t>
      </w:r>
      <w:r w:rsidR="000E19EF">
        <w:rPr>
          <w:noProof/>
          <w:lang w:val="en-US"/>
        </w:rPr>
        <w:t>1</w:t>
      </w:r>
      <w:r w:rsidR="000E19EF">
        <w:rPr>
          <w:noProof/>
          <w:lang w:val="en-US"/>
        </w:rPr>
        <w:noBreakHyphen/>
        <w:t>4</w:t>
      </w:r>
      <w:r w:rsidR="004C20E1">
        <w:rPr>
          <w:rFonts w:eastAsiaTheme="minorEastAsia" w:cs="Times New Roman"/>
          <w:lang w:val="en-US"/>
        </w:rPr>
        <w:fldChar w:fldCharType="end"/>
      </w:r>
      <w:r w:rsidR="004C20E1">
        <w:rPr>
          <w:rFonts w:eastAsiaTheme="minorEastAsia" w:cs="Times New Roman"/>
          <w:lang w:val="en-US"/>
        </w:rPr>
        <w:t xml:space="preserve"> we see </w:t>
      </w:r>
      <w:r w:rsidR="00DF7082" w:rsidRPr="005545F2">
        <w:rPr>
          <w:rFonts w:eastAsiaTheme="minorEastAsia" w:cs="Times New Roman"/>
          <w:lang w:val="en-US"/>
        </w:rPr>
        <w:t>the</w:t>
      </w:r>
      <w:r w:rsidR="00DF7082">
        <w:rPr>
          <w:rFonts w:eastAsiaTheme="minorEastAsia" w:cs="Times New Roman"/>
          <w:lang w:val="en-US"/>
        </w:rPr>
        <w:t xml:space="preserve"> energy of the scattered photon starts decreasing for increasing scattering angle</w:t>
      </w:r>
      <w:r w:rsidRPr="005545F2">
        <w:rPr>
          <w:rFonts w:eastAsiaTheme="minorEastAsia" w:cs="Times New Roman"/>
          <w:lang w:val="en-US"/>
        </w:rPr>
        <w:t xml:space="preserve"> </w:t>
      </w:r>
      <w:r w:rsidR="00DF7082">
        <w:rPr>
          <w:rFonts w:eastAsiaTheme="minorEastAsia" w:cs="Times New Roman"/>
          <w:lang w:val="en-US"/>
        </w:rPr>
        <w:t xml:space="preserve">around </w:t>
      </w:r>
      <m:oMath>
        <m:r>
          <w:rPr>
            <w:rFonts w:ascii="Cambria Math" w:eastAsiaTheme="minorEastAsia" w:hAnsi="Cambria Math" w:cs="Times New Roman"/>
            <w:lang w:val="en-US"/>
          </w:rPr>
          <m:t>0.01 MeV</m:t>
        </m:r>
      </m:oMath>
      <w:r w:rsidR="00146126">
        <w:rPr>
          <w:rFonts w:eastAsiaTheme="minorEastAsia" w:cs="Times New Roman"/>
          <w:lang w:val="en-US"/>
        </w:rPr>
        <w:t xml:space="preserve">, and reaches its minimum at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180</m:t>
            </m:r>
          </m:e>
          <m:sup>
            <m:r>
              <w:rPr>
                <w:rFonts w:ascii="Cambria Math" w:eastAsiaTheme="minorEastAsia" w:hAnsi="Cambria Math" w:cs="Times New Roman"/>
                <w:lang w:val="en-US"/>
              </w:rPr>
              <m:t>∘</m:t>
            </m:r>
          </m:sup>
        </m:sSup>
      </m:oMath>
      <w:r w:rsidR="00146126">
        <w:rPr>
          <w:rFonts w:eastAsiaTheme="minorEastAsia" w:cs="Times New Roman"/>
          <w:lang w:val="en-US"/>
        </w:rPr>
        <w:t>.</w:t>
      </w:r>
      <w:r w:rsidR="00C34775">
        <w:rPr>
          <w:rFonts w:eastAsiaTheme="minorEastAsia" w:cs="Times New Roman"/>
          <w:lang w:val="en-US"/>
        </w:rPr>
        <w:t xml:space="preserve"> </w:t>
      </w:r>
    </w:p>
    <w:p w14:paraId="711A50E8" w14:textId="262A6D8F" w:rsidR="00292D46" w:rsidRDefault="00292D46" w:rsidP="00CB30D7">
      <w:pPr>
        <w:spacing w:after="160" w:line="360" w:lineRule="auto"/>
        <w:rPr>
          <w:rFonts w:eastAsiaTheme="minorEastAsia"/>
          <w:lang w:val="en-US"/>
        </w:rPr>
      </w:pPr>
      <w:ins w:id="19" w:author="Jacob Lie" w:date="2021-11-12T14:16:00Z">
        <w:r w:rsidRPr="00704FA2">
          <w:rPr>
            <w:rFonts w:eastAsiaTheme="minorEastAsia" w:cs="Times New Roman"/>
            <w:noProof/>
            <w:lang w:val="en-US"/>
            <w:rPrChange w:id="20" w:author="Jacob Lie" w:date="2021-12-03T09:58:00Z">
              <w:rPr>
                <w:rFonts w:asciiTheme="minorHAnsi" w:eastAsiaTheme="minorEastAsia" w:hAnsiTheme="minorHAnsi" w:cstheme="minorHAnsi"/>
                <w:noProof/>
                <w:lang w:val="en-US"/>
              </w:rPr>
            </w:rPrChange>
          </w:rPr>
          <w:lastRenderedPageBreak/>
          <w:drawing>
            <wp:anchor distT="0" distB="0" distL="114300" distR="114300" simplePos="0" relativeHeight="251678720" behindDoc="1" locked="0" layoutInCell="1" allowOverlap="1" wp14:anchorId="3E77C961" wp14:editId="44B9BF72">
              <wp:simplePos x="0" y="0"/>
              <wp:positionH relativeFrom="margin">
                <wp:align>center</wp:align>
              </wp:positionH>
              <wp:positionV relativeFrom="paragraph">
                <wp:posOffset>190005</wp:posOffset>
              </wp:positionV>
              <wp:extent cx="4378960" cy="3094355"/>
              <wp:effectExtent l="0" t="0" r="2540" b="0"/>
              <wp:wrapTight wrapText="bothSides">
                <wp:wrapPolygon edited="0">
                  <wp:start x="0" y="0"/>
                  <wp:lineTo x="0" y="21409"/>
                  <wp:lineTo x="21519" y="21409"/>
                  <wp:lineTo x="21519" y="0"/>
                  <wp:lineTo x="0" y="0"/>
                </wp:wrapPolygon>
              </wp:wrapTight>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78960" cy="3094355"/>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56974796" w14:textId="017FFD70" w:rsidR="00B15115" w:rsidRDefault="00B15115" w:rsidP="00CB30D7">
      <w:pPr>
        <w:spacing w:after="160" w:line="360" w:lineRule="auto"/>
        <w:rPr>
          <w:rFonts w:eastAsiaTheme="minorEastAsia"/>
          <w:lang w:val="en-US"/>
        </w:rPr>
      </w:pPr>
    </w:p>
    <w:p w14:paraId="5B5C48C1" w14:textId="024A76DA" w:rsidR="00B15115" w:rsidRDefault="00B15115" w:rsidP="00CB30D7">
      <w:pPr>
        <w:spacing w:after="160" w:line="360" w:lineRule="auto"/>
        <w:rPr>
          <w:rFonts w:eastAsiaTheme="minorEastAsia"/>
          <w:lang w:val="en-US"/>
        </w:rPr>
      </w:pPr>
    </w:p>
    <w:p w14:paraId="45268E0C" w14:textId="77777777" w:rsidR="00B15115" w:rsidRDefault="00B15115" w:rsidP="00CB30D7">
      <w:pPr>
        <w:spacing w:after="160" w:line="360" w:lineRule="auto"/>
        <w:rPr>
          <w:rFonts w:eastAsiaTheme="minorEastAsia"/>
          <w:lang w:val="en-US"/>
        </w:rPr>
      </w:pPr>
    </w:p>
    <w:p w14:paraId="52652855" w14:textId="77777777" w:rsidR="00B15115" w:rsidRDefault="00B15115" w:rsidP="00CB30D7">
      <w:pPr>
        <w:spacing w:after="160" w:line="360" w:lineRule="auto"/>
        <w:rPr>
          <w:rFonts w:eastAsiaTheme="minorEastAsia"/>
          <w:lang w:val="en-US"/>
        </w:rPr>
      </w:pPr>
    </w:p>
    <w:p w14:paraId="7A97A8E3" w14:textId="1230E72E" w:rsidR="00B15115" w:rsidRDefault="00B15115" w:rsidP="00CB30D7">
      <w:pPr>
        <w:spacing w:after="160" w:line="360" w:lineRule="auto"/>
        <w:rPr>
          <w:rFonts w:eastAsiaTheme="minorEastAsia"/>
          <w:lang w:val="en-US"/>
        </w:rPr>
      </w:pPr>
    </w:p>
    <w:p w14:paraId="064409FE" w14:textId="3950454B" w:rsidR="00B15115" w:rsidRDefault="00B15115" w:rsidP="00CB30D7">
      <w:pPr>
        <w:spacing w:after="160" w:line="360" w:lineRule="auto"/>
        <w:rPr>
          <w:rFonts w:eastAsiaTheme="minorEastAsia"/>
          <w:lang w:val="en-US"/>
        </w:rPr>
      </w:pPr>
    </w:p>
    <w:p w14:paraId="624EE2E9" w14:textId="6CEB4DAD" w:rsidR="00B15115" w:rsidRDefault="00B15115" w:rsidP="00CB30D7">
      <w:pPr>
        <w:spacing w:after="160" w:line="360" w:lineRule="auto"/>
        <w:rPr>
          <w:rFonts w:eastAsiaTheme="minorEastAsia"/>
          <w:lang w:val="en-US"/>
        </w:rPr>
      </w:pPr>
    </w:p>
    <w:p w14:paraId="7E16C1D8" w14:textId="595D6463" w:rsidR="00292D46" w:rsidRDefault="00292D46" w:rsidP="00CB30D7">
      <w:pPr>
        <w:spacing w:after="160" w:line="360" w:lineRule="auto"/>
        <w:rPr>
          <w:rFonts w:eastAsiaTheme="minorEastAsia"/>
          <w:lang w:val="en-US"/>
        </w:rPr>
      </w:pPr>
    </w:p>
    <w:p w14:paraId="1855F295" w14:textId="131CBAE4" w:rsidR="00292D46" w:rsidRDefault="00292D46" w:rsidP="00CB30D7">
      <w:pPr>
        <w:spacing w:after="160" w:line="360" w:lineRule="auto"/>
        <w:rPr>
          <w:rFonts w:eastAsiaTheme="minorEastAsia"/>
          <w:lang w:val="en-US"/>
        </w:rPr>
      </w:pPr>
    </w:p>
    <w:p w14:paraId="476894D8" w14:textId="35D0EF1A" w:rsidR="00292D46" w:rsidRDefault="00292D46" w:rsidP="00CB30D7">
      <w:pPr>
        <w:spacing w:after="160" w:line="360" w:lineRule="auto"/>
        <w:rPr>
          <w:rFonts w:eastAsiaTheme="minorEastAsia"/>
          <w:lang w:val="en-US"/>
        </w:rPr>
      </w:pPr>
    </w:p>
    <w:p w14:paraId="60A1121D" w14:textId="577F2D2E" w:rsidR="00292D46" w:rsidRDefault="00292D46" w:rsidP="00CB30D7">
      <w:pPr>
        <w:spacing w:after="160" w:line="360" w:lineRule="auto"/>
        <w:rPr>
          <w:rFonts w:eastAsiaTheme="minorEastAsia"/>
          <w:lang w:val="en-US"/>
        </w:rPr>
      </w:pPr>
      <w:r>
        <w:rPr>
          <w:noProof/>
        </w:rPr>
        <mc:AlternateContent>
          <mc:Choice Requires="wps">
            <w:drawing>
              <wp:anchor distT="0" distB="0" distL="114300" distR="114300" simplePos="0" relativeHeight="251680768" behindDoc="1" locked="0" layoutInCell="1" allowOverlap="1" wp14:anchorId="5E2E5728" wp14:editId="6BDA8865">
                <wp:simplePos x="0" y="0"/>
                <wp:positionH relativeFrom="margin">
                  <wp:align>center</wp:align>
                </wp:positionH>
                <wp:positionV relativeFrom="paragraph">
                  <wp:posOffset>62363</wp:posOffset>
                </wp:positionV>
                <wp:extent cx="3757930" cy="331470"/>
                <wp:effectExtent l="0" t="0" r="0" b="0"/>
                <wp:wrapTight wrapText="bothSides">
                  <wp:wrapPolygon edited="0">
                    <wp:start x="0" y="0"/>
                    <wp:lineTo x="0" y="19862"/>
                    <wp:lineTo x="21461" y="19862"/>
                    <wp:lineTo x="21461"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3757930" cy="331596"/>
                        </a:xfrm>
                        <a:prstGeom prst="rect">
                          <a:avLst/>
                        </a:prstGeom>
                        <a:solidFill>
                          <a:prstClr val="white"/>
                        </a:solidFill>
                        <a:ln>
                          <a:noFill/>
                        </a:ln>
                      </wps:spPr>
                      <wps:txbx>
                        <w:txbxContent>
                          <w:p w14:paraId="3173583E" w14:textId="0F5F4945" w:rsidR="00292D46" w:rsidRPr="009807A4" w:rsidRDefault="00292D46" w:rsidP="00292D46">
                            <w:pPr>
                              <w:pStyle w:val="Caption"/>
                              <w:rPr>
                                <w:rFonts w:cs="Times New Roman"/>
                                <w:noProof/>
                                <w:sz w:val="24"/>
                                <w:lang w:val="en-US"/>
                              </w:rPr>
                            </w:pPr>
                            <w:bookmarkStart w:id="21" w:name="_Ref94694181"/>
                            <w:r w:rsidRPr="009807A4">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4</w:t>
                            </w:r>
                            <w:r w:rsidR="005B1E99">
                              <w:rPr>
                                <w:lang w:val="en-US"/>
                              </w:rPr>
                              <w:fldChar w:fldCharType="end"/>
                            </w:r>
                            <w:bookmarkEnd w:id="21"/>
                            <w:r w:rsidRPr="009807A4">
                              <w:rPr>
                                <w:lang w:val="en-US"/>
                              </w:rPr>
                              <w:t xml:space="preserve">. </w:t>
                            </w:r>
                            <w:r w:rsidR="009807A4">
                              <w:rPr>
                                <w:lang w:val="en-US"/>
                              </w:rPr>
                              <w:t xml:space="preserve">Compton scatter energies in </w:t>
                            </w:r>
                            <m:oMath>
                              <m:func>
                                <m:funcPr>
                                  <m:ctrlPr>
                                    <w:rPr>
                                      <w:rFonts w:ascii="Cambria Math" w:hAnsi="Cambria Math"/>
                                      <w:lang w:val="en-US"/>
                                    </w:rPr>
                                  </m:ctrlPr>
                                </m:funcPr>
                                <m:fName>
                                  <m:r>
                                    <w:rPr>
                                      <w:rFonts w:ascii="Cambria Math" w:hAnsi="Cambria Math"/>
                                      <w:lang w:val="en-US"/>
                                    </w:rPr>
                                    <m:t>log</m:t>
                                  </m:r>
                                </m:fName>
                                <m:e>
                                  <m:r>
                                    <w:rPr>
                                      <w:rFonts w:ascii="Cambria Math" w:hAnsi="Cambria Math"/>
                                      <w:lang w:val="en-US"/>
                                    </w:rPr>
                                    <m:t>eV</m:t>
                                  </m:r>
                                </m:e>
                              </m:func>
                            </m:oMath>
                            <w:r w:rsidR="009807A4">
                              <w:rPr>
                                <w:lang w:val="en-US"/>
                              </w:rPr>
                              <w:t xml:space="preserve">. </w:t>
                            </w:r>
                            <m:oMath>
                              <m:r>
                                <w:rPr>
                                  <w:rFonts w:ascii="Cambria Math" w:hAnsi="Cambria Math"/>
                                  <w:lang w:val="en-US"/>
                                </w:rPr>
                                <m:t>hν</m:t>
                              </m:r>
                            </m:oMath>
                            <w:r w:rsidR="009807A4">
                              <w:rPr>
                                <w:rFonts w:eastAsiaTheme="minorEastAsia"/>
                                <w:lang w:val="en-US"/>
                              </w:rPr>
                              <w:t xml:space="preserve"> is energy </w:t>
                            </w:r>
                            <w:r w:rsidR="001C16E0">
                              <w:rPr>
                                <w:rFonts w:eastAsiaTheme="minorEastAsia"/>
                                <w:lang w:val="en-US"/>
                              </w:rPr>
                              <w:t>o</w:t>
                            </w:r>
                            <w:r w:rsidR="009807A4">
                              <w:rPr>
                                <w:rFonts w:eastAsiaTheme="minorEastAsia"/>
                                <w:lang w:val="en-US"/>
                              </w:rPr>
                              <w:t xml:space="preserve">f incident photon, </w:t>
                            </w:r>
                            <m:oMath>
                              <m:r>
                                <w:rPr>
                                  <w:rFonts w:ascii="Cambria Math" w:eastAsiaTheme="minorEastAsia" w:hAnsi="Cambria Math"/>
                                  <w:lang w:val="en-US"/>
                                </w:rPr>
                                <m:t>hν'</m:t>
                              </m:r>
                            </m:oMath>
                            <w:r w:rsidR="009807A4">
                              <w:rPr>
                                <w:rFonts w:eastAsiaTheme="minorEastAsia"/>
                                <w:lang w:val="en-US"/>
                              </w:rPr>
                              <w:t xml:space="preserve"> is energy of scattered photon.</w:t>
                            </w:r>
                            <w:r w:rsidR="002360E3">
                              <w:rPr>
                                <w:rFonts w:eastAsiaTheme="minorEastAsia"/>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E5728" id="Text Box 14" o:spid="_x0000_s1028" type="#_x0000_t202" style="position:absolute;margin-left:0;margin-top:4.9pt;width:295.9pt;height:26.1pt;z-index:-251635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" stroked="f">
                <v:textbox inset="0,0,0,0">
                  <w:txbxContent>
                    <w:p w14:paraId="3173583E" w14:textId="0F5F4945" w:rsidR="00292D46" w:rsidRPr="009807A4" w:rsidRDefault="00292D46" w:rsidP="00292D46">
                      <w:pPr>
                        <w:pStyle w:val="Caption"/>
                        <w:rPr>
                          <w:rFonts w:cs="Times New Roman"/>
                          <w:noProof/>
                          <w:sz w:val="24"/>
                          <w:lang w:val="en-US"/>
                        </w:rPr>
                      </w:pPr>
                      <w:bookmarkStart w:id="22" w:name="_Ref94694181"/>
                      <w:r w:rsidRPr="009807A4">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4</w:t>
                      </w:r>
                      <w:r w:rsidR="005B1E99">
                        <w:rPr>
                          <w:lang w:val="en-US"/>
                        </w:rPr>
                        <w:fldChar w:fldCharType="end"/>
                      </w:r>
                      <w:bookmarkEnd w:id="22"/>
                      <w:r w:rsidRPr="009807A4">
                        <w:rPr>
                          <w:lang w:val="en-US"/>
                        </w:rPr>
                        <w:t xml:space="preserve">. </w:t>
                      </w:r>
                      <w:r w:rsidR="009807A4">
                        <w:rPr>
                          <w:lang w:val="en-US"/>
                        </w:rPr>
                        <w:t xml:space="preserve">Compton scatter energies in </w:t>
                      </w:r>
                      <m:oMath>
                        <m:func>
                          <m:funcPr>
                            <m:ctrlPr>
                              <w:rPr>
                                <w:rFonts w:ascii="Cambria Math" w:hAnsi="Cambria Math"/>
                                <w:lang w:val="en-US"/>
                              </w:rPr>
                            </m:ctrlPr>
                          </m:funcPr>
                          <m:fName>
                            <m:r>
                              <w:rPr>
                                <w:rFonts w:ascii="Cambria Math" w:hAnsi="Cambria Math"/>
                                <w:lang w:val="en-US"/>
                              </w:rPr>
                              <m:t>log</m:t>
                            </m:r>
                          </m:fName>
                          <m:e>
                            <m:r>
                              <w:rPr>
                                <w:rFonts w:ascii="Cambria Math" w:hAnsi="Cambria Math"/>
                                <w:lang w:val="en-US"/>
                              </w:rPr>
                              <m:t>eV</m:t>
                            </m:r>
                          </m:e>
                        </m:func>
                      </m:oMath>
                      <w:r w:rsidR="009807A4">
                        <w:rPr>
                          <w:lang w:val="en-US"/>
                        </w:rPr>
                        <w:t xml:space="preserve">. </w:t>
                      </w:r>
                      <m:oMath>
                        <m:r>
                          <w:rPr>
                            <w:rFonts w:ascii="Cambria Math" w:hAnsi="Cambria Math"/>
                            <w:lang w:val="en-US"/>
                          </w:rPr>
                          <m:t>hν</m:t>
                        </m:r>
                      </m:oMath>
                      <w:r w:rsidR="009807A4">
                        <w:rPr>
                          <w:rFonts w:eastAsiaTheme="minorEastAsia"/>
                          <w:lang w:val="en-US"/>
                        </w:rPr>
                        <w:t xml:space="preserve"> is energy </w:t>
                      </w:r>
                      <w:r w:rsidR="001C16E0">
                        <w:rPr>
                          <w:rFonts w:eastAsiaTheme="minorEastAsia"/>
                          <w:lang w:val="en-US"/>
                        </w:rPr>
                        <w:t>o</w:t>
                      </w:r>
                      <w:r w:rsidR="009807A4">
                        <w:rPr>
                          <w:rFonts w:eastAsiaTheme="minorEastAsia"/>
                          <w:lang w:val="en-US"/>
                        </w:rPr>
                        <w:t xml:space="preserve">f incident photon, </w:t>
                      </w:r>
                      <m:oMath>
                        <m:r>
                          <w:rPr>
                            <w:rFonts w:ascii="Cambria Math" w:eastAsiaTheme="minorEastAsia" w:hAnsi="Cambria Math"/>
                            <w:lang w:val="en-US"/>
                          </w:rPr>
                          <m:t>hν'</m:t>
                        </m:r>
                      </m:oMath>
                      <w:r w:rsidR="009807A4">
                        <w:rPr>
                          <w:rFonts w:eastAsiaTheme="minorEastAsia"/>
                          <w:lang w:val="en-US"/>
                        </w:rPr>
                        <w:t xml:space="preserve"> is energy of scattered photon.</w:t>
                      </w:r>
                      <w:r w:rsidR="002360E3">
                        <w:rPr>
                          <w:rFonts w:eastAsiaTheme="minorEastAsia"/>
                          <w:lang w:val="en-US"/>
                        </w:rPr>
                        <w:t xml:space="preserve"> </w:t>
                      </w:r>
                    </w:p>
                  </w:txbxContent>
                </v:textbox>
                <w10:wrap type="tight" anchorx="margin"/>
              </v:shape>
            </w:pict>
          </mc:Fallback>
        </mc:AlternateContent>
      </w:r>
    </w:p>
    <w:p w14:paraId="3886D282" w14:textId="5FEEE50D" w:rsidR="00292D46" w:rsidRDefault="00292D46" w:rsidP="00CB30D7">
      <w:pPr>
        <w:spacing w:after="160" w:line="360" w:lineRule="auto"/>
        <w:rPr>
          <w:rFonts w:eastAsiaTheme="minorEastAsia"/>
          <w:lang w:val="en-US"/>
        </w:rPr>
      </w:pPr>
    </w:p>
    <w:p w14:paraId="33B0F620" w14:textId="77777777" w:rsidR="005D1041" w:rsidRPr="005545F2" w:rsidRDefault="005D1041" w:rsidP="00CB30D7">
      <w:pPr>
        <w:spacing w:line="360" w:lineRule="auto"/>
        <w:rPr>
          <w:rFonts w:eastAsiaTheme="minorEastAsia" w:cs="Times New Roman"/>
          <w:lang w:val="en-US"/>
        </w:rPr>
      </w:pPr>
      <w:r w:rsidRPr="005545F2">
        <w:rPr>
          <w:rFonts w:eastAsiaTheme="minorEastAsia" w:cs="Times New Roman"/>
          <w:lang w:val="en-US"/>
        </w:rPr>
        <w:t>The Klein-</w:t>
      </w:r>
      <w:proofErr w:type="spellStart"/>
      <w:r w:rsidRPr="005545F2">
        <w:rPr>
          <w:rFonts w:eastAsiaTheme="minorEastAsia" w:cs="Times New Roman"/>
          <w:lang w:val="en-US"/>
        </w:rPr>
        <w:t>Nishina</w:t>
      </w:r>
      <w:proofErr w:type="spellEnd"/>
      <w:r w:rsidRPr="005545F2">
        <w:rPr>
          <w:rFonts w:eastAsiaTheme="minorEastAsia" w:cs="Times New Roman"/>
          <w:lang w:val="en-US"/>
        </w:rPr>
        <w:t xml:space="preserve"> cross section is represented by the symbol </w:t>
      </w:r>
      <m:oMath>
        <m:r>
          <w:rPr>
            <w:rFonts w:ascii="Cambria Math" w:eastAsiaTheme="minorEastAsia" w:hAnsi="Cambria Math" w:cs="Times New Roman"/>
            <w:lang w:val="en-US"/>
          </w:rPr>
          <m:t>σ</m:t>
        </m:r>
      </m:oMath>
      <w:r w:rsidRPr="005545F2">
        <w:rPr>
          <w:rFonts w:eastAsiaTheme="minorEastAsia" w:cs="Times New Roman"/>
          <w:lang w:val="en-US"/>
        </w:rPr>
        <w:t xml:space="preserve">. </w:t>
      </w:r>
    </w:p>
    <w:p w14:paraId="26DF0A0F" w14:textId="1C552889" w:rsidR="005D1041" w:rsidRPr="005545F2" w:rsidRDefault="005D1041" w:rsidP="00CB30D7">
      <w:pPr>
        <w:spacing w:line="360" w:lineRule="auto"/>
        <w:rPr>
          <w:rFonts w:eastAsiaTheme="minorEastAsia" w:cs="Times New Roman"/>
          <w:lang w:val="en-US"/>
        </w:rPr>
      </w:pPr>
      <w:r w:rsidRPr="005545F2">
        <w:rPr>
          <w:rFonts w:eastAsiaTheme="minorEastAsia" w:cs="Times New Roman"/>
          <w:lang w:val="en-US"/>
        </w:rPr>
        <w:t xml:space="preserve">Each interaction has its cross section. The photo-electric effect has </w:t>
      </w:r>
      <m:oMath>
        <m:r>
          <w:rPr>
            <w:rFonts w:ascii="Cambria Math" w:eastAsiaTheme="minorEastAsia" w:hAnsi="Cambria Math" w:cs="Times New Roman"/>
            <w:lang w:val="en-US"/>
          </w:rPr>
          <m:t>τ</m:t>
        </m:r>
      </m:oMath>
      <w:r w:rsidRPr="005545F2">
        <w:rPr>
          <w:rFonts w:eastAsiaTheme="minorEastAsia" w:cs="Times New Roman"/>
          <w:lang w:val="en-US"/>
        </w:rPr>
        <w:t xml:space="preserve">, Compton scatter has </w:t>
      </w:r>
      <m:oMath>
        <m:r>
          <w:rPr>
            <w:rFonts w:ascii="Cambria Math" w:eastAsiaTheme="minorEastAsia" w:hAnsi="Cambria Math" w:cs="Times New Roman"/>
            <w:lang w:val="en-US"/>
          </w:rPr>
          <m:t>σ</m:t>
        </m:r>
      </m:oMath>
      <w:r w:rsidRPr="005545F2">
        <w:rPr>
          <w:rFonts w:eastAsiaTheme="minorEastAsia" w:cs="Times New Roman"/>
          <w:lang w:val="en-US"/>
        </w:rPr>
        <w:t xml:space="preserve"> pair production has </w:t>
      </w:r>
      <m:oMath>
        <m:r>
          <w:rPr>
            <w:rFonts w:ascii="Cambria Math" w:eastAsiaTheme="minorEastAsia" w:hAnsi="Cambria Math" w:cs="Times New Roman"/>
            <w:lang w:val="en-US"/>
          </w:rPr>
          <m:t>κ</m:t>
        </m:r>
      </m:oMath>
      <w:r w:rsidRPr="005545F2">
        <w:rPr>
          <w:rFonts w:eastAsiaTheme="minorEastAsia" w:cs="Times New Roman"/>
          <w:lang w:val="en-US"/>
        </w:rPr>
        <w:t xml:space="preserve"> and Rayleigh scattering has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σ</m:t>
            </m:r>
          </m:e>
          <m:sub>
            <m:r>
              <w:rPr>
                <w:rFonts w:ascii="Cambria Math" w:eastAsiaTheme="minorEastAsia" w:hAnsi="Cambria Math" w:cs="Times New Roman"/>
                <w:lang w:val="en-US"/>
              </w:rPr>
              <m:t>R</m:t>
            </m:r>
          </m:sub>
        </m:sSub>
      </m:oMath>
      <w:r w:rsidRPr="005545F2">
        <w:rPr>
          <w:rFonts w:eastAsiaTheme="minorEastAsia" w:cs="Times New Roman"/>
          <w:lang w:val="en-US"/>
        </w:rPr>
        <w:t xml:space="preserve">. </w:t>
      </w:r>
      <w:r w:rsidR="006A1022">
        <w:rPr>
          <w:rFonts w:eastAsiaTheme="minorEastAsia" w:cs="Times New Roman"/>
          <w:lang w:val="en-US"/>
        </w:rPr>
        <w:t>I</w:t>
      </w:r>
      <w:r>
        <w:rPr>
          <w:rFonts w:eastAsiaTheme="minorEastAsia" w:cs="Times New Roman"/>
          <w:lang w:val="en-US"/>
        </w:rPr>
        <w:t>t is practical to sum each cross section</w:t>
      </w:r>
      <w:r w:rsidRPr="005545F2">
        <w:rPr>
          <w:rFonts w:eastAsiaTheme="minorEastAsia" w:cs="Times New Roman"/>
          <w:lang w:val="en-US"/>
        </w:rPr>
        <w:t xml:space="preserve"> to create a combined interaction variable. It is defined as the attenuation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002E3" w14:paraId="65796832" w14:textId="77777777" w:rsidTr="009846B4">
        <w:tc>
          <w:tcPr>
            <w:tcW w:w="8815" w:type="dxa"/>
          </w:tcPr>
          <w:p w14:paraId="60220AB1" w14:textId="184ED468" w:rsidR="000002E3" w:rsidRDefault="008C0154" w:rsidP="00CB30D7">
            <w:pPr>
              <w:spacing w:line="360" w:lineRule="auto"/>
              <w:rPr>
                <w:lang w:val="en-US"/>
              </w:rPr>
            </w:pPr>
            <m:oMathPara>
              <m:oMath>
                <m:r>
                  <w:rPr>
                    <w:rFonts w:ascii="Cambria Math" w:hAnsi="Cambria Math" w:cs="Times New Roman"/>
                    <w:lang w:val="en-US"/>
                  </w:rPr>
                  <m:t xml:space="preserve">μ= </m:t>
                </m:r>
                <m:r>
                  <m:rPr>
                    <m:sty m:val="p"/>
                  </m:rPr>
                  <w:rPr>
                    <w:rFonts w:ascii="Cambria Math" w:hAnsi="Cambria Math" w:cs="Times New Roman"/>
                    <w:lang w:val="en-US"/>
                  </w:rPr>
                  <m:t>σ + τ+ κ</m:t>
                </m:r>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σ</m:t>
                    </m:r>
                  </m:e>
                  <m:sub>
                    <m:r>
                      <w:rPr>
                        <w:rFonts w:ascii="Cambria Math" w:eastAsiaTheme="minorEastAsia" w:hAnsi="Cambria Math" w:cs="Times New Roman"/>
                        <w:lang w:val="en-US"/>
                      </w:rPr>
                      <m:t>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r>
                      <w:rPr>
                        <w:rFonts w:ascii="Cambria Math" w:eastAsiaTheme="minorEastAsia" w:hAnsi="Cambria Math" w:cs="Times New Roman"/>
                        <w:lang w:val="en-US"/>
                      </w:rPr>
                      <m:t>/atom</m:t>
                    </m:r>
                  </m:e>
                </m:d>
                <m:r>
                  <w:rPr>
                    <w:rFonts w:ascii="Cambria Math" w:eastAsiaTheme="minorEastAsia" w:hAnsi="Cambria Math"/>
                    <w:lang w:val="en-US"/>
                  </w:rPr>
                  <m:t xml:space="preserve"> .</m:t>
                </m:r>
              </m:oMath>
            </m:oMathPara>
          </w:p>
        </w:tc>
        <w:tc>
          <w:tcPr>
            <w:tcW w:w="536" w:type="dxa"/>
          </w:tcPr>
          <w:p w14:paraId="1501146D" w14:textId="0C990B14" w:rsidR="000002E3" w:rsidRDefault="000002E3"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3</w:t>
            </w:r>
            <w:r>
              <w:fldChar w:fldCharType="end"/>
            </w:r>
          </w:p>
        </w:tc>
      </w:tr>
    </w:tbl>
    <w:p w14:paraId="53567A71" w14:textId="1917DA8C" w:rsidR="00C4415C" w:rsidRDefault="009846B4" w:rsidP="00CB30D7">
      <w:pPr>
        <w:spacing w:after="160" w:line="360" w:lineRule="auto"/>
        <w:rPr>
          <w:rFonts w:eastAsiaTheme="minorEastAsia" w:cs="Times New Roman"/>
          <w:lang w:val="en-US"/>
        </w:rPr>
      </w:pPr>
      <w:r w:rsidRPr="005545F2">
        <w:rPr>
          <w:rFonts w:eastAsiaTheme="minorEastAsia" w:cs="Times New Roman"/>
          <w:lang w:val="en-US"/>
        </w:rPr>
        <w:t xml:space="preserve">However, it is more insightful to normalize it with density </w:t>
      </w:r>
      <m:oMath>
        <m:r>
          <w:rPr>
            <w:rFonts w:ascii="Cambria Math" w:eastAsiaTheme="minorEastAsia" w:hAnsi="Cambria Math" w:cs="Times New Roman"/>
            <w:lang w:val="en-US"/>
          </w:rPr>
          <m:t>ρ</m:t>
        </m:r>
      </m:oMath>
      <w:r w:rsidRPr="005545F2">
        <w:rPr>
          <w:rFonts w:eastAsiaTheme="minorEastAsia" w:cs="Times New Roman"/>
          <w:lang w:val="en-US"/>
        </w:rPr>
        <w:t xml:space="preserve">. This way, we get </w:t>
      </w:r>
      <m:oMath>
        <m:r>
          <w:rPr>
            <w:rFonts w:ascii="Cambria Math" w:eastAsiaTheme="minorEastAsia" w:hAnsi="Cambria Math" w:cs="Times New Roman"/>
            <w:lang w:val="en-US"/>
          </w:rPr>
          <m:t>μ/ρ</m:t>
        </m:r>
        <m:d>
          <m:dPr>
            <m:begChr m:val="["/>
            <m:endChr m:val="]"/>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num>
              <m:den>
                <m:r>
                  <w:rPr>
                    <w:rFonts w:ascii="Cambria Math" w:eastAsiaTheme="minorEastAsia" w:hAnsi="Cambria Math" w:cs="Times New Roman"/>
                    <w:lang w:val="en-US"/>
                  </w:rPr>
                  <m:t>kg</m:t>
                </m:r>
              </m:den>
            </m:f>
          </m:e>
        </m:d>
      </m:oMath>
      <w:r w:rsidRPr="005545F2">
        <w:rPr>
          <w:rFonts w:eastAsiaTheme="minorEastAsia" w:cs="Times New Roman"/>
          <w:lang w:val="en-US"/>
        </w:rPr>
        <w:t xml:space="preserve">, which represents how a photon is attenuated in a medium. This is called the </w:t>
      </w:r>
      <w:r w:rsidRPr="005545F2">
        <w:rPr>
          <w:rFonts w:eastAsiaTheme="minorEastAsia" w:cs="Times New Roman"/>
          <w:b/>
          <w:bCs/>
          <w:lang w:val="en-US"/>
        </w:rPr>
        <w:t>mass attenuation coefficient</w:t>
      </w:r>
      <w:r w:rsidRPr="005545F2">
        <w:rPr>
          <w:rFonts w:eastAsiaTheme="minorEastAsia" w:cs="Times New Roman"/>
          <w:lang w:val="en-US"/>
        </w:rPr>
        <w:t xml:space="preserve">. </w:t>
      </w:r>
    </w:p>
    <w:p w14:paraId="59DB71A9" w14:textId="1E3F86DD" w:rsidR="00292D46" w:rsidRDefault="00995CBA" w:rsidP="00CB30D7">
      <w:pPr>
        <w:spacing w:after="160" w:line="360" w:lineRule="auto"/>
        <w:rPr>
          <w:rFonts w:eastAsiaTheme="minorEastAsia" w:cs="Times New Roman"/>
          <w:b/>
          <w:bCs/>
          <w:lang w:val="en-US"/>
        </w:rPr>
      </w:pPr>
      <w:r>
        <w:rPr>
          <w:rFonts w:eastAsiaTheme="minorEastAsia" w:cs="Times New Roman"/>
          <w:lang w:val="en-US"/>
        </w:rPr>
        <w:t xml:space="preserve">For a </w:t>
      </w:r>
      <w:proofErr w:type="spellStart"/>
      <w:r>
        <w:rPr>
          <w:rFonts w:eastAsiaTheme="minorEastAsia" w:cs="Times New Roman"/>
          <w:lang w:val="en-US"/>
        </w:rPr>
        <w:t>polyenerget</w:t>
      </w:r>
      <w:r w:rsidR="006F1618">
        <w:rPr>
          <w:rFonts w:eastAsiaTheme="minorEastAsia" w:cs="Times New Roman"/>
          <w:lang w:val="en-US"/>
        </w:rPr>
        <w:t>ic</w:t>
      </w:r>
      <w:proofErr w:type="spellEnd"/>
      <w:r w:rsidR="006F1618">
        <w:rPr>
          <w:rFonts w:eastAsiaTheme="minorEastAsia" w:cs="Times New Roman"/>
          <w:lang w:val="en-US"/>
        </w:rPr>
        <w:t xml:space="preserve"> photons, you must average the coefficient to include the full energy </w:t>
      </w:r>
      <w:r w:rsidR="002C1289">
        <w:rPr>
          <w:rFonts w:eastAsiaTheme="minorEastAsia" w:cs="Times New Roman"/>
          <w:lang w:val="en-US"/>
        </w:rPr>
        <w:t>spectrum</w:t>
      </w:r>
      <w:r w:rsidR="00F47EDC">
        <w:rPr>
          <w:rFonts w:eastAsiaTheme="minorEastAsia" w:cs="Times New Roman"/>
          <w:lang w:val="en-US"/>
        </w:rPr>
        <w:t xml:space="preserve"> of the photons</w:t>
      </w:r>
      <w:r w:rsidR="000366F1">
        <w:rPr>
          <w:rFonts w:eastAsiaTheme="minorEastAsia" w:cs="Times New Roman"/>
          <w:lang w:val="en-US"/>
        </w:rPr>
        <w:t xml:space="preserve">, but for simplicity we’ll assume monoenergetic photons. </w:t>
      </w:r>
      <w:r w:rsidR="006F1618">
        <w:rPr>
          <w:rFonts w:eastAsiaTheme="minorEastAsia" w:cs="Times New Roman"/>
          <w:lang w:val="en-US"/>
        </w:rPr>
        <w:t xml:space="preserve"> </w:t>
      </w:r>
      <w:r w:rsidR="009846B4">
        <w:rPr>
          <w:rFonts w:eastAsiaTheme="minorEastAsia" w:cs="Times New Roman"/>
          <w:lang w:val="en-US"/>
        </w:rPr>
        <w:br/>
        <w:t xml:space="preserve">Now that we have the probability of interaction, we can include the fraction of kinetic energy </w:t>
      </w:r>
      <w:r w:rsidR="009846B4">
        <w:rPr>
          <w:rFonts w:eastAsiaTheme="minorEastAsia" w:cs="Times New Roman"/>
          <w:lang w:val="en-US"/>
        </w:rPr>
        <w:lastRenderedPageBreak/>
        <w:t xml:space="preserve">transferred from the incident photon to a </w:t>
      </w:r>
      <w:r w:rsidR="009C420C">
        <w:rPr>
          <w:rFonts w:eastAsiaTheme="minorEastAsia" w:cs="Times New Roman"/>
          <w:lang w:val="en-US"/>
        </w:rPr>
        <w:t>secondary electron</w:t>
      </w:r>
      <w:r w:rsidR="009846B4">
        <w:rPr>
          <w:rFonts w:eastAsiaTheme="minorEastAsia" w:cs="Times New Roman"/>
          <w:lang w:val="en-US"/>
        </w:rPr>
        <w:t xml:space="preserve"> within a volume of interest. This is called the </w:t>
      </w:r>
      <w:r w:rsidR="009846B4" w:rsidRPr="00182AED">
        <w:rPr>
          <w:rFonts w:eastAsiaTheme="minorEastAsia" w:cs="Times New Roman"/>
          <w:b/>
          <w:bCs/>
          <w:lang w:val="en-US"/>
        </w:rPr>
        <w:t>mass energy-transfer coefficient</w:t>
      </w:r>
      <w:r w:rsidR="009846B4">
        <w:rPr>
          <w:rFonts w:eastAsiaTheme="minorEastAsia" w:cs="Times New Roman"/>
          <w:b/>
          <w:bCs/>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9D3938" w14:paraId="19D14CEA" w14:textId="77777777" w:rsidTr="00AF04FB">
        <w:tc>
          <w:tcPr>
            <w:tcW w:w="8815" w:type="dxa"/>
          </w:tcPr>
          <w:p w14:paraId="3184CA06" w14:textId="5B85C8C9" w:rsidR="009D3938" w:rsidRDefault="00FE17CB" w:rsidP="00CB30D7">
            <w:pPr>
              <w:spacing w:line="360" w:lineRule="auto"/>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tr</m:t>
                        </m:r>
                      </m:sub>
                    </m:sSub>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σ</m:t>
                    </m:r>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T</m:t>
                    </m:r>
                  </m:num>
                  <m:den>
                    <m:r>
                      <w:rPr>
                        <w:rFonts w:ascii="Cambria Math" w:hAnsi="Cambria Math"/>
                        <w:lang w:val="en-US"/>
                      </w:rPr>
                      <m:t>hν</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τ</m:t>
                    </m:r>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hν-</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num>
                  <m:den>
                    <m:r>
                      <w:rPr>
                        <w:rFonts w:ascii="Cambria Math" w:hAnsi="Cambria Math"/>
                        <w:lang w:val="en-US"/>
                      </w:rPr>
                      <m:t>hν</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κ</m:t>
                    </m:r>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hν-2</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0</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num>
                  <m:den>
                    <m:r>
                      <w:rPr>
                        <w:rFonts w:ascii="Cambria Math" w:hAnsi="Cambria Math"/>
                        <w:lang w:val="en-US"/>
                      </w:rPr>
                      <m:t>hν</m:t>
                    </m:r>
                  </m:den>
                </m:f>
                <m:r>
                  <w:rPr>
                    <w:rFonts w:ascii="Cambria Math" w:hAnsi="Cambria Math"/>
                    <w:lang w:val="en-US"/>
                  </w:rPr>
                  <m:t xml:space="preserve">  ,</m:t>
                </m:r>
              </m:oMath>
            </m:oMathPara>
          </w:p>
        </w:tc>
        <w:tc>
          <w:tcPr>
            <w:tcW w:w="535" w:type="dxa"/>
          </w:tcPr>
          <w:p w14:paraId="4E472132" w14:textId="6605234D" w:rsidR="009D3938" w:rsidRDefault="009D3938"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4</w:t>
            </w:r>
            <w:r>
              <w:fldChar w:fldCharType="end"/>
            </w:r>
          </w:p>
        </w:tc>
      </w:tr>
    </w:tbl>
    <w:p w14:paraId="186AE8FE" w14:textId="26EAFED8" w:rsidR="00FB6C6B" w:rsidRDefault="00FB6C6B" w:rsidP="00CB30D7">
      <w:pPr>
        <w:spacing w:line="360" w:lineRule="auto"/>
        <w:rPr>
          <w:rFonts w:eastAsiaTheme="minorEastAsia" w:cs="Times New Roman"/>
          <w:lang w:val="en-US"/>
        </w:rPr>
      </w:pPr>
      <w:r>
        <w:rPr>
          <w:rFonts w:eastAsiaTheme="minorEastAsia" w:cs="Times New Roman"/>
          <w:lang w:val="en-US"/>
        </w:rPr>
        <w:t xml:space="preserve">Where </w:t>
      </w:r>
      <m:oMath>
        <m:r>
          <w:rPr>
            <w:rFonts w:ascii="Cambria Math" w:eastAsiaTheme="minorEastAsia" w:hAnsi="Cambria Math" w:cs="Times New Roman"/>
            <w:lang w:val="en-US"/>
          </w:rPr>
          <m:t>T</m:t>
        </m:r>
      </m:oMath>
      <w:r>
        <w:rPr>
          <w:rFonts w:eastAsiaTheme="minorEastAsia" w:cs="Times New Roman"/>
          <w:lang w:val="en-US"/>
        </w:rPr>
        <w:t xml:space="preserve"> is the energy of the liberated electron after Compton scatter,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X</m:t>
            </m:r>
          </m:sub>
        </m:sSub>
      </m:oMath>
      <w:r>
        <w:rPr>
          <w:rFonts w:eastAsiaTheme="minorEastAsia" w:cs="Times New Roman"/>
          <w:lang w:val="en-US"/>
        </w:rPr>
        <w:t xml:space="preserve"> is the energy of either K- or L-shell (highest binding energy) characteristic X-rays generated after the Auger effect. These X-rays carry energy away from the volume of interest and we therefore subtract their energy.</w:t>
      </w:r>
      <w:r>
        <w:rPr>
          <w:rFonts w:eastAsiaTheme="minorEastAsia" w:cs="Times New Roman"/>
          <w:lang w:val="en-US"/>
        </w:rPr>
        <w:br/>
      </w:r>
      <m:oMath>
        <m:r>
          <w:rPr>
            <w:rFonts w:ascii="Cambria Math" w:eastAsiaTheme="minorEastAsia" w:hAnsi="Cambria Math" w:cs="Times New Roman"/>
            <w:lang w:val="en-US"/>
          </w:rPr>
          <m:t>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m</m:t>
            </m:r>
          </m:e>
          <m:sub>
            <m:r>
              <w:rPr>
                <w:rFonts w:ascii="Cambria Math" w:eastAsiaTheme="minorEastAsia" w:hAnsi="Cambria Math" w:cs="Times New Roman"/>
                <w:lang w:val="en-US"/>
              </w:rPr>
              <m:t>0</m:t>
            </m:r>
          </m:sub>
        </m:sSub>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c</m:t>
            </m:r>
          </m:e>
          <m:sup>
            <m:r>
              <w:rPr>
                <w:rFonts w:ascii="Cambria Math" w:eastAsiaTheme="minorEastAsia" w:hAnsi="Cambria Math" w:cs="Times New Roman"/>
                <w:lang w:val="en-US"/>
              </w:rPr>
              <m:t>2</m:t>
            </m:r>
          </m:sup>
        </m:sSup>
      </m:oMath>
      <w:r>
        <w:rPr>
          <w:rFonts w:eastAsiaTheme="minorEastAsia" w:cs="Times New Roman"/>
          <w:lang w:val="en-US"/>
        </w:rPr>
        <w:t xml:space="preserve"> is the rest energy of the electron-positron pair created by pair production. We subtract because it’s the energy needed to create the electron-positron pair, leaving us with the kinetic energy</w:t>
      </w:r>
      <w:r w:rsidR="008F1514">
        <w:rPr>
          <w:rFonts w:eastAsiaTheme="minorEastAsia" w:cs="Times New Roman"/>
          <w:lang w:val="en-US"/>
        </w:rPr>
        <w:t xml:space="preserve"> </w:t>
      </w:r>
      <w:r w:rsidR="003B6CAC">
        <w:rPr>
          <w:rFonts w:eastAsiaTheme="minorEastAsia" w:cs="Times New Roman"/>
          <w:b/>
          <w:bCs/>
          <w:lang w:val="en-US"/>
        </w:rPr>
        <w:fldChar w:fldCharType="begin"/>
      </w:r>
      <w:r w:rsidR="003B6CAC">
        <w:rPr>
          <w:rFonts w:eastAsiaTheme="minorEastAsia" w:cs="Times New Roman"/>
          <w:b/>
          <w:bCs/>
          <w:lang w:val="en-US"/>
        </w:rPr>
        <w:instrText xml:space="preserve"> ADDIN ZOTERO_ITEM CSL_CITATION {"citationID":"D2VGU6qi","properties":{"formattedCitation":"(Attix,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B6CAC">
        <w:rPr>
          <w:rFonts w:eastAsiaTheme="minorEastAsia" w:cs="Times New Roman"/>
          <w:b/>
          <w:bCs/>
          <w:lang w:val="en-US"/>
        </w:rPr>
        <w:fldChar w:fldCharType="separate"/>
      </w:r>
      <w:r w:rsidR="003B6CAC" w:rsidRPr="00FA10CB">
        <w:rPr>
          <w:rFonts w:cs="Times New Roman"/>
          <w:lang w:val="en-US"/>
        </w:rPr>
        <w:t>(</w:t>
      </w:r>
      <w:proofErr w:type="spellStart"/>
      <w:r w:rsidR="003B6CAC" w:rsidRPr="00FA10CB">
        <w:rPr>
          <w:rFonts w:cs="Times New Roman"/>
          <w:lang w:val="en-US"/>
        </w:rPr>
        <w:t>Attix</w:t>
      </w:r>
      <w:proofErr w:type="spellEnd"/>
      <w:r w:rsidR="003B6CAC" w:rsidRPr="00FA10CB">
        <w:rPr>
          <w:rFonts w:cs="Times New Roman"/>
          <w:lang w:val="en-US"/>
        </w:rPr>
        <w:t>, 1986, p.</w:t>
      </w:r>
      <w:r w:rsidR="003B6CAC">
        <w:rPr>
          <w:rFonts w:cs="Times New Roman"/>
          <w:lang w:val="en-US"/>
        </w:rPr>
        <w:t>155</w:t>
      </w:r>
      <w:r w:rsidR="003B6CAC" w:rsidRPr="00FA10CB">
        <w:rPr>
          <w:rFonts w:cs="Times New Roman"/>
          <w:lang w:val="en-US"/>
        </w:rPr>
        <w:t>)</w:t>
      </w:r>
      <w:r w:rsidR="003B6CAC">
        <w:rPr>
          <w:rFonts w:eastAsiaTheme="minorEastAsia" w:cs="Times New Roman"/>
          <w:b/>
          <w:bCs/>
          <w:lang w:val="en-US"/>
        </w:rPr>
        <w:fldChar w:fldCharType="end"/>
      </w:r>
      <w:r>
        <w:rPr>
          <w:rFonts w:eastAsiaTheme="minorEastAsia" w:cs="Times New Roman"/>
          <w:lang w:val="en-US"/>
        </w:rPr>
        <w:t>.</w:t>
      </w:r>
      <w:r>
        <w:rPr>
          <w:rFonts w:eastAsiaTheme="minorEastAsia" w:cs="Times New Roman"/>
          <w:lang w:val="en-US"/>
        </w:rPr>
        <w:br/>
      </w:r>
      <w:r>
        <w:rPr>
          <w:rFonts w:eastAsiaTheme="minorEastAsia" w:cs="Times New Roman"/>
          <w:lang w:val="en-US"/>
        </w:rPr>
        <w:br/>
        <w:t xml:space="preserve">The last expression we want is the </w:t>
      </w:r>
      <w:r w:rsidRPr="00182AED">
        <w:rPr>
          <w:rFonts w:eastAsiaTheme="minorEastAsia" w:cs="Times New Roman"/>
          <w:b/>
          <w:bCs/>
          <w:lang w:val="en-US"/>
        </w:rPr>
        <w:t>mass energy-absorption coefficient</w:t>
      </w:r>
      <w:r>
        <w:rPr>
          <w:rFonts w:eastAsiaTheme="minorEastAsia"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en</m:t>
            </m:r>
          </m:sub>
        </m:sSub>
        <m:r>
          <w:rPr>
            <w:rFonts w:ascii="Cambria Math" w:eastAsiaTheme="minorEastAsia" w:hAnsi="Cambria Math" w:cs="Times New Roman"/>
            <w:lang w:val="en-US"/>
          </w:rPr>
          <m:t>/ρ</m:t>
        </m:r>
      </m:oMath>
      <w:r>
        <w:rPr>
          <w:rFonts w:eastAsiaTheme="minorEastAsia" w:cs="Times New Roman"/>
          <w:lang w:val="en-US"/>
        </w:rPr>
        <w:t>. It represents the energy absorbed by the volume. It relates to the mass energy-transfer coefficient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7A4F7B" w14:paraId="17A527D8" w14:textId="77777777" w:rsidTr="00B13BF9">
        <w:tc>
          <w:tcPr>
            <w:tcW w:w="8815" w:type="dxa"/>
          </w:tcPr>
          <w:p w14:paraId="638965D6" w14:textId="46A1D1E3" w:rsidR="007A4F7B" w:rsidRDefault="00FE17CB" w:rsidP="00CB30D7">
            <w:pPr>
              <w:spacing w:line="360" w:lineRule="auto"/>
              <w:rPr>
                <w:lang w:val="en-U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en</m:t>
                        </m:r>
                      </m:sub>
                    </m:sSub>
                  </m:num>
                  <m:den>
                    <m:r>
                      <w:rPr>
                        <w:rFonts w:ascii="Cambria Math" w:hAnsi="Cambria Math"/>
                      </w:rPr>
                      <m:t>ρ</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tr</m:t>
                        </m:r>
                      </m:sub>
                    </m:sSub>
                  </m:num>
                  <m:den>
                    <m:r>
                      <w:rPr>
                        <w:rFonts w:ascii="Cambria Math" w:hAnsi="Cambria Math"/>
                      </w:rPr>
                      <m:t>ρ</m:t>
                    </m:r>
                  </m:den>
                </m:f>
                <m:r>
                  <w:rPr>
                    <w:rFonts w:ascii="Cambria Math" w:hAnsi="Cambria Math"/>
                  </w:rPr>
                  <m:t xml:space="preserve"> (1-g),</m:t>
                </m:r>
              </m:oMath>
            </m:oMathPara>
          </w:p>
        </w:tc>
        <w:tc>
          <w:tcPr>
            <w:tcW w:w="536" w:type="dxa"/>
          </w:tcPr>
          <w:p w14:paraId="2914A25A" w14:textId="7916829B" w:rsidR="007A4F7B" w:rsidRDefault="007A4F7B"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5</w:t>
            </w:r>
            <w:r>
              <w:fldChar w:fldCharType="end"/>
            </w:r>
          </w:p>
        </w:tc>
      </w:tr>
    </w:tbl>
    <w:p w14:paraId="6B61C909" w14:textId="5034557D" w:rsidR="00B13BF9" w:rsidRDefault="00B13BF9" w:rsidP="00CB30D7">
      <w:pPr>
        <w:spacing w:line="360" w:lineRule="auto"/>
        <w:rPr>
          <w:rFonts w:eastAsiaTheme="minorEastAsia" w:cs="Times New Roman"/>
          <w:lang w:val="en-US"/>
        </w:rPr>
      </w:pPr>
      <w:r>
        <w:rPr>
          <w:rFonts w:eastAsiaTheme="minorEastAsia" w:cs="Times New Roman"/>
          <w:lang w:val="en-US"/>
        </w:rPr>
        <w:t>Where g is the fraction of energy lost to radiative loss</w:t>
      </w:r>
      <w:r w:rsidR="002F0A52">
        <w:rPr>
          <w:rFonts w:eastAsiaTheme="minorEastAsia" w:cs="Times New Roman"/>
          <w:lang w:val="en-US"/>
        </w:rPr>
        <w:t xml:space="preserve"> </w:t>
      </w:r>
      <w:r w:rsidR="00B35AFF">
        <w:rPr>
          <w:rFonts w:eastAsiaTheme="minorEastAsia" w:cs="Times New Roman"/>
          <w:lang w:val="en-US"/>
        </w:rPr>
        <w:fldChar w:fldCharType="begin"/>
      </w:r>
      <w:r w:rsidR="00B35AFF">
        <w:rPr>
          <w:rFonts w:eastAsiaTheme="minorEastAsia" w:cs="Times New Roman"/>
          <w:lang w:val="en-US"/>
        </w:rPr>
        <w:instrText xml:space="preserve"> ADDIN ZOTERO_ITEM CSL_CITATION {"citationID":"45jqpyo6","properties":{"formattedCitation":"(Attix,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B35AFF">
        <w:rPr>
          <w:rFonts w:eastAsiaTheme="minorEastAsia" w:cs="Times New Roman"/>
          <w:lang w:val="en-US"/>
        </w:rPr>
        <w:fldChar w:fldCharType="separate"/>
      </w:r>
      <w:r w:rsidR="00B35AFF" w:rsidRPr="00FB6C6B">
        <w:rPr>
          <w:rFonts w:cs="Times New Roman"/>
          <w:lang w:val="en-US"/>
        </w:rPr>
        <w:t>(</w:t>
      </w:r>
      <w:proofErr w:type="spellStart"/>
      <w:r w:rsidR="00B35AFF" w:rsidRPr="00FB6C6B">
        <w:rPr>
          <w:rFonts w:cs="Times New Roman"/>
          <w:lang w:val="en-US"/>
        </w:rPr>
        <w:t>Attix</w:t>
      </w:r>
      <w:proofErr w:type="spellEnd"/>
      <w:r w:rsidR="00B35AFF" w:rsidRPr="00FB6C6B">
        <w:rPr>
          <w:rFonts w:cs="Times New Roman"/>
          <w:lang w:val="en-US"/>
        </w:rPr>
        <w:t>, 1986</w:t>
      </w:r>
      <w:r w:rsidR="00B35AFF">
        <w:rPr>
          <w:rFonts w:cs="Times New Roman"/>
          <w:lang w:val="en-US"/>
        </w:rPr>
        <w:t>, p.155</w:t>
      </w:r>
      <w:r w:rsidR="008773CB">
        <w:rPr>
          <w:rFonts w:cs="Times New Roman"/>
          <w:lang w:val="en-US"/>
        </w:rPr>
        <w:t>-156</w:t>
      </w:r>
      <w:r w:rsidR="00B35AFF" w:rsidRPr="00FB6C6B">
        <w:rPr>
          <w:rFonts w:cs="Times New Roman"/>
          <w:lang w:val="en-US"/>
        </w:rPr>
        <w:t>)</w:t>
      </w:r>
      <w:r w:rsidR="00B35AFF">
        <w:rPr>
          <w:rFonts w:eastAsiaTheme="minorEastAsia" w:cs="Times New Roman"/>
          <w:lang w:val="en-US"/>
        </w:rPr>
        <w:fldChar w:fldCharType="end"/>
      </w:r>
      <w:r>
        <w:rPr>
          <w:rFonts w:eastAsiaTheme="minorEastAsia" w:cs="Times New Roman"/>
          <w:lang w:val="en-US"/>
        </w:rPr>
        <w:t xml:space="preserve">.  </w:t>
      </w:r>
    </w:p>
    <w:p w14:paraId="216A552F" w14:textId="77777777" w:rsidR="00B13BF9" w:rsidRPr="00975878" w:rsidRDefault="00B13BF9" w:rsidP="00CB30D7">
      <w:pPr>
        <w:pStyle w:val="Heading4"/>
        <w:spacing w:line="360" w:lineRule="auto"/>
        <w:rPr>
          <w:rFonts w:eastAsiaTheme="minorEastAsia"/>
          <w:lang w:val="en-US"/>
        </w:rPr>
      </w:pPr>
      <w:r>
        <w:rPr>
          <w:rFonts w:eastAsiaTheme="minorEastAsia"/>
          <w:lang w:val="en-US"/>
        </w:rPr>
        <w:t>Photon range</w:t>
      </w:r>
    </w:p>
    <w:p w14:paraId="50FF03DF" w14:textId="605807CC" w:rsidR="0010507F" w:rsidRDefault="0010507F" w:rsidP="00CB30D7">
      <w:pPr>
        <w:spacing w:line="360" w:lineRule="auto"/>
        <w:rPr>
          <w:rFonts w:eastAsiaTheme="minorEastAsia" w:cs="Times New Roman"/>
          <w:lang w:val="en-US"/>
        </w:rPr>
      </w:pPr>
      <w:r>
        <w:rPr>
          <w:rFonts w:eastAsiaTheme="minorEastAsia" w:cs="Times New Roman"/>
          <w:lang w:val="en-US"/>
        </w:rPr>
        <w:t>(Might remove)</w:t>
      </w:r>
    </w:p>
    <w:p w14:paraId="28A52BAD" w14:textId="3D574E06" w:rsidR="007A4F7B" w:rsidRDefault="00B13BF9" w:rsidP="00CB30D7">
      <w:pPr>
        <w:spacing w:line="360" w:lineRule="auto"/>
        <w:rPr>
          <w:rFonts w:eastAsiaTheme="minorEastAsia" w:cs="Times New Roman"/>
          <w:lang w:val="en-US"/>
        </w:rPr>
      </w:pPr>
      <w:r>
        <w:rPr>
          <w:rFonts w:eastAsiaTheme="minorEastAsia" w:cs="Times New Roman"/>
          <w:lang w:val="en-US"/>
        </w:rPr>
        <w:t>Mean free path is the expected distance a photon will travel before interacting with the medium</w:t>
      </w:r>
      <w:r w:rsidR="00266474">
        <w:rPr>
          <w:rFonts w:eastAsiaTheme="minorEastAsia" w:cs="Times New Roman"/>
          <w:lang w:val="en-US"/>
        </w:rPr>
        <w:t xml:space="preserve"> </w:t>
      </w:r>
      <w:r w:rsidR="00656E87">
        <w:rPr>
          <w:rFonts w:eastAsiaTheme="minorEastAsia" w:cs="Times New Roman"/>
          <w:lang w:val="en-US"/>
        </w:rPr>
        <w:fldChar w:fldCharType="begin"/>
      </w:r>
      <w:r w:rsidR="00656E87">
        <w:rPr>
          <w:rFonts w:eastAsiaTheme="minorEastAsia" w:cs="Times New Roman"/>
          <w:lang w:val="en-US"/>
        </w:rPr>
        <w:instrText xml:space="preserve"> ADDIN ZOTERO_ITEM CSL_CITATION {"citationID":"0ETc7WMA","properties":{"formattedCitation":"({\\i{}Mean Free Path | Physics | Britannica}, 2007)","plainCitation":"(Mean Free Path | Physics | Britannica, 2007)","noteIndex":0},"citationItems":[{"id":280,"uris":["http://zotero.org/users/9228513/items/JF9DQ78Z"],"itemData":{"id":280,"type":"webpage","abstract":"mean free path, average distance an object will move between collisions. The actual distance a particle, such as a molecule in a gas, will move before a collision, called free path, cannot generally be given because its calculation would require knowledge of the path of every particle in the region. The probability (dP) that a molecule will move a distance between two points (x and x + dx) without collision is proportional to an exponential factor; that is, dP = e-x/μdx, in which e is the base of natural logarithms. The constant μ is the mean free path and is","language":"en","title":"mean free path | physics | Britannica","URL":"https://www.britannica.com/science/mean-free-path","accessed":{"date-parts":[["2022",3,27]]},"issued":{"date-parts":[["2007",2,12]]}}}],"schema":"https://github.com/citation-style-language/schema/raw/master/csl-citation.json"} </w:instrText>
      </w:r>
      <w:r w:rsidR="00656E87">
        <w:rPr>
          <w:rFonts w:eastAsiaTheme="minorEastAsia" w:cs="Times New Roman"/>
          <w:lang w:val="en-US"/>
        </w:rPr>
        <w:fldChar w:fldCharType="separate"/>
      </w:r>
      <w:r w:rsidR="00656E87" w:rsidRPr="00656E87">
        <w:rPr>
          <w:rFonts w:cs="Times New Roman"/>
          <w:szCs w:val="24"/>
          <w:lang w:val="en-US"/>
        </w:rPr>
        <w:t>(</w:t>
      </w:r>
      <w:r w:rsidR="00656E87" w:rsidRPr="00656E87">
        <w:rPr>
          <w:rFonts w:cs="Times New Roman"/>
          <w:i/>
          <w:iCs/>
          <w:szCs w:val="24"/>
          <w:lang w:val="en-US"/>
        </w:rPr>
        <w:t>Mean Free Path | Physics | Britannica</w:t>
      </w:r>
      <w:r w:rsidR="00656E87" w:rsidRPr="00656E87">
        <w:rPr>
          <w:rFonts w:cs="Times New Roman"/>
          <w:szCs w:val="24"/>
          <w:lang w:val="en-US"/>
        </w:rPr>
        <w:t>, 2007)</w:t>
      </w:r>
      <w:r w:rsidR="00656E87">
        <w:rPr>
          <w:rFonts w:eastAsiaTheme="minorEastAsia" w:cs="Times New Roman"/>
          <w:lang w:val="en-US"/>
        </w:rPr>
        <w:fldChar w:fldCharType="end"/>
      </w:r>
      <w:r>
        <w:rPr>
          <w:rFonts w:eastAsiaTheme="minorEastAsia" w:cs="Times New Roman"/>
          <w:lang w:val="en-US"/>
        </w:rPr>
        <w:t xml:space="preserve">. In </w:t>
      </w:r>
      <w:r w:rsidRPr="00B13BF9">
        <w:rPr>
          <w:rFonts w:eastAsiaTheme="minorEastAsia" w:cs="Times New Roman"/>
          <w:szCs w:val="24"/>
          <w:lang w:val="en-US"/>
        </w:rPr>
        <w:t xml:space="preserve"> </w:t>
      </w:r>
      <w:r w:rsidRPr="00B13BF9">
        <w:rPr>
          <w:rFonts w:eastAsiaTheme="minorEastAsia" w:cs="Times New Roman"/>
          <w:szCs w:val="24"/>
          <w:lang w:val="en-US"/>
        </w:rPr>
        <w:fldChar w:fldCharType="begin"/>
      </w:r>
      <w:r w:rsidRPr="00B13BF9">
        <w:rPr>
          <w:rFonts w:eastAsiaTheme="minorEastAsia" w:cs="Times New Roman"/>
          <w:szCs w:val="24"/>
          <w:lang w:val="en-US"/>
        </w:rPr>
        <w:instrText xml:space="preserve"> REF _Ref94693997 \h </w:instrText>
      </w:r>
      <w:r>
        <w:rPr>
          <w:rFonts w:eastAsiaTheme="minorEastAsia" w:cs="Times New Roman"/>
          <w:szCs w:val="24"/>
          <w:lang w:val="en-US"/>
        </w:rPr>
        <w:instrText xml:space="preserve"> \* MERGEFORMAT </w:instrText>
      </w:r>
      <w:r w:rsidRPr="00B13BF9">
        <w:rPr>
          <w:rFonts w:eastAsiaTheme="minorEastAsia" w:cs="Times New Roman"/>
          <w:szCs w:val="24"/>
          <w:lang w:val="en-US"/>
        </w:rPr>
      </w:r>
      <w:r w:rsidRPr="00B13BF9">
        <w:rPr>
          <w:rFonts w:eastAsiaTheme="minorEastAsia" w:cs="Times New Roman"/>
          <w:szCs w:val="24"/>
          <w:lang w:val="en-US"/>
        </w:rPr>
        <w:fldChar w:fldCharType="separate"/>
      </w:r>
      <w:r w:rsidR="000E19EF" w:rsidRPr="000E19EF">
        <w:rPr>
          <w:szCs w:val="24"/>
          <w:lang w:val="en-US"/>
        </w:rPr>
        <w:t>Appendix A</w:t>
      </w:r>
      <w:r w:rsidRPr="00B13BF9">
        <w:rPr>
          <w:rFonts w:eastAsiaTheme="minorEastAsia" w:cs="Times New Roman"/>
          <w:szCs w:val="24"/>
          <w:lang w:val="en-US"/>
        </w:rPr>
        <w:fldChar w:fldCharType="end"/>
      </w:r>
      <w:r>
        <w:rPr>
          <w:rFonts w:eastAsiaTheme="minorEastAsia" w:cs="Times New Roman"/>
          <w:lang w:val="en-US"/>
        </w:rPr>
        <w:t xml:space="preserve"> we derived an expression for mean free path for a photon traversing a slab of material with infinitesimal area </w:t>
      </w:r>
      <m:oMath>
        <m:r>
          <w:rPr>
            <w:rFonts w:ascii="Cambria Math" w:eastAsiaTheme="minorEastAsia" w:hAnsi="Cambria Math" w:cs="Times New Roman"/>
            <w:lang w:val="en-US"/>
          </w:rPr>
          <m:t>da</m:t>
        </m:r>
      </m:oMath>
      <w:r>
        <w:rPr>
          <w:rFonts w:eastAsiaTheme="minorEastAsia" w:cs="Times New Roman"/>
          <w:lang w:val="en-US"/>
        </w:rPr>
        <w:t xml:space="preserve"> and thickness </w:t>
      </w:r>
      <m:oMath>
        <m:r>
          <w:rPr>
            <w:rFonts w:ascii="Cambria Math" w:eastAsiaTheme="minorEastAsia" w:hAnsi="Cambria Math" w:cs="Times New Roman"/>
            <w:lang w:val="en-US"/>
          </w:rPr>
          <m:t>dx</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E63EF8" w14:paraId="04AD2017" w14:textId="77777777" w:rsidTr="00AF04FB">
        <w:tc>
          <w:tcPr>
            <w:tcW w:w="8815" w:type="dxa"/>
          </w:tcPr>
          <w:p w14:paraId="63F3055B" w14:textId="5ABC880C" w:rsidR="00E63EF8" w:rsidRDefault="00B46D5A" w:rsidP="00CB30D7">
            <w:pPr>
              <w:spacing w:line="360" w:lineRule="auto"/>
              <w:rPr>
                <w:lang w:val="en-US"/>
              </w:rPr>
            </w:pPr>
            <m:oMathPara>
              <m:oMath>
                <m:r>
                  <w:rPr>
                    <w:rFonts w:ascii="Cambria Math" w:hAnsi="Cambria Math"/>
                  </w:rPr>
                  <m:t>&lt;x&gt; =</m:t>
                </m:r>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 xml:space="preserve">  .</m:t>
                </m:r>
              </m:oMath>
            </m:oMathPara>
          </w:p>
        </w:tc>
        <w:tc>
          <w:tcPr>
            <w:tcW w:w="535" w:type="dxa"/>
          </w:tcPr>
          <w:p w14:paraId="7D2161AD" w14:textId="7CC15017" w:rsidR="00E63EF8" w:rsidRDefault="00E63EF8"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6</w:t>
            </w:r>
            <w:r>
              <w:fldChar w:fldCharType="end"/>
            </w:r>
          </w:p>
        </w:tc>
      </w:tr>
    </w:tbl>
    <w:p w14:paraId="621E149D" w14:textId="77777777" w:rsidR="0005753E" w:rsidRDefault="0005753E" w:rsidP="00CB30D7">
      <w:pPr>
        <w:spacing w:line="360" w:lineRule="auto"/>
        <w:rPr>
          <w:rFonts w:eastAsiaTheme="minorEastAsia" w:cs="Times New Roman"/>
          <w:lang w:val="en-US"/>
        </w:rPr>
      </w:pPr>
    </w:p>
    <w:p w14:paraId="0115E494" w14:textId="675F86F6" w:rsidR="00292D46" w:rsidRDefault="008337F3" w:rsidP="00CB30D7">
      <w:pPr>
        <w:spacing w:after="160" w:line="360" w:lineRule="auto"/>
        <w:rPr>
          <w:rFonts w:eastAsiaTheme="minorEastAsia" w:cs="Times New Roman"/>
          <w:lang w:val="en-US"/>
        </w:rPr>
      </w:pPr>
      <w:r>
        <w:rPr>
          <w:rFonts w:eastAsiaTheme="minorEastAsia" w:cs="Times New Roman"/>
          <w:lang w:val="en-US"/>
        </w:rPr>
        <w:lastRenderedPageBreak/>
        <w:t xml:space="preserve">The pathlength of the photon decreases with increasing attenuation. This is an important </w:t>
      </w:r>
      <w:proofErr w:type="gramStart"/>
      <w:r>
        <w:rPr>
          <w:rFonts w:eastAsiaTheme="minorEastAsia" w:cs="Times New Roman"/>
          <w:lang w:val="en-US"/>
        </w:rPr>
        <w:t>result, because</w:t>
      </w:r>
      <w:proofErr w:type="gramEnd"/>
      <w:r>
        <w:rPr>
          <w:rFonts w:eastAsiaTheme="minorEastAsia" w:cs="Times New Roman"/>
          <w:lang w:val="en-US"/>
        </w:rPr>
        <w:t xml:space="preserve"> it allows us to predict the path of the photon. It is especially useful when performing Monte Carlo simulations, which we’ll come back to in (ref here).</w:t>
      </w:r>
    </w:p>
    <w:p w14:paraId="31DCEE72" w14:textId="77777777" w:rsidR="008337F3" w:rsidRDefault="008337F3" w:rsidP="00CB30D7">
      <w:pPr>
        <w:spacing w:after="160" w:line="360" w:lineRule="auto"/>
        <w:rPr>
          <w:rFonts w:eastAsiaTheme="minorEastAsia"/>
          <w:lang w:val="en-US"/>
        </w:rPr>
      </w:pPr>
    </w:p>
    <w:p w14:paraId="3D253FDC" w14:textId="54B9CD05" w:rsidR="00BA4D51" w:rsidRPr="00E42938" w:rsidRDefault="00BA4D51" w:rsidP="00CB30D7">
      <w:pPr>
        <w:pStyle w:val="Heading3"/>
        <w:spacing w:line="360" w:lineRule="auto"/>
      </w:pPr>
      <w:bookmarkStart w:id="23" w:name="_Ref94701047"/>
      <w:bookmarkStart w:id="24" w:name="_Toc103247127"/>
      <w:r w:rsidRPr="00E42938">
        <w:t>Charged Particle interaction in matter</w:t>
      </w:r>
      <w:bookmarkEnd w:id="23"/>
      <w:bookmarkEnd w:id="24"/>
      <w:r w:rsidRPr="00E42938">
        <w:t xml:space="preserve"> </w:t>
      </w:r>
    </w:p>
    <w:p w14:paraId="6CCF8B93" w14:textId="3AB02FD5" w:rsidR="00462365" w:rsidRPr="00B660A3" w:rsidRDefault="00462365" w:rsidP="00CB30D7">
      <w:pPr>
        <w:spacing w:line="360" w:lineRule="auto"/>
        <w:rPr>
          <w:lang w:val="en-US"/>
        </w:rPr>
      </w:pPr>
      <w:r>
        <w:rPr>
          <w:lang w:val="en-US"/>
        </w:rPr>
        <w:br/>
        <w:t xml:space="preserve">A charged particle </w:t>
      </w:r>
      <w:r w:rsidR="003E7301">
        <w:rPr>
          <w:lang w:val="en-US"/>
        </w:rPr>
        <w:t>has either</w:t>
      </w:r>
      <w:r>
        <w:rPr>
          <w:lang w:val="en-US"/>
        </w:rPr>
        <w:t xml:space="preserve"> positive or negative net electrical charge, such as electrons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Pr>
          <w:lang w:val="en-US"/>
        </w:rPr>
        <w:t>), protons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Pr>
          <w:lang w:val="en-US"/>
        </w:rPr>
        <w:t>) and ions (an atom with a surplus of electrons or protons).  Because of their charge, the particles will interact with other charged particles through their Coulomb fields.</w:t>
      </w:r>
      <w:r w:rsidR="00E75870">
        <w:rPr>
          <w:lang w:val="en-US"/>
        </w:rPr>
        <w:t xml:space="preserve"> </w:t>
      </w:r>
      <w:r w:rsidR="002D2456">
        <w:rPr>
          <w:lang w:val="en-US"/>
        </w:rPr>
        <w:t xml:space="preserve">Two equal charges will </w:t>
      </w:r>
      <w:proofErr w:type="spellStart"/>
      <w:r w:rsidR="002D2456">
        <w:rPr>
          <w:lang w:val="en-US"/>
        </w:rPr>
        <w:t>repell</w:t>
      </w:r>
      <w:proofErr w:type="spellEnd"/>
      <w:r w:rsidR="002D2456">
        <w:rPr>
          <w:lang w:val="en-US"/>
        </w:rPr>
        <w:t xml:space="preserve"> and two opposite charges will attract.</w:t>
      </w:r>
      <w:r w:rsidR="004603AC">
        <w:rPr>
          <w:lang w:val="en-US"/>
        </w:rPr>
        <w:t xml:space="preserve"> </w:t>
      </w:r>
      <w:r w:rsidR="007D5B9D">
        <w:rPr>
          <w:lang w:val="en-US"/>
        </w:rPr>
        <w:t xml:space="preserve">A charged particle traversing a medium is surrounded by Coulomb fields </w:t>
      </w:r>
      <w:r w:rsidR="00D97FD4">
        <w:rPr>
          <w:lang w:val="en-US"/>
        </w:rPr>
        <w:t>of positive (nuclei, positive ions) and negative (</w:t>
      </w:r>
      <w:r w:rsidR="001251A9">
        <w:rPr>
          <w:lang w:val="en-US"/>
        </w:rPr>
        <w:t xml:space="preserve">electrons, </w:t>
      </w:r>
      <w:r w:rsidR="00D97FD4">
        <w:rPr>
          <w:lang w:val="en-US"/>
        </w:rPr>
        <w:t>negative ions)</w:t>
      </w:r>
      <w:r w:rsidR="005F3CBC">
        <w:rPr>
          <w:lang w:val="en-US"/>
        </w:rPr>
        <w:t xml:space="preserve"> charges, </w:t>
      </w:r>
      <w:r w:rsidR="00F21C82">
        <w:rPr>
          <w:lang w:val="en-US"/>
        </w:rPr>
        <w:t xml:space="preserve">enabling the charged particles to interact at a distance. </w:t>
      </w:r>
      <w:r w:rsidR="008F4744">
        <w:rPr>
          <w:lang w:val="en-US"/>
        </w:rPr>
        <w:t>This distance is known as the impact parameter</w:t>
      </w:r>
      <w:r w:rsidR="00976480">
        <w:rPr>
          <w:lang w:val="en-US"/>
        </w:rPr>
        <w:t xml:space="preserve"> and is defined as the distance from the charged particle to </w:t>
      </w:r>
      <w:r w:rsidR="00C97D1F">
        <w:rPr>
          <w:lang w:val="en-US"/>
        </w:rPr>
        <w:t>the closest nucleus</w:t>
      </w:r>
      <w:r w:rsidR="00B660A3">
        <w:rPr>
          <w:lang w:val="en-US"/>
        </w:rPr>
        <w:t>.</w:t>
      </w:r>
      <w:r w:rsidR="003106AA">
        <w:rPr>
          <w:lang w:val="en-US"/>
        </w:rPr>
        <w:t xml:space="preserve"> </w:t>
      </w:r>
      <w:r>
        <w:rPr>
          <w:rFonts w:eastAsiaTheme="minorEastAsia"/>
          <w:lang w:val="en-US"/>
        </w:rPr>
        <w:t>We have three main categories of interactions:</w:t>
      </w:r>
      <w:r>
        <w:rPr>
          <w:rFonts w:eastAsiaTheme="minorEastAsia"/>
          <w:lang w:val="en-US"/>
        </w:rPr>
        <w:br/>
        <w:t xml:space="preserve">Soft collisions, hard </w:t>
      </w:r>
      <w:r w:rsidR="00B00FAC">
        <w:rPr>
          <w:rFonts w:eastAsiaTheme="minorEastAsia"/>
          <w:lang w:val="en-US"/>
        </w:rPr>
        <w:t>collisions,</w:t>
      </w:r>
      <w:r>
        <w:rPr>
          <w:rFonts w:eastAsiaTheme="minorEastAsia"/>
          <w:lang w:val="en-US"/>
        </w:rPr>
        <w:t xml:space="preserve"> and Coulomb interactions with the nucleus.</w:t>
      </w:r>
    </w:p>
    <w:p w14:paraId="712A8A0C" w14:textId="77777777" w:rsidR="00462365" w:rsidRDefault="00462365" w:rsidP="00CB30D7">
      <w:pPr>
        <w:pStyle w:val="Heading4"/>
        <w:spacing w:line="360" w:lineRule="auto"/>
        <w:rPr>
          <w:rFonts w:eastAsiaTheme="minorEastAsia"/>
          <w:lang w:val="en-US"/>
        </w:rPr>
      </w:pPr>
      <w:r>
        <w:rPr>
          <w:rFonts w:eastAsiaTheme="minorEastAsia"/>
          <w:lang w:val="en-US"/>
        </w:rPr>
        <w:t xml:space="preserve">Soft collisions </w:t>
      </w:r>
    </w:p>
    <w:p w14:paraId="07FEF41C" w14:textId="26709D65" w:rsidR="00462365" w:rsidRPr="005545F2" w:rsidRDefault="00462365" w:rsidP="00CB30D7">
      <w:pPr>
        <w:spacing w:line="360" w:lineRule="auto"/>
        <w:rPr>
          <w:rFonts w:eastAsiaTheme="minorEastAsia"/>
          <w:lang w:val="en-US"/>
        </w:rPr>
      </w:pPr>
      <w:r>
        <w:rPr>
          <w:rFonts w:eastAsiaTheme="minorEastAsia"/>
          <w:lang w:val="en-US"/>
        </w:rPr>
        <w:t>Soft collisions are small Coulomb interactions between the Coulomb fields of an atom and a charged particle. The impact parameter is much larger than the atomic radius</w:t>
      </w:r>
      <w:r w:rsidR="00D02BCC">
        <w:rPr>
          <w:rFonts w:eastAsiaTheme="minorEastAsia"/>
          <w:lang w:val="en-US"/>
        </w:rPr>
        <w:t xml:space="preserve"> (distance from valence </w:t>
      </w:r>
      <w:r w:rsidR="00703788">
        <w:rPr>
          <w:rFonts w:eastAsiaTheme="minorEastAsia"/>
          <w:lang w:val="en-US"/>
        </w:rPr>
        <w:t>electrons to nuclei</w:t>
      </w:r>
      <w:r w:rsidR="00D02BCC">
        <w:rPr>
          <w:rFonts w:eastAsiaTheme="minorEastAsia"/>
          <w:lang w:val="en-US"/>
        </w:rPr>
        <w:t>)</w:t>
      </w:r>
      <w:r>
        <w:rPr>
          <w:rFonts w:eastAsiaTheme="minorEastAsia"/>
          <w:lang w:val="en-US"/>
        </w:rPr>
        <w:t xml:space="preserve">, and small amounts of energy are transferred to the orbiting electrons of an atom, mainly causing excitations. Even though the energy transfers are very small, the interaction is highly probable, therefore contributing to half of the energy loss of the charge particle </w:t>
      </w:r>
      <w:r>
        <w:rPr>
          <w:rFonts w:eastAsiaTheme="minorEastAsia"/>
          <w:lang w:val="en-US"/>
        </w:rPr>
        <w:fldChar w:fldCharType="begin"/>
      </w:r>
      <w:r w:rsidR="003F507D">
        <w:rPr>
          <w:rFonts w:eastAsiaTheme="minorEastAsia"/>
          <w:lang w:val="en-US"/>
        </w:rPr>
        <w:instrText xml:space="preserve"> ADDIN ZOTERO_ITEM CSL_CITATION {"citationID":"mpsMCqwZ","properties":{"formattedCitation":"(Attix,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rFonts w:eastAsiaTheme="minorEastAsia"/>
          <w:lang w:val="en-US"/>
        </w:rPr>
        <w:fldChar w:fldCharType="separate"/>
      </w:r>
      <w:r w:rsidRPr="00526723">
        <w:rPr>
          <w:rFonts w:cs="Times New Roman"/>
          <w:lang w:val="en-US"/>
        </w:rPr>
        <w:t>(</w:t>
      </w:r>
      <w:proofErr w:type="spellStart"/>
      <w:r w:rsidRPr="00526723">
        <w:rPr>
          <w:rFonts w:cs="Times New Roman"/>
          <w:lang w:val="en-US"/>
        </w:rPr>
        <w:t>Attix</w:t>
      </w:r>
      <w:proofErr w:type="spellEnd"/>
      <w:r w:rsidRPr="00526723">
        <w:rPr>
          <w:rFonts w:cs="Times New Roman"/>
          <w:lang w:val="en-US"/>
        </w:rPr>
        <w:t>, 1986</w:t>
      </w:r>
      <w:r>
        <w:rPr>
          <w:rFonts w:cs="Times New Roman"/>
          <w:lang w:val="en-US"/>
        </w:rPr>
        <w:t>, p.161</w:t>
      </w:r>
      <w:r w:rsidRPr="00526723">
        <w:rPr>
          <w:rFonts w:cs="Times New Roman"/>
          <w:lang w:val="en-US"/>
        </w:rPr>
        <w:t>)</w:t>
      </w:r>
      <w:r>
        <w:rPr>
          <w:rFonts w:eastAsiaTheme="minorEastAsia"/>
          <w:lang w:val="en-US"/>
        </w:rPr>
        <w:fldChar w:fldCharType="end"/>
      </w:r>
      <w:r>
        <w:rPr>
          <w:rFonts w:eastAsiaTheme="minorEastAsia"/>
          <w:lang w:val="en-US"/>
        </w:rPr>
        <w:t xml:space="preserve">. </w:t>
      </w:r>
    </w:p>
    <w:p w14:paraId="5AE7927D" w14:textId="77777777" w:rsidR="00462365" w:rsidRPr="005545F2" w:rsidRDefault="00462365" w:rsidP="00CB30D7">
      <w:pPr>
        <w:pStyle w:val="Heading4"/>
        <w:spacing w:line="360" w:lineRule="auto"/>
        <w:rPr>
          <w:lang w:val="en-US"/>
        </w:rPr>
      </w:pPr>
      <w:r>
        <w:rPr>
          <w:lang w:val="en-US"/>
        </w:rPr>
        <w:t>Hard collision</w:t>
      </w:r>
    </w:p>
    <w:p w14:paraId="00EBA7B8" w14:textId="3A8C7464" w:rsidR="00462365" w:rsidRDefault="00462365" w:rsidP="00CB30D7">
      <w:pPr>
        <w:spacing w:line="360" w:lineRule="auto"/>
        <w:rPr>
          <w:lang w:val="en-US"/>
        </w:rPr>
      </w:pPr>
      <w:r>
        <w:rPr>
          <w:lang w:val="en-US"/>
        </w:rPr>
        <w:t xml:space="preserve">Hard collisions happen when the impact parameter has the same order of magnitude as the atomic radius. The result is a significant kinetic energy transfer to an assumed free and stationary electron. These electrons are called </w:t>
      </w:r>
      <m:oMath>
        <m:r>
          <w:rPr>
            <w:rFonts w:ascii="Cambria Math" w:hAnsi="Cambria Math"/>
            <w:lang w:val="en-US"/>
          </w:rPr>
          <m:t>δ</m:t>
        </m:r>
      </m:oMath>
      <w:r>
        <w:rPr>
          <w:rFonts w:eastAsiaTheme="minorEastAsia"/>
          <w:lang w:val="en-US"/>
        </w:rPr>
        <w:t>-rays, which undergo the same charge particle interactions.</w:t>
      </w:r>
      <w:r w:rsidR="001523AE">
        <w:rPr>
          <w:rFonts w:eastAsiaTheme="minorEastAsia"/>
          <w:lang w:val="en-US"/>
        </w:rPr>
        <w:t xml:space="preserve"> </w:t>
      </w:r>
      <w:r w:rsidR="00436FCE">
        <w:rPr>
          <w:rFonts w:eastAsiaTheme="minorEastAsia"/>
          <w:lang w:val="en-US"/>
        </w:rPr>
        <w:t xml:space="preserve">The hard collisions might also result in liberation of an inner shell </w:t>
      </w:r>
      <w:r w:rsidR="00F46F24">
        <w:rPr>
          <w:rFonts w:eastAsiaTheme="minorEastAsia"/>
          <w:lang w:val="en-US"/>
        </w:rPr>
        <w:t xml:space="preserve">electron as </w:t>
      </w:r>
      <w:r w:rsidR="003801A0">
        <w:rPr>
          <w:rFonts w:eastAsiaTheme="minorEastAsia"/>
          <w:lang w:val="en-US"/>
        </w:rPr>
        <w:t>described in</w:t>
      </w:r>
      <w:r w:rsidR="00B91835">
        <w:rPr>
          <w:rFonts w:eastAsiaTheme="minorEastAsia"/>
          <w:lang w:val="en-US"/>
        </w:rPr>
        <w:t xml:space="preserve"> </w:t>
      </w:r>
      <w:r w:rsidR="00652E0E">
        <w:rPr>
          <w:rFonts w:eastAsiaTheme="minorEastAsia"/>
          <w:lang w:val="en-US"/>
        </w:rPr>
        <w:fldChar w:fldCharType="begin"/>
      </w:r>
      <w:r w:rsidR="00652E0E">
        <w:rPr>
          <w:rFonts w:eastAsiaTheme="minorEastAsia"/>
          <w:lang w:val="en-US"/>
        </w:rPr>
        <w:instrText xml:space="preserve"> REF _Ref99116296 \r \h </w:instrText>
      </w:r>
      <w:r w:rsidR="00CB30D7">
        <w:rPr>
          <w:rFonts w:eastAsiaTheme="minorEastAsia"/>
          <w:lang w:val="en-US"/>
        </w:rPr>
        <w:instrText xml:space="preserve"> \* MERGEFORMAT </w:instrText>
      </w:r>
      <w:r w:rsidR="00652E0E">
        <w:rPr>
          <w:rFonts w:eastAsiaTheme="minorEastAsia"/>
          <w:lang w:val="en-US"/>
        </w:rPr>
      </w:r>
      <w:r w:rsidR="00652E0E">
        <w:rPr>
          <w:rFonts w:eastAsiaTheme="minorEastAsia"/>
          <w:lang w:val="en-US"/>
        </w:rPr>
        <w:fldChar w:fldCharType="separate"/>
      </w:r>
      <w:r w:rsidR="000E19EF">
        <w:rPr>
          <w:rFonts w:eastAsiaTheme="minorEastAsia"/>
          <w:lang w:val="en-US"/>
        </w:rPr>
        <w:t>1.1.1.1</w:t>
      </w:r>
      <w:r w:rsidR="00652E0E">
        <w:rPr>
          <w:rFonts w:eastAsiaTheme="minorEastAsia"/>
          <w:lang w:val="en-US"/>
        </w:rPr>
        <w:fldChar w:fldCharType="end"/>
      </w:r>
      <w:r w:rsidR="003801A0">
        <w:rPr>
          <w:rFonts w:eastAsiaTheme="minorEastAsia"/>
          <w:lang w:val="en-US"/>
        </w:rPr>
        <w:t>, resulting in emission of characteristic X-rays</w:t>
      </w:r>
      <w:r w:rsidR="003F70CD">
        <w:rPr>
          <w:rFonts w:eastAsiaTheme="minorEastAsia"/>
          <w:lang w:val="en-US"/>
        </w:rPr>
        <w:t xml:space="preserve"> </w:t>
      </w:r>
      <w:r w:rsidR="003F70CD">
        <w:rPr>
          <w:lang w:val="en-US"/>
        </w:rPr>
        <w:fldChar w:fldCharType="begin"/>
      </w:r>
      <w:r w:rsidR="003F70CD">
        <w:rPr>
          <w:lang w:val="en-US"/>
        </w:rPr>
        <w:instrText xml:space="preserve"> ADDIN ZOTERO_ITEM CSL_CITATION {"citationID":"U8YpK2DS","properties":{"formattedCitation":"(Attix,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F70CD">
        <w:rPr>
          <w:lang w:val="en-US"/>
        </w:rPr>
        <w:fldChar w:fldCharType="separate"/>
      </w:r>
      <w:r w:rsidR="003F70CD" w:rsidRPr="00F46F24">
        <w:rPr>
          <w:rFonts w:cs="Times New Roman"/>
          <w:lang w:val="en-US"/>
        </w:rPr>
        <w:t>(</w:t>
      </w:r>
      <w:proofErr w:type="spellStart"/>
      <w:r w:rsidR="003F70CD" w:rsidRPr="00F46F24">
        <w:rPr>
          <w:rFonts w:cs="Times New Roman"/>
          <w:lang w:val="en-US"/>
        </w:rPr>
        <w:t>Attix</w:t>
      </w:r>
      <w:proofErr w:type="spellEnd"/>
      <w:r w:rsidR="003F70CD" w:rsidRPr="00F46F24">
        <w:rPr>
          <w:rFonts w:cs="Times New Roman"/>
          <w:lang w:val="en-US"/>
        </w:rPr>
        <w:t>, 1986</w:t>
      </w:r>
      <w:r w:rsidR="003F70CD">
        <w:rPr>
          <w:rFonts w:cs="Times New Roman"/>
          <w:lang w:val="en-US"/>
        </w:rPr>
        <w:t>, p.162</w:t>
      </w:r>
      <w:r w:rsidR="003F70CD" w:rsidRPr="00F46F24">
        <w:rPr>
          <w:rFonts w:cs="Times New Roman"/>
          <w:lang w:val="en-US"/>
        </w:rPr>
        <w:t>)</w:t>
      </w:r>
      <w:r w:rsidR="003F70CD">
        <w:rPr>
          <w:lang w:val="en-US"/>
        </w:rPr>
        <w:fldChar w:fldCharType="end"/>
      </w:r>
      <w:r w:rsidR="003801A0">
        <w:rPr>
          <w:rFonts w:eastAsiaTheme="minorEastAsia"/>
          <w:lang w:val="en-US"/>
        </w:rPr>
        <w:t>.</w:t>
      </w:r>
    </w:p>
    <w:p w14:paraId="293CD0D5" w14:textId="77777777" w:rsidR="007D3A4D" w:rsidRDefault="007D3A4D" w:rsidP="00CB30D7">
      <w:pPr>
        <w:pStyle w:val="Heading4"/>
        <w:spacing w:line="360" w:lineRule="auto"/>
        <w:rPr>
          <w:lang w:val="en-US"/>
        </w:rPr>
      </w:pPr>
      <w:r>
        <w:rPr>
          <w:lang w:val="en-US"/>
        </w:rPr>
        <w:lastRenderedPageBreak/>
        <w:t>Radiative transfer</w:t>
      </w:r>
    </w:p>
    <w:p w14:paraId="243FBF2E" w14:textId="37AE8D15" w:rsidR="002060A7" w:rsidRDefault="007D3A4D" w:rsidP="00CB30D7">
      <w:pPr>
        <w:spacing w:line="360" w:lineRule="auto"/>
        <w:rPr>
          <w:rFonts w:eastAsiaTheme="minorEastAsia"/>
          <w:lang w:val="en-US"/>
        </w:rPr>
      </w:pPr>
      <w:r>
        <w:rPr>
          <w:lang w:val="en-US"/>
        </w:rPr>
        <w:t xml:space="preserve">Radiative transfer, also known as bremsstrahlung, is a process where a charged particle interacts with the nucleus’s Coulomb field. The impact parameter must be much lower than the atomic radius for this to happen. The interaction mainly occurs with electrons and will therefore be the focus point </w:t>
      </w:r>
      <w:r>
        <w:rPr>
          <w:lang w:val="en-US"/>
        </w:rPr>
        <w:fldChar w:fldCharType="begin"/>
      </w:r>
      <w:r w:rsidR="003F507D">
        <w:rPr>
          <w:lang w:val="en-US"/>
        </w:rPr>
        <w:instrText xml:space="preserve"> ADDIN ZOTERO_ITEM CSL_CITATION {"citationID":"NPSWEsT2","properties":{"formattedCitation":"(Attix,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lang w:val="en-US"/>
        </w:rPr>
        <w:fldChar w:fldCharType="separate"/>
      </w:r>
      <w:r w:rsidRPr="005545F2">
        <w:rPr>
          <w:rFonts w:cs="Times New Roman"/>
          <w:lang w:val="en-US"/>
        </w:rPr>
        <w:t>(</w:t>
      </w:r>
      <w:proofErr w:type="spellStart"/>
      <w:r w:rsidRPr="005545F2">
        <w:rPr>
          <w:rFonts w:cs="Times New Roman"/>
          <w:lang w:val="en-US"/>
        </w:rPr>
        <w:t>Attix</w:t>
      </w:r>
      <w:proofErr w:type="spellEnd"/>
      <w:r w:rsidRPr="005545F2">
        <w:rPr>
          <w:rFonts w:cs="Times New Roman"/>
          <w:lang w:val="en-US"/>
        </w:rPr>
        <w:t>, 1986</w:t>
      </w:r>
      <w:r>
        <w:rPr>
          <w:rFonts w:cs="Times New Roman"/>
          <w:lang w:val="en-US"/>
        </w:rPr>
        <w:t>, p.163</w:t>
      </w:r>
      <w:r w:rsidRPr="005545F2">
        <w:rPr>
          <w:rFonts w:cs="Times New Roman"/>
          <w:lang w:val="en-US"/>
        </w:rPr>
        <w:t>)</w:t>
      </w:r>
      <w:r>
        <w:rPr>
          <w:lang w:val="en-US"/>
        </w:rPr>
        <w:fldChar w:fldCharType="end"/>
      </w:r>
      <w:r>
        <w:rPr>
          <w:lang w:val="en-US"/>
        </w:rPr>
        <w:t xml:space="preserve">. The radiative transfer refers to an inelastic collision between the nucleus and the electron </w:t>
      </w:r>
      <w:r w:rsidR="002060A7">
        <w:rPr>
          <w:lang w:val="en-US"/>
        </w:rPr>
        <w:t>(</w:t>
      </w:r>
      <w:r>
        <w:rPr>
          <w:lang w:val="en-US"/>
        </w:rPr>
        <w:t xml:space="preserve">See </w:t>
      </w:r>
      <w:r w:rsidR="00B30E30">
        <w:rPr>
          <w:lang w:val="en-US"/>
        </w:rPr>
        <w:fldChar w:fldCharType="begin"/>
      </w:r>
      <w:r w:rsidR="00B30E30">
        <w:rPr>
          <w:lang w:val="en-US"/>
        </w:rPr>
        <w:instrText xml:space="preserve"> REF _Ref94695146 \h </w:instrText>
      </w:r>
      <w:r w:rsidR="00CB30D7">
        <w:rPr>
          <w:lang w:val="en-US"/>
        </w:rPr>
        <w:instrText xml:space="preserve"> \* MERGEFORMAT </w:instrText>
      </w:r>
      <w:r w:rsidR="00B30E30">
        <w:rPr>
          <w:lang w:val="en-US"/>
        </w:rPr>
      </w:r>
      <w:r w:rsidR="00B30E30">
        <w:rPr>
          <w:lang w:val="en-US"/>
        </w:rPr>
        <w:fldChar w:fldCharType="separate"/>
      </w:r>
      <w:r w:rsidR="000E19EF" w:rsidRPr="00B30E30">
        <w:rPr>
          <w:lang w:val="en-US"/>
        </w:rPr>
        <w:t xml:space="preserve">Figure </w:t>
      </w:r>
      <w:r w:rsidR="000E19EF">
        <w:rPr>
          <w:noProof/>
          <w:lang w:val="en-US"/>
        </w:rPr>
        <w:t>1</w:t>
      </w:r>
      <w:r w:rsidR="000E19EF">
        <w:rPr>
          <w:noProof/>
          <w:lang w:val="en-US"/>
        </w:rPr>
        <w:noBreakHyphen/>
        <w:t>5</w:t>
      </w:r>
      <w:r w:rsidR="00B30E30">
        <w:rPr>
          <w:lang w:val="en-US"/>
        </w:rPr>
        <w:fldChar w:fldCharType="end"/>
      </w:r>
      <w:r w:rsidR="002060A7">
        <w:rPr>
          <w:lang w:val="en-US"/>
        </w:rPr>
        <w:t xml:space="preserve">). The electron with its negative charge is attracted to the nucleus’s positive charge, causing a deacceleration and deflection of the electron from its incident path. The decrease in kinetic energy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oMath>
      <w:r w:rsidR="002060A7">
        <w:rPr>
          <w:rFonts w:eastAsiaTheme="minorEastAsia"/>
          <w:lang w:val="en-US"/>
        </w:rPr>
        <w:t xml:space="preserve"> is converted to a photon, thus conserving energy. </w:t>
      </w:r>
      <w:r w:rsidR="002060A7">
        <w:rPr>
          <w:rFonts w:eastAsiaTheme="minorEastAsia"/>
          <w:lang w:val="en-US"/>
        </w:rPr>
        <w:br/>
        <w:t xml:space="preserve">The probability of radiative transfer </w:t>
      </w:r>
      <w:r w:rsidR="00826B6F">
        <w:rPr>
          <w:rFonts w:eastAsiaTheme="minorEastAsia"/>
          <w:lang w:val="en-US"/>
        </w:rPr>
        <w:t>I</w:t>
      </w:r>
      <w:r w:rsidR="002060A7">
        <w:rPr>
          <w:rFonts w:eastAsiaTheme="minorEastAsia"/>
          <w:lang w:val="en-US"/>
        </w:rPr>
        <w:t xml:space="preserve">s much lower compared to elastic scattering (2-3%) and is  proportional to </w:t>
      </w:r>
      <m:oMath>
        <m:sSup>
          <m:sSupPr>
            <m:ctrlPr>
              <w:rPr>
                <w:rFonts w:ascii="Cambria Math" w:eastAsiaTheme="minorEastAsia" w:hAnsi="Cambria Math"/>
                <w:i/>
                <w:lang w:val="en-US"/>
              </w:rPr>
            </m:ctrlPr>
          </m:sSupPr>
          <m:e>
            <m:r>
              <w:rPr>
                <w:rFonts w:ascii="Cambria Math" w:eastAsiaTheme="minorEastAsia" w:hAnsi="Cambria Math"/>
                <w:lang w:val="en-US"/>
              </w:rPr>
              <m:t>q</m:t>
            </m:r>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z</m:t>
            </m:r>
          </m:e>
          <m:sup>
            <m:r>
              <w:rPr>
                <w:rFonts w:ascii="Cambria Math" w:eastAsiaTheme="minorEastAsia" w:hAnsi="Cambria Math"/>
                <w:lang w:val="en-US"/>
              </w:rPr>
              <m:t>2</m:t>
            </m:r>
          </m:sup>
        </m:sSup>
        <m:r>
          <w:rPr>
            <w:rFonts w:ascii="Cambria Math" w:eastAsiaTheme="minorEastAsia" w:hAnsi="Cambria Math"/>
            <w:lang w:val="en-US"/>
          </w:rPr>
          <m:t>T/</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oMath>
      <w:r w:rsidR="002060A7">
        <w:rPr>
          <w:rFonts w:eastAsiaTheme="minorEastAsia"/>
          <w:lang w:val="en-US"/>
        </w:rPr>
        <w:t xml:space="preserve"> </w:t>
      </w:r>
      <w:r w:rsidR="002060A7">
        <w:rPr>
          <w:rFonts w:eastAsiaTheme="minorEastAsia"/>
          <w:lang w:val="en-US"/>
        </w:rPr>
        <w:fldChar w:fldCharType="begin"/>
      </w:r>
      <w:r w:rsidR="003F507D">
        <w:rPr>
          <w:rFonts w:eastAsiaTheme="minorEastAsia"/>
          <w:lang w:val="en-US"/>
        </w:rPr>
        <w:instrText xml:space="preserve"> ADDIN ZOTERO_ITEM CSL_CITATION {"citationID":"ZUFeCbGM","properties":{"formattedCitation":"(Grieken &amp; Markowicz, 1993)","plainCitation":"(Grieken &amp; Markowicz, 1993)","dontUpdate":true,"noteIndex":0},"citationItems":[{"id":25,"uris":["http://zotero.org/users/9228513/items/EAM3WY6X"],"itemData":{"id":25,"type":"book","publisher":"Marcel Dekker","title":"Handbook of X-ray spectrometry: Methods and techniques","author":[{"family":"Grieken","given":"R.","dropping-particle":"van"},{"family":"Markowicz","given":"Andrzej"}],"issued":{"date-parts":[["1993"]]}}}],"schema":"https://github.com/citation-style-language/schema/raw/master/csl-citation.json"} </w:instrText>
      </w:r>
      <w:r w:rsidR="002060A7">
        <w:rPr>
          <w:rFonts w:eastAsiaTheme="minorEastAsia"/>
          <w:lang w:val="en-US"/>
        </w:rPr>
        <w:fldChar w:fldCharType="separate"/>
      </w:r>
      <w:r w:rsidR="002060A7" w:rsidRPr="005545F2">
        <w:rPr>
          <w:rFonts w:cs="Times New Roman"/>
          <w:lang w:val="en-US"/>
        </w:rPr>
        <w:t>(</w:t>
      </w:r>
      <w:proofErr w:type="spellStart"/>
      <w:r w:rsidR="002060A7" w:rsidRPr="005545F2">
        <w:rPr>
          <w:rFonts w:cs="Times New Roman"/>
          <w:lang w:val="en-US"/>
        </w:rPr>
        <w:t>Grieken</w:t>
      </w:r>
      <w:proofErr w:type="spellEnd"/>
      <w:r w:rsidR="002060A7" w:rsidRPr="005545F2">
        <w:rPr>
          <w:rFonts w:cs="Times New Roman"/>
          <w:lang w:val="en-US"/>
        </w:rPr>
        <w:t xml:space="preserve"> &amp; </w:t>
      </w:r>
      <w:proofErr w:type="spellStart"/>
      <w:r w:rsidR="002060A7" w:rsidRPr="005545F2">
        <w:rPr>
          <w:rFonts w:cs="Times New Roman"/>
          <w:lang w:val="en-US"/>
        </w:rPr>
        <w:t>Markowicz</w:t>
      </w:r>
      <w:proofErr w:type="spellEnd"/>
      <w:r w:rsidR="002060A7" w:rsidRPr="005545F2">
        <w:rPr>
          <w:rFonts w:cs="Times New Roman"/>
          <w:lang w:val="en-US"/>
        </w:rPr>
        <w:t>, 1993</w:t>
      </w:r>
      <w:r w:rsidR="002060A7">
        <w:rPr>
          <w:rFonts w:cs="Times New Roman"/>
          <w:lang w:val="en-US"/>
        </w:rPr>
        <w:t>, p.3</w:t>
      </w:r>
      <w:r w:rsidR="002060A7" w:rsidRPr="005545F2">
        <w:rPr>
          <w:rFonts w:cs="Times New Roman"/>
          <w:lang w:val="en-US"/>
        </w:rPr>
        <w:t>)</w:t>
      </w:r>
      <w:r w:rsidR="002060A7">
        <w:rPr>
          <w:rFonts w:eastAsiaTheme="minorEastAsia"/>
          <w:lang w:val="en-US"/>
        </w:rPr>
        <w:fldChar w:fldCharType="end"/>
      </w:r>
      <w:r w:rsidR="002060A7">
        <w:rPr>
          <w:rFonts w:eastAsiaTheme="minorEastAsia"/>
          <w:lang w:val="en-US"/>
        </w:rPr>
        <w:t xml:space="preserve">, where q is the charge, Z is the atomic number of the atom, T is the kinetic energy of the electron and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oMath>
      <w:r w:rsidR="002060A7">
        <w:rPr>
          <w:rFonts w:eastAsiaTheme="minorEastAsia"/>
          <w:lang w:val="en-US"/>
        </w:rPr>
        <w:t>is the rest mass of the electron.  With a larger Z, the atom has a higher proton count, resulting in the nucleus having a larger Coulomb field attracting the electron. The kinetic energy of the electron is important because the electron needs to penetrate the electron cloud surrounding the nucleus.</w:t>
      </w:r>
      <w:r w:rsidR="00C12FD8">
        <w:rPr>
          <w:rFonts w:eastAsiaTheme="minorEastAsia"/>
          <w:lang w:val="en-US"/>
        </w:rPr>
        <w:br/>
        <w:t>Radiative transfer is used when creating X-rays inside an X-ray tube, but we will come back to this in the section covering the X-ray tube (</w:t>
      </w:r>
      <w:r w:rsidR="0024272D">
        <w:rPr>
          <w:rFonts w:eastAsiaTheme="minorEastAsia"/>
          <w:lang w:val="en-US"/>
        </w:rPr>
        <w:fldChar w:fldCharType="begin"/>
      </w:r>
      <w:r w:rsidR="0024272D">
        <w:rPr>
          <w:rFonts w:eastAsiaTheme="minorEastAsia"/>
          <w:lang w:val="en-US"/>
        </w:rPr>
        <w:instrText xml:space="preserve"> REF _Ref98516531 \r \h </w:instrText>
      </w:r>
      <w:r w:rsidR="00CB30D7">
        <w:rPr>
          <w:rFonts w:eastAsiaTheme="minorEastAsia"/>
          <w:lang w:val="en-US"/>
        </w:rPr>
        <w:instrText xml:space="preserve"> \* MERGEFORMAT </w:instrText>
      </w:r>
      <w:r w:rsidR="0024272D">
        <w:rPr>
          <w:rFonts w:eastAsiaTheme="minorEastAsia"/>
          <w:lang w:val="en-US"/>
        </w:rPr>
      </w:r>
      <w:r w:rsidR="0024272D">
        <w:rPr>
          <w:rFonts w:eastAsiaTheme="minorEastAsia"/>
          <w:lang w:val="en-US"/>
        </w:rPr>
        <w:fldChar w:fldCharType="separate"/>
      </w:r>
      <w:r w:rsidR="000E19EF">
        <w:rPr>
          <w:rFonts w:eastAsiaTheme="minorEastAsia"/>
          <w:lang w:val="en-US"/>
        </w:rPr>
        <w:t>1.2.1</w:t>
      </w:r>
      <w:r w:rsidR="0024272D">
        <w:rPr>
          <w:rFonts w:eastAsiaTheme="minorEastAsia"/>
          <w:lang w:val="en-US"/>
        </w:rPr>
        <w:fldChar w:fldCharType="end"/>
      </w:r>
      <w:r w:rsidR="00C12FD8">
        <w:rPr>
          <w:rFonts w:eastAsiaTheme="minorEastAsia"/>
          <w:lang w:val="en-US"/>
        </w:rPr>
        <w:t>).</w:t>
      </w:r>
    </w:p>
    <w:p w14:paraId="07B68CA6" w14:textId="3C960B86" w:rsidR="00EE091D" w:rsidRDefault="00EE091D" w:rsidP="00CB30D7">
      <w:pPr>
        <w:spacing w:line="360" w:lineRule="auto"/>
        <w:rPr>
          <w:lang w:val="en-US"/>
        </w:rPr>
      </w:pPr>
    </w:p>
    <w:p w14:paraId="682552B5" w14:textId="3C5B8604" w:rsidR="00131317" w:rsidRDefault="00131317" w:rsidP="00CB30D7">
      <w:pPr>
        <w:spacing w:line="360" w:lineRule="auto"/>
        <w:rPr>
          <w:lang w:val="en-US"/>
        </w:rPr>
      </w:pPr>
      <w:ins w:id="25" w:author="Jacob Lie" w:date="2021-12-03T10:20:00Z">
        <w:r>
          <w:rPr>
            <w:b/>
            <w:bCs/>
            <w:noProof/>
            <w:lang w:val="en-US"/>
          </w:rPr>
          <w:drawing>
            <wp:anchor distT="0" distB="0" distL="114300" distR="114300" simplePos="0" relativeHeight="251682816" behindDoc="0" locked="0" layoutInCell="1" allowOverlap="1" wp14:anchorId="3801933C" wp14:editId="32EFC732">
              <wp:simplePos x="0" y="0"/>
              <wp:positionH relativeFrom="margin">
                <wp:align>left</wp:align>
              </wp:positionH>
              <wp:positionV relativeFrom="paragraph">
                <wp:posOffset>331470</wp:posOffset>
              </wp:positionV>
              <wp:extent cx="3546475" cy="2442845"/>
              <wp:effectExtent l="0" t="0" r="0" b="0"/>
              <wp:wrapSquare wrapText="bothSides"/>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rotWithShape="1">
                      <a:blip r:embed="rId18" cstate="print">
                        <a:extLst>
                          <a:ext uri="{28A0092B-C50C-407E-A947-70E740481C1C}">
                            <a14:useLocalDpi xmlns:a14="http://schemas.microsoft.com/office/drawing/2010/main" val="0"/>
                          </a:ext>
                        </a:extLst>
                      </a:blip>
                      <a:srcRect l="6089" t="17628" r="2084" b="19070"/>
                      <a:stretch/>
                    </pic:blipFill>
                    <pic:spPr bwMode="auto">
                      <a:xfrm>
                        <a:off x="0" y="0"/>
                        <a:ext cx="3546475" cy="244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6CDA5D52" w14:textId="1E310FE9" w:rsidR="00131317" w:rsidRDefault="00131317" w:rsidP="00CB30D7">
      <w:pPr>
        <w:spacing w:line="360" w:lineRule="auto"/>
        <w:rPr>
          <w:lang w:val="en-US"/>
        </w:rPr>
      </w:pPr>
      <w:r>
        <w:rPr>
          <w:noProof/>
        </w:rPr>
        <mc:AlternateContent>
          <mc:Choice Requires="wps">
            <w:drawing>
              <wp:anchor distT="0" distB="0" distL="114300" distR="114300" simplePos="0" relativeHeight="251684864" behindDoc="0" locked="0" layoutInCell="1" allowOverlap="1" wp14:anchorId="2DBCDD32" wp14:editId="208B7454">
                <wp:simplePos x="0" y="0"/>
                <wp:positionH relativeFrom="column">
                  <wp:posOffset>3888105</wp:posOffset>
                </wp:positionH>
                <wp:positionV relativeFrom="paragraph">
                  <wp:posOffset>53340</wp:posOffset>
                </wp:positionV>
                <wp:extent cx="1617345" cy="2019300"/>
                <wp:effectExtent l="0" t="0" r="1905" b="0"/>
                <wp:wrapSquare wrapText="bothSides"/>
                <wp:docPr id="15" name="Text Box 15"/>
                <wp:cNvGraphicFramePr/>
                <a:graphic xmlns:a="http://schemas.openxmlformats.org/drawingml/2006/main">
                  <a:graphicData uri="http://schemas.microsoft.com/office/word/2010/wordprocessingShape">
                    <wps:wsp>
                      <wps:cNvSpPr txBox="1"/>
                      <wps:spPr>
                        <a:xfrm>
                          <a:off x="0" y="0"/>
                          <a:ext cx="1617345" cy="2019300"/>
                        </a:xfrm>
                        <a:prstGeom prst="rect">
                          <a:avLst/>
                        </a:prstGeom>
                        <a:solidFill>
                          <a:prstClr val="white"/>
                        </a:solidFill>
                        <a:ln>
                          <a:noFill/>
                        </a:ln>
                      </wps:spPr>
                      <wps:txbx>
                        <w:txbxContent>
                          <w:p w14:paraId="7FE73FD0" w14:textId="642E5C3F" w:rsidR="00131317" w:rsidRPr="0063488C" w:rsidRDefault="00131317" w:rsidP="00131317">
                            <w:pPr>
                              <w:pStyle w:val="Caption"/>
                              <w:rPr>
                                <w:b/>
                                <w:bCs/>
                                <w:noProof/>
                                <w:sz w:val="24"/>
                                <w:lang w:val="en-US"/>
                              </w:rPr>
                            </w:pPr>
                            <w:bookmarkStart w:id="26" w:name="_Ref94695146"/>
                            <w:r w:rsidRPr="00B30E30">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5</w:t>
                            </w:r>
                            <w:r w:rsidR="005B1E99">
                              <w:rPr>
                                <w:lang w:val="en-US"/>
                              </w:rPr>
                              <w:fldChar w:fldCharType="end"/>
                            </w:r>
                            <w:bookmarkEnd w:id="26"/>
                            <w:r w:rsidRPr="00B30E30">
                              <w:rPr>
                                <w:lang w:val="en-US"/>
                              </w:rPr>
                              <w:t>.</w:t>
                            </w:r>
                            <w:r w:rsidR="00B30E30" w:rsidRPr="00B30E30">
                              <w:rPr>
                                <w:lang w:val="en-US"/>
                              </w:rPr>
                              <w:t xml:space="preserve"> </w:t>
                            </w:r>
                            <w:r w:rsidR="00B30E30" w:rsidRPr="005545F2">
                              <w:rPr>
                                <w:lang w:val="en-US"/>
                              </w:rPr>
                              <w:t>I</w:t>
                            </w:r>
                            <w:r w:rsidR="00B30E30">
                              <w:rPr>
                                <w:lang w:val="en-US"/>
                              </w:rPr>
                              <w:t>l</w:t>
                            </w:r>
                            <w:r w:rsidR="00B30E30" w:rsidRPr="005545F2">
                              <w:rPr>
                                <w:lang w:val="en-US"/>
                              </w:rPr>
                              <w:t xml:space="preserve">lustration of radiative transfer, where an electron inelastically </w:t>
                            </w:r>
                            <w:r w:rsidR="00B30E30">
                              <w:rPr>
                                <w:lang w:val="en-US"/>
                              </w:rPr>
                              <w:t xml:space="preserve">collides with an atom’s nucleus deflecting it from its path. The result is an emitted photon with energy equaling the energy loss of the electron </w:t>
                            </w:r>
                            <w:r w:rsidR="0063488C" w:rsidRPr="0063488C">
                              <w:rPr>
                                <w:lang w:val="en-US"/>
                              </w:rPr>
                              <w:t>(</w:t>
                            </w:r>
                            <w:proofErr w:type="spellStart"/>
                            <w:r w:rsidR="0063488C" w:rsidRPr="0063488C">
                              <w:rPr>
                                <w:rFonts w:cs="Times New Roman"/>
                                <w:lang w:val="en-US"/>
                              </w:rPr>
                              <w:t>Hapugoda</w:t>
                            </w:r>
                            <w:proofErr w:type="spellEnd"/>
                            <w:r w:rsidR="0063488C" w:rsidRPr="0063488C">
                              <w:rPr>
                                <w:rFonts w:cs="Times New Roman"/>
                                <w:lang w:val="en-US"/>
                              </w:rPr>
                              <w:t>, 2017)</w:t>
                            </w:r>
                            <w:r w:rsidR="0063488C">
                              <w:rPr>
                                <w:rFonts w:cs="Times New Roman"/>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CDD32" id="Text Box 15" o:spid="_x0000_s1029" type="#_x0000_t202" style="position:absolute;margin-left:306.15pt;margin-top:4.2pt;width:127.35pt;height:15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" stroked="f">
                <v:textbox inset="0,0,0,0">
                  <w:txbxContent>
                    <w:p w14:paraId="7FE73FD0" w14:textId="642E5C3F" w:rsidR="00131317" w:rsidRPr="0063488C" w:rsidRDefault="00131317" w:rsidP="00131317">
                      <w:pPr>
                        <w:pStyle w:val="Caption"/>
                        <w:rPr>
                          <w:b/>
                          <w:bCs/>
                          <w:noProof/>
                          <w:sz w:val="24"/>
                          <w:lang w:val="en-US"/>
                        </w:rPr>
                      </w:pPr>
                      <w:bookmarkStart w:id="27" w:name="_Ref94695146"/>
                      <w:r w:rsidRPr="00B30E30">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5</w:t>
                      </w:r>
                      <w:r w:rsidR="005B1E99">
                        <w:rPr>
                          <w:lang w:val="en-US"/>
                        </w:rPr>
                        <w:fldChar w:fldCharType="end"/>
                      </w:r>
                      <w:bookmarkEnd w:id="27"/>
                      <w:r w:rsidRPr="00B30E30">
                        <w:rPr>
                          <w:lang w:val="en-US"/>
                        </w:rPr>
                        <w:t>.</w:t>
                      </w:r>
                      <w:r w:rsidR="00B30E30" w:rsidRPr="00B30E30">
                        <w:rPr>
                          <w:lang w:val="en-US"/>
                        </w:rPr>
                        <w:t xml:space="preserve"> </w:t>
                      </w:r>
                      <w:r w:rsidR="00B30E30" w:rsidRPr="005545F2">
                        <w:rPr>
                          <w:lang w:val="en-US"/>
                        </w:rPr>
                        <w:t>I</w:t>
                      </w:r>
                      <w:r w:rsidR="00B30E30">
                        <w:rPr>
                          <w:lang w:val="en-US"/>
                        </w:rPr>
                        <w:t>l</w:t>
                      </w:r>
                      <w:r w:rsidR="00B30E30" w:rsidRPr="005545F2">
                        <w:rPr>
                          <w:lang w:val="en-US"/>
                        </w:rPr>
                        <w:t xml:space="preserve">lustration of radiative transfer, where an electron inelastically </w:t>
                      </w:r>
                      <w:r w:rsidR="00B30E30">
                        <w:rPr>
                          <w:lang w:val="en-US"/>
                        </w:rPr>
                        <w:t xml:space="preserve">collides with an atom’s nucleus deflecting it from its path. The result is an emitted photon with energy equaling the energy loss of the electron </w:t>
                      </w:r>
                      <w:r w:rsidR="0063488C" w:rsidRPr="0063488C">
                        <w:rPr>
                          <w:lang w:val="en-US"/>
                        </w:rPr>
                        <w:t>(</w:t>
                      </w:r>
                      <w:proofErr w:type="spellStart"/>
                      <w:r w:rsidR="0063488C" w:rsidRPr="0063488C">
                        <w:rPr>
                          <w:rFonts w:cs="Times New Roman"/>
                          <w:lang w:val="en-US"/>
                        </w:rPr>
                        <w:t>Hapugoda</w:t>
                      </w:r>
                      <w:proofErr w:type="spellEnd"/>
                      <w:r w:rsidR="0063488C" w:rsidRPr="0063488C">
                        <w:rPr>
                          <w:rFonts w:cs="Times New Roman"/>
                          <w:lang w:val="en-US"/>
                        </w:rPr>
                        <w:t>, 2017)</w:t>
                      </w:r>
                      <w:r w:rsidR="0063488C">
                        <w:rPr>
                          <w:rFonts w:cs="Times New Roman"/>
                          <w:lang w:val="en-US"/>
                        </w:rPr>
                        <w:t>.</w:t>
                      </w:r>
                    </w:p>
                  </w:txbxContent>
                </v:textbox>
                <w10:wrap type="square"/>
              </v:shape>
            </w:pict>
          </mc:Fallback>
        </mc:AlternateContent>
      </w:r>
    </w:p>
    <w:p w14:paraId="45432CCC" w14:textId="1B4D85E4" w:rsidR="00131317" w:rsidRPr="00EE091D" w:rsidRDefault="00131317" w:rsidP="00CB30D7">
      <w:pPr>
        <w:spacing w:line="360" w:lineRule="auto"/>
        <w:rPr>
          <w:lang w:val="en-US"/>
        </w:rPr>
      </w:pPr>
    </w:p>
    <w:p w14:paraId="412DB9E8" w14:textId="641D1696" w:rsidR="00292D46" w:rsidRDefault="00292D46" w:rsidP="00CB30D7">
      <w:pPr>
        <w:spacing w:after="160" w:line="360" w:lineRule="auto"/>
        <w:rPr>
          <w:rFonts w:eastAsiaTheme="minorEastAsia"/>
          <w:lang w:val="en-US"/>
        </w:rPr>
      </w:pPr>
    </w:p>
    <w:p w14:paraId="03137504" w14:textId="629D7063" w:rsidR="00292D46" w:rsidRDefault="00292D46" w:rsidP="00CB30D7">
      <w:pPr>
        <w:spacing w:after="160" w:line="360" w:lineRule="auto"/>
        <w:rPr>
          <w:rFonts w:eastAsiaTheme="minorEastAsia"/>
          <w:lang w:val="en-US"/>
        </w:rPr>
      </w:pPr>
    </w:p>
    <w:p w14:paraId="78853132" w14:textId="3EF2C945" w:rsidR="00292D46" w:rsidRDefault="00292D46" w:rsidP="00CB30D7">
      <w:pPr>
        <w:spacing w:after="160" w:line="360" w:lineRule="auto"/>
        <w:rPr>
          <w:rFonts w:eastAsiaTheme="minorEastAsia"/>
          <w:lang w:val="en-US"/>
        </w:rPr>
      </w:pPr>
    </w:p>
    <w:p w14:paraId="006BADA0" w14:textId="50D710EE" w:rsidR="00292D46" w:rsidRDefault="00292D46" w:rsidP="00CB30D7">
      <w:pPr>
        <w:spacing w:after="160" w:line="360" w:lineRule="auto"/>
        <w:rPr>
          <w:rFonts w:eastAsiaTheme="minorEastAsia"/>
          <w:lang w:val="en-US"/>
        </w:rPr>
      </w:pPr>
    </w:p>
    <w:p w14:paraId="4E0143C9" w14:textId="747E7B3B" w:rsidR="00292D46" w:rsidRDefault="00292D46" w:rsidP="00CB30D7">
      <w:pPr>
        <w:spacing w:after="160" w:line="360" w:lineRule="auto"/>
        <w:rPr>
          <w:rFonts w:eastAsiaTheme="minorEastAsia"/>
          <w:lang w:val="en-US"/>
        </w:rPr>
      </w:pPr>
    </w:p>
    <w:p w14:paraId="2279D1C0" w14:textId="77777777" w:rsidR="00B15115" w:rsidRDefault="00B15115" w:rsidP="00CB30D7">
      <w:pPr>
        <w:spacing w:after="160" w:line="360" w:lineRule="auto"/>
        <w:rPr>
          <w:rFonts w:eastAsiaTheme="minorEastAsia"/>
          <w:lang w:val="en-US"/>
        </w:rPr>
      </w:pPr>
    </w:p>
    <w:p w14:paraId="33C1B94C" w14:textId="77777777" w:rsidR="001A7F1F" w:rsidRPr="005545F2" w:rsidRDefault="001A7F1F" w:rsidP="00CB30D7">
      <w:pPr>
        <w:pStyle w:val="Heading4"/>
        <w:spacing w:line="360" w:lineRule="auto"/>
        <w:rPr>
          <w:lang w:val="en-US"/>
        </w:rPr>
      </w:pPr>
      <w:bookmarkStart w:id="28" w:name="_Ref99377984"/>
      <w:r>
        <w:rPr>
          <w:lang w:val="en-US"/>
        </w:rPr>
        <w:lastRenderedPageBreak/>
        <w:t>Stopping Power</w:t>
      </w:r>
      <w:bookmarkEnd w:id="28"/>
    </w:p>
    <w:p w14:paraId="29EE7572" w14:textId="6E3523E4" w:rsidR="001A7F1F" w:rsidRDefault="001A7F1F" w:rsidP="00CB30D7">
      <w:pPr>
        <w:spacing w:line="360" w:lineRule="auto"/>
        <w:rPr>
          <w:rFonts w:eastAsiaTheme="minorEastAsia"/>
          <w:lang w:val="en-US"/>
        </w:rPr>
      </w:pPr>
      <w:r>
        <w:rPr>
          <w:lang w:val="en-US"/>
        </w:rPr>
        <w:t xml:space="preserve">Stopping power is how much energy we expect the charged particle to lose per unit length. It can be found by integrating differential energy loss per length </w:t>
      </w:r>
      <m:oMath>
        <m:r>
          <w:rPr>
            <w:rFonts w:ascii="Cambria Math" w:hAnsi="Cambria Math"/>
            <w:lang w:val="en-US"/>
          </w:rPr>
          <m:t>dT\dx</m:t>
        </m:r>
      </m:oMath>
      <w:r>
        <w:rPr>
          <w:rFonts w:eastAsiaTheme="minorEastAsia"/>
          <w:lang w:val="en-US"/>
        </w:rPr>
        <w:t xml:space="preserve"> over possible energy transfers. </w:t>
      </w:r>
      <w:r>
        <w:rPr>
          <w:rFonts w:eastAsiaTheme="minorEastAsia"/>
          <w:lang w:val="en-US"/>
        </w:rPr>
        <w:br/>
        <w:t>As discussed, the charged particle might lose its energy by colliding or by radiative transfer, we therefore separate these contributions</w:t>
      </w:r>
      <w:r w:rsidR="009932D7">
        <w:rPr>
          <w:rFonts w:eastAsiaTheme="minorEastAsia"/>
          <w:lang w:val="en-US"/>
        </w:rPr>
        <w:t xml:space="preserve"> </w:t>
      </w:r>
      <w:r w:rsidR="00F136B0">
        <w:rPr>
          <w:rFonts w:eastAsiaTheme="minorEastAsia"/>
          <w:lang w:val="en-US"/>
        </w:rPr>
        <w:fldChar w:fldCharType="begin"/>
      </w:r>
      <w:r w:rsidR="0063233A">
        <w:rPr>
          <w:rFonts w:eastAsiaTheme="minorEastAsia"/>
          <w:lang w:val="en-US"/>
        </w:rPr>
        <w:instrText xml:space="preserve"> ADDIN ZOTERO_ITEM CSL_CITATION {"citationID":"RC7glQpU","properties":{"formattedCitation":"(Attix,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F136B0">
        <w:rPr>
          <w:rFonts w:eastAsiaTheme="minorEastAsia"/>
          <w:lang w:val="en-US"/>
        </w:rPr>
        <w:fldChar w:fldCharType="separate"/>
      </w:r>
      <w:r w:rsidR="00F136B0" w:rsidRPr="00F136B0">
        <w:rPr>
          <w:rFonts w:cs="Times New Roman"/>
          <w:lang w:val="en-US"/>
        </w:rPr>
        <w:t>(</w:t>
      </w:r>
      <w:proofErr w:type="spellStart"/>
      <w:r w:rsidR="00F136B0" w:rsidRPr="00F136B0">
        <w:rPr>
          <w:rFonts w:cs="Times New Roman"/>
          <w:lang w:val="en-US"/>
        </w:rPr>
        <w:t>Attix</w:t>
      </w:r>
      <w:proofErr w:type="spellEnd"/>
      <w:r w:rsidR="00F136B0" w:rsidRPr="00F136B0">
        <w:rPr>
          <w:rFonts w:cs="Times New Roman"/>
          <w:lang w:val="en-US"/>
        </w:rPr>
        <w:t>, 1986</w:t>
      </w:r>
      <w:r w:rsidR="00F136B0">
        <w:rPr>
          <w:rFonts w:cs="Times New Roman"/>
          <w:lang w:val="en-US"/>
        </w:rPr>
        <w:t>, .165</w:t>
      </w:r>
      <w:r w:rsidR="00F136B0" w:rsidRPr="00F136B0">
        <w:rPr>
          <w:rFonts w:cs="Times New Roman"/>
          <w:lang w:val="en-US"/>
        </w:rPr>
        <w:t>)</w:t>
      </w:r>
      <w:r w:rsidR="00F136B0">
        <w:rPr>
          <w:rFonts w:eastAsiaTheme="minorEastAsia"/>
          <w:lang w:val="en-US"/>
        </w:rPr>
        <w:fldChar w:fldCharType="end"/>
      </w:r>
    </w:p>
    <w:p w14:paraId="687707F0" w14:textId="5ED8EA4F" w:rsidR="00B765AF" w:rsidRDefault="00ED086B" w:rsidP="00CB30D7">
      <w:pPr>
        <w:spacing w:after="160" w:line="360" w:lineRule="auto"/>
        <w:rPr>
          <w:rFonts w:eastAsiaTheme="minorEastAsia"/>
          <w:lang w:val="en-US"/>
        </w:rPr>
      </w:pPr>
      <m:oMathPara>
        <m:oMath>
          <m:r>
            <w:rPr>
              <w:rFonts w:ascii="Cambria Math" w:hAnsi="Cambria Math"/>
              <w:lang w:val="en-US"/>
            </w:rPr>
            <m:t>S=</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m:t>
              </m:r>
            </m:sub>
          </m:sSub>
        </m:oMath>
      </m:oMathPara>
    </w:p>
    <w:p w14:paraId="4BA2848D" w14:textId="2036AD15" w:rsidR="00707C09" w:rsidRPr="005545F2" w:rsidRDefault="00707C09" w:rsidP="00CB30D7">
      <w:pPr>
        <w:spacing w:line="360" w:lineRule="auto"/>
        <w:rPr>
          <w:rFonts w:eastAsiaTheme="minorEastAsia"/>
          <w:lang w:val="en-US"/>
        </w:rPr>
      </w:pPr>
      <w:r>
        <w:rPr>
          <w:rFonts w:eastAsiaTheme="minorEastAsia"/>
          <w:lang w:val="en-US"/>
        </w:rPr>
        <w:t xml:space="preserve">Energy lost to radiative transfer does not contribute to dose, because of the larger range of the </w:t>
      </w:r>
      <w:r w:rsidR="00E86DC8">
        <w:rPr>
          <w:rFonts w:eastAsiaTheme="minorEastAsia"/>
          <w:lang w:val="en-US"/>
        </w:rPr>
        <w:t>bremss</w:t>
      </w:r>
      <w:r w:rsidR="008967DA">
        <w:rPr>
          <w:rFonts w:eastAsiaTheme="minorEastAsia"/>
          <w:lang w:val="en-US"/>
        </w:rPr>
        <w:t>trahlung</w:t>
      </w:r>
      <w:r>
        <w:rPr>
          <w:rFonts w:eastAsiaTheme="minorEastAsia"/>
          <w:lang w:val="en-US"/>
        </w:rPr>
        <w:t xml:space="preserve">. Radiative stopping power is still important to accurately describe the range of the charged particle. </w:t>
      </w:r>
      <w:r>
        <w:rPr>
          <w:rFonts w:eastAsiaTheme="minorEastAsia"/>
          <w:lang w:val="en-US"/>
        </w:rPr>
        <w:br/>
        <w:t>Collision stopping power</w:t>
      </w:r>
      <w:r>
        <w:rPr>
          <w:lang w:val="en-US"/>
        </w:rPr>
        <w:t xml:space="preserve"> is split into two parts: for soft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soft</m:t>
            </m:r>
          </m:sub>
        </m:sSub>
      </m:oMath>
      <w:r>
        <w:rPr>
          <w:rFonts w:eastAsiaTheme="minorEastAsia"/>
          <w:lang w:val="en-US"/>
        </w:rPr>
        <w:t xml:space="preserve"> and hard collisions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hard</m:t>
            </m:r>
          </m:sub>
        </m:sSub>
      </m:oMath>
      <w:r>
        <w:rPr>
          <w:rFonts w:eastAsiaTheme="minorEastAsia"/>
          <w:lang w:val="en-US"/>
        </w:rPr>
        <w:t xml:space="preserve">. </w:t>
      </w:r>
      <w:r w:rsidR="004F7E6A">
        <w:rPr>
          <w:rFonts w:eastAsiaTheme="minorEastAsia"/>
          <w:lang w:val="en-US"/>
        </w:rPr>
        <w:t xml:space="preserve"> </w:t>
      </w:r>
      <w:r>
        <w:rPr>
          <w:rFonts w:eastAsiaTheme="minorEastAsia"/>
          <w:lang w:val="en-US"/>
        </w:rPr>
        <w:t xml:space="preserve">Energy loss is dependent on the material it penetrates, we therefore introduce </w:t>
      </w:r>
      <w:r>
        <w:rPr>
          <w:rFonts w:eastAsiaTheme="minorEastAsia"/>
          <w:b/>
          <w:bCs/>
          <w:lang w:val="en-US"/>
        </w:rPr>
        <w:t>mass stopping power</w:t>
      </w:r>
      <w:r>
        <w:rPr>
          <w:rFonts w:eastAsiaTheme="minorEastAsia"/>
          <w:lang w:val="en-US"/>
        </w:rPr>
        <w:t xml:space="preserve"> by dividing the stopping power by the material density </w:t>
      </w:r>
      <m:oMath>
        <m:r>
          <w:rPr>
            <w:rFonts w:ascii="Cambria Math" w:eastAsiaTheme="minorEastAsia" w:hAnsi="Cambria Math"/>
            <w:lang w:val="en-US"/>
          </w:rPr>
          <m:t>S/ρ</m:t>
        </m:r>
      </m:oMath>
      <w:r>
        <w:rPr>
          <w:rFonts w:eastAsiaTheme="minorEastAsia"/>
          <w:lang w:val="en-US"/>
        </w:rPr>
        <w:t xml:space="preserve">. </w:t>
      </w:r>
      <w:r>
        <w:rPr>
          <w:rFonts w:eastAsiaTheme="minorEastAsia"/>
          <w:lang w:val="en-US"/>
        </w:rPr>
        <w:br/>
        <w:t xml:space="preserve">The total collision mass stopping power </w:t>
      </w:r>
      <w:r w:rsidR="00AF26BB">
        <w:rPr>
          <w:rFonts w:eastAsiaTheme="minorEastAsia"/>
          <w:lang w:val="en-US"/>
        </w:rPr>
        <w:t>is</w:t>
      </w:r>
      <w:r w:rsidR="001F7123">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418F1" w14:paraId="57741A2C" w14:textId="77777777" w:rsidTr="00AF04FB">
        <w:tc>
          <w:tcPr>
            <w:tcW w:w="8815" w:type="dxa"/>
          </w:tcPr>
          <w:p w14:paraId="1BF0742D" w14:textId="5CC47AA1" w:rsidR="000418F1" w:rsidRDefault="00FE17CB" w:rsidP="00CB30D7">
            <w:pPr>
              <w:spacing w:line="360" w:lineRule="auto"/>
              <w:rPr>
                <w:lang w:val="en-US"/>
              </w:rPr>
            </w:pPr>
            <m:oMathPara>
              <m:oMath>
                <m:f>
                  <m:fPr>
                    <m:ctrlPr>
                      <w:rPr>
                        <w:rFonts w:ascii="Cambria Math" w:hAnsi="Cambria Math"/>
                        <w:i/>
                        <w:lang w:val="en-US"/>
                      </w:rPr>
                    </m:ctrlPr>
                  </m:fPr>
                  <m:num>
                    <m:r>
                      <w:rPr>
                        <w:rFonts w:ascii="Cambria Math" w:hAnsi="Cambria Math"/>
                        <w:lang w:val="en-US"/>
                      </w:rPr>
                      <m:t>4π</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lang w:val="en-US"/>
                      </w:rPr>
                      <m:t>Z</m:t>
                    </m:r>
                  </m:num>
                  <m:den>
                    <m:r>
                      <w:rPr>
                        <w:rFonts w:ascii="Cambria Math" w:hAnsi="Cambria Math"/>
                        <w:lang w:val="en-US"/>
                      </w:rPr>
                      <m:t>A</m:t>
                    </m:r>
                  </m:den>
                </m:f>
                <m:f>
                  <m:fPr>
                    <m:ctrlPr>
                      <w:rPr>
                        <w:rFonts w:ascii="Cambria Math" w:eastAsiaTheme="minorEastAsia" w:hAnsi="Cambria Math" w:cstheme="minorHAnsi"/>
                        <w:i/>
                        <w:lang w:val="en-US"/>
                      </w:rPr>
                    </m:ctrlPr>
                  </m:fPr>
                  <m:num>
                    <m:sSubSup>
                      <m:sSubSupPr>
                        <m:ctrlPr>
                          <w:rPr>
                            <w:rFonts w:ascii="Cambria Math" w:eastAsiaTheme="minorEastAsia" w:hAnsi="Cambria Math" w:cstheme="minorHAnsi"/>
                            <w:i/>
                            <w:lang w:val="en-US"/>
                          </w:rPr>
                        </m:ctrlPr>
                      </m:sSubSupPr>
                      <m:e>
                        <m:r>
                          <w:rPr>
                            <w:rFonts w:ascii="Cambria Math" w:eastAsiaTheme="minorEastAsia" w:hAnsi="Cambria Math" w:cstheme="minorHAnsi"/>
                            <w:lang w:val="en-US"/>
                          </w:rPr>
                          <m:t>r</m:t>
                        </m:r>
                      </m:e>
                      <m:sub>
                        <m:r>
                          <w:rPr>
                            <w:rFonts w:ascii="Cambria Math" w:eastAsiaTheme="minorEastAsia" w:hAnsi="Cambria Math" w:cstheme="minorHAnsi"/>
                            <w:lang w:val="en-US"/>
                          </w:rPr>
                          <m:t>e</m:t>
                        </m:r>
                      </m:sub>
                      <m:sup>
                        <m:r>
                          <w:rPr>
                            <w:rFonts w:ascii="Cambria Math" w:eastAsiaTheme="minorEastAsia" w:hAnsi="Cambria Math" w:cstheme="minorHAnsi"/>
                            <w:lang w:val="en-US"/>
                          </w:rPr>
                          <m:t>2</m:t>
                        </m:r>
                      </m:sup>
                    </m:sSubSup>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m</m:t>
                        </m:r>
                      </m:e>
                      <m:sub>
                        <m:r>
                          <w:rPr>
                            <w:rFonts w:ascii="Cambria Math" w:eastAsiaTheme="minorEastAsia" w:hAnsi="Cambria Math" w:cstheme="minorHAnsi"/>
                            <w:lang w:val="en-US"/>
                          </w:rPr>
                          <m:t>e</m:t>
                        </m:r>
                      </m:sub>
                    </m:sSub>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c</m:t>
                        </m:r>
                      </m:e>
                      <m:sup>
                        <m:r>
                          <w:rPr>
                            <w:rFonts w:ascii="Cambria Math" w:eastAsiaTheme="minorEastAsia" w:hAnsi="Cambria Math" w:cstheme="minorHAnsi"/>
                            <w:lang w:val="en-US"/>
                          </w:rPr>
                          <m:t>2</m:t>
                        </m:r>
                      </m:sup>
                    </m:sSup>
                  </m:num>
                  <m:den>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den>
                </m:f>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z</m:t>
                    </m:r>
                  </m:e>
                  <m:sup>
                    <m:r>
                      <w:rPr>
                        <w:rFonts w:ascii="Cambria Math" w:eastAsiaTheme="minorEastAsia" w:hAnsi="Cambria Math" w:cstheme="minorHAnsi"/>
                        <w:lang w:val="en-US"/>
                      </w:rPr>
                      <m:t>2</m:t>
                    </m:r>
                  </m:sup>
                </m:sSup>
                <m:d>
                  <m:dPr>
                    <m:begChr m:val="["/>
                    <m:endChr m:val="]"/>
                    <m:ctrlPr>
                      <w:rPr>
                        <w:rFonts w:ascii="Cambria Math" w:eastAsiaTheme="minorEastAsia" w:hAnsi="Cambria Math" w:cstheme="minorHAnsi"/>
                        <w:i/>
                        <w:lang w:val="en-US"/>
                      </w:rPr>
                    </m:ctrlPr>
                  </m:dPr>
                  <m:e>
                    <m:func>
                      <m:funcPr>
                        <m:ctrlPr>
                          <w:rPr>
                            <w:rFonts w:ascii="Cambria Math" w:eastAsiaTheme="minorEastAsia" w:hAnsi="Cambria Math" w:cstheme="minorHAnsi"/>
                            <w:i/>
                            <w:lang w:val="en-US"/>
                          </w:rPr>
                        </m:ctrlPr>
                      </m:funcPr>
                      <m:fName>
                        <m:r>
                          <m:rPr>
                            <m:sty m:val="p"/>
                          </m:rPr>
                          <w:rPr>
                            <w:rFonts w:ascii="Cambria Math" w:eastAsiaTheme="minorEastAsia" w:hAnsi="Cambria Math" w:cstheme="minorHAnsi"/>
                            <w:lang w:val="en-US"/>
                          </w:rPr>
                          <m:t>ln</m:t>
                        </m:r>
                      </m:fName>
                      <m:e>
                        <m:f>
                          <m:fPr>
                            <m:ctrlPr>
                              <w:rPr>
                                <w:rFonts w:ascii="Cambria Math" w:eastAsiaTheme="minorEastAsia" w:hAnsi="Cambria Math" w:cstheme="minorHAnsi"/>
                                <w:i/>
                                <w:lang w:val="en-US"/>
                              </w:rPr>
                            </m:ctrlPr>
                          </m:fPr>
                          <m:num>
                            <m:r>
                              <w:rPr>
                                <w:rFonts w:ascii="Cambria Math" w:eastAsiaTheme="minorEastAsia" w:hAnsi="Cambria Math" w:cstheme="minorHAnsi"/>
                                <w:lang w:val="en-US"/>
                              </w:rPr>
                              <m:t>2</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m</m:t>
                                </m:r>
                              </m:e>
                              <m:sub>
                                <m:r>
                                  <w:rPr>
                                    <w:rFonts w:ascii="Cambria Math" w:eastAsiaTheme="minorEastAsia" w:hAnsi="Cambria Math" w:cstheme="minorHAnsi"/>
                                    <w:lang w:val="en-US"/>
                                  </w:rPr>
                                  <m:t>e</m:t>
                                </m:r>
                              </m:sub>
                            </m:sSub>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v</m:t>
                                </m:r>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I</m:t>
                            </m:r>
                          </m:den>
                        </m:f>
                      </m:e>
                    </m:func>
                    <m:r>
                      <w:rPr>
                        <w:rFonts w:ascii="Cambria Math" w:eastAsiaTheme="minorEastAsia" w:hAnsi="Cambria Math" w:cstheme="minorHAnsi"/>
                        <w:lang w:val="en-US"/>
                      </w:rPr>
                      <m:t>-</m:t>
                    </m:r>
                    <m:func>
                      <m:funcPr>
                        <m:ctrlPr>
                          <w:rPr>
                            <w:rFonts w:ascii="Cambria Math" w:eastAsiaTheme="minorEastAsia" w:hAnsi="Cambria Math" w:cstheme="minorHAnsi"/>
                            <w:i/>
                            <w:lang w:val="en-US"/>
                          </w:rPr>
                        </m:ctrlPr>
                      </m:funcPr>
                      <m:fName>
                        <m:r>
                          <m:rPr>
                            <m:sty m:val="p"/>
                          </m:rPr>
                          <w:rPr>
                            <w:rFonts w:ascii="Cambria Math" w:eastAsiaTheme="minorEastAsia" w:hAnsi="Cambria Math" w:cstheme="minorHAnsi"/>
                            <w:lang w:val="en-US"/>
                          </w:rPr>
                          <m:t>ln</m:t>
                        </m:r>
                      </m:fName>
                      <m:e>
                        <m:d>
                          <m:dPr>
                            <m:ctrlPr>
                              <w:rPr>
                                <w:rFonts w:ascii="Cambria Math" w:eastAsiaTheme="minorEastAsia" w:hAnsi="Cambria Math" w:cstheme="minorHAnsi"/>
                                <w:i/>
                                <w:lang w:val="en-US"/>
                              </w:rPr>
                            </m:ctrlPr>
                          </m:dPr>
                          <m:e>
                            <m:r>
                              <w:rPr>
                                <w:rFonts w:ascii="Cambria Math" w:eastAsiaTheme="minorEastAsia" w:hAnsi="Cambria Math" w:cstheme="minorHAnsi"/>
                                <w:lang w:val="en-US"/>
                              </w:rPr>
                              <m:t>1-</m:t>
                            </m:r>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e>
                        </m:d>
                        <m:r>
                          <w:rPr>
                            <w:rFonts w:ascii="Cambria Math" w:eastAsiaTheme="minorEastAsia" w:hAnsi="Cambria Math" w:cstheme="minorHAnsi"/>
                            <w:lang w:val="en-US"/>
                          </w:rPr>
                          <m:t>-</m:t>
                        </m:r>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C</m:t>
                            </m:r>
                          </m:num>
                          <m:den>
                            <m:r>
                              <w:rPr>
                                <w:rFonts w:ascii="Cambria Math" w:eastAsiaTheme="minorEastAsia" w:hAnsi="Cambria Math" w:cstheme="minorHAnsi"/>
                                <w:lang w:val="en-US"/>
                              </w:rPr>
                              <m:t>Z</m:t>
                            </m:r>
                          </m:den>
                        </m:f>
                      </m:e>
                    </m:func>
                  </m:e>
                </m:d>
                <m:r>
                  <w:rPr>
                    <w:rFonts w:ascii="Cambria Math" w:eastAsiaTheme="minorEastAsia" w:hAnsi="Cambria Math" w:cstheme="minorHAnsi"/>
                    <w:lang w:val="en-US"/>
                  </w:rPr>
                  <m:t xml:space="preserve">  </m:t>
                </m:r>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MeV</m:t>
                    </m:r>
                    <m:f>
                      <m:fPr>
                        <m:ctrlPr>
                          <w:rPr>
                            <w:rFonts w:ascii="Cambria Math" w:hAnsi="Cambria Math"/>
                            <w:i/>
                            <w:lang w:val="en-US"/>
                          </w:rPr>
                        </m:ctrlPr>
                      </m:fPr>
                      <m:num>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num>
                      <m:den>
                        <m:r>
                          <w:rPr>
                            <w:rFonts w:ascii="Cambria Math" w:hAnsi="Cambria Math"/>
                            <w:lang w:val="en-US"/>
                          </w:rPr>
                          <m:t>g</m:t>
                        </m:r>
                      </m:den>
                    </m:f>
                  </m:e>
                </m:d>
                <m:r>
                  <w:rPr>
                    <w:rFonts w:ascii="Cambria Math" w:hAnsi="Cambria Math"/>
                    <w:lang w:val="en-US"/>
                  </w:rPr>
                  <m:t xml:space="preserve"> </m:t>
                </m:r>
                <m:r>
                  <w:rPr>
                    <w:rFonts w:ascii="Cambria Math" w:eastAsiaTheme="minorEastAsia" w:hAnsi="Cambria Math" w:cstheme="minorHAnsi"/>
                    <w:lang w:val="en-US"/>
                  </w:rPr>
                  <m:t>.</m:t>
                </m:r>
              </m:oMath>
            </m:oMathPara>
          </w:p>
        </w:tc>
        <w:bookmarkStart w:id="29" w:name="_Ref94703179"/>
        <w:tc>
          <w:tcPr>
            <w:tcW w:w="535" w:type="dxa"/>
          </w:tcPr>
          <w:p w14:paraId="72A5A33C" w14:textId="44BF3098" w:rsidR="000418F1" w:rsidRDefault="000418F1"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7</w:t>
            </w:r>
            <w:r>
              <w:fldChar w:fldCharType="end"/>
            </w:r>
            <w:bookmarkEnd w:id="29"/>
          </w:p>
        </w:tc>
      </w:tr>
    </w:tbl>
    <w:p w14:paraId="4B338D95" w14:textId="392064AC" w:rsidR="00B66B98" w:rsidRDefault="00B66B98" w:rsidP="00CB30D7">
      <w:pPr>
        <w:spacing w:line="360" w:lineRule="auto"/>
        <w:rPr>
          <w:rFonts w:eastAsiaTheme="minorEastAsia" w:cs="Times New Roman"/>
          <w:lang w:val="en-US"/>
        </w:rPr>
      </w:pPr>
      <w:r>
        <w:rPr>
          <w:rFonts w:cs="Times New Roman"/>
          <w:lang w:val="en-US"/>
        </w:rPr>
        <w:t xml:space="preserve">Where </w:t>
      </w: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A</m:t>
            </m:r>
          </m:sub>
        </m:sSub>
        <m:r>
          <w:rPr>
            <w:rFonts w:ascii="Cambria Math" w:hAnsi="Cambria Math" w:cs="Times New Roman"/>
            <w:lang w:val="en-US"/>
          </w:rPr>
          <m:t>Z/A</m:t>
        </m:r>
      </m:oMath>
      <w:r>
        <w:rPr>
          <w:rFonts w:eastAsiaTheme="minorEastAsia" w:cs="Times New Roman"/>
          <w:lang w:val="en-US"/>
        </w:rPr>
        <w:t xml:space="preserve"> is electrons per gram,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r</m:t>
            </m:r>
          </m:e>
          <m:sub>
            <m:r>
              <w:rPr>
                <w:rFonts w:ascii="Cambria Math" w:eastAsiaTheme="minorEastAsia" w:hAnsi="Cambria Math" w:cs="Times New Roman"/>
                <w:lang w:val="en-US"/>
              </w:rPr>
              <m:t>e</m:t>
            </m:r>
          </m:sub>
        </m:sSub>
      </m:oMath>
      <w:r>
        <w:rPr>
          <w:rFonts w:eastAsiaTheme="minorEastAsia" w:cs="Times New Roman"/>
          <w:lang w:val="en-US"/>
        </w:rPr>
        <w:t xml:space="preserve"> is classical electron radius, </w:t>
      </w:r>
      <m:oMath>
        <m:r>
          <w:rPr>
            <w:rFonts w:ascii="Cambria Math" w:eastAsiaTheme="minorEastAsia" w:hAnsi="Cambria Math" w:cs="Times New Roman"/>
            <w:lang w:val="en-US"/>
          </w:rPr>
          <m:t>β=v/c</m:t>
        </m:r>
      </m:oMath>
      <w:r>
        <w:rPr>
          <w:rFonts w:eastAsiaTheme="minorEastAsia" w:cs="Times New Roman"/>
          <w:lang w:val="en-US"/>
        </w:rPr>
        <w:t xml:space="preserve"> , </w:t>
      </w:r>
      <w:r w:rsidRPr="00B00FAC">
        <w:rPr>
          <w:rFonts w:eastAsiaTheme="minorEastAsia" w:cs="Times New Roman"/>
          <w:i/>
          <w:iCs/>
          <w:lang w:val="en-US"/>
        </w:rPr>
        <w:t>I</w:t>
      </w:r>
      <w:r>
        <w:rPr>
          <w:rFonts w:eastAsiaTheme="minorEastAsia" w:cs="Times New Roman"/>
          <w:lang w:val="en-US"/>
        </w:rPr>
        <w:t xml:space="preserve"> </w:t>
      </w:r>
      <w:proofErr w:type="gramStart"/>
      <w:r>
        <w:rPr>
          <w:rFonts w:eastAsiaTheme="minorEastAsia" w:cs="Times New Roman"/>
          <w:lang w:val="en-US"/>
        </w:rPr>
        <w:t>is</w:t>
      </w:r>
      <w:proofErr w:type="gramEnd"/>
      <w:r>
        <w:rPr>
          <w:rFonts w:eastAsiaTheme="minorEastAsia" w:cs="Times New Roman"/>
          <w:lang w:val="en-US"/>
        </w:rPr>
        <w:t xml:space="preserve"> mean excitation potential in the medium</w:t>
      </w:r>
      <w:r w:rsidR="00BC0066">
        <w:rPr>
          <w:rFonts w:eastAsiaTheme="minorEastAsia" w:cs="Times New Roman"/>
          <w:lang w:val="en-US"/>
        </w:rPr>
        <w:t xml:space="preserve">, z is </w:t>
      </w:r>
      <w:r w:rsidR="007015E6">
        <w:rPr>
          <w:rFonts w:eastAsiaTheme="minorEastAsia" w:cs="Times New Roman"/>
          <w:lang w:val="en-US"/>
        </w:rPr>
        <w:t>electron charge,</w:t>
      </w:r>
      <w:r>
        <w:rPr>
          <w:rFonts w:eastAsiaTheme="minorEastAsia" w:cs="Times New Roman"/>
          <w:lang w:val="en-US"/>
        </w:rPr>
        <w:t xml:space="preserve"> and  </w:t>
      </w:r>
      <m:oMath>
        <m:r>
          <w:rPr>
            <w:rFonts w:ascii="Cambria Math" w:eastAsiaTheme="minorEastAsia" w:hAnsi="Cambria Math" w:cs="Times New Roman"/>
            <w:lang w:val="en-US"/>
          </w:rPr>
          <m:t>C/Z</m:t>
        </m:r>
      </m:oMath>
      <w:r>
        <w:rPr>
          <w:rFonts w:eastAsiaTheme="minorEastAsia" w:cs="Times New Roman"/>
          <w:lang w:val="en-US"/>
        </w:rPr>
        <w:t xml:space="preserve"> is shell correction. The collision stopping power assumes the electron’s velocity to be much greater than </w:t>
      </w:r>
      <w:r w:rsidR="00A554EF">
        <w:rPr>
          <w:rFonts w:eastAsiaTheme="minorEastAsia" w:cs="Times New Roman"/>
          <w:lang w:val="en-US"/>
        </w:rPr>
        <w:t xml:space="preserve">that of the </w:t>
      </w:r>
      <w:r>
        <w:rPr>
          <w:rFonts w:eastAsiaTheme="minorEastAsia" w:cs="Times New Roman"/>
          <w:lang w:val="en-US"/>
        </w:rPr>
        <w:t>orbiting electrons in atoms. As the electrons slow down the assumption becomes untrue, and the shell correction account</w:t>
      </w:r>
      <w:r w:rsidR="00A554EF">
        <w:rPr>
          <w:rFonts w:eastAsiaTheme="minorEastAsia" w:cs="Times New Roman"/>
          <w:lang w:val="en-US"/>
        </w:rPr>
        <w:t>s</w:t>
      </w:r>
      <w:r w:rsidR="00256A8A">
        <w:rPr>
          <w:rFonts w:eastAsiaTheme="minorEastAsia" w:cs="Times New Roman"/>
          <w:lang w:val="en-US"/>
        </w:rPr>
        <w:t xml:space="preserve"> for </w:t>
      </w:r>
      <w:r w:rsidR="002002C7">
        <w:rPr>
          <w:rFonts w:eastAsiaTheme="minorEastAsia" w:cs="Times New Roman"/>
          <w:lang w:val="en-US"/>
        </w:rPr>
        <w:t>this</w:t>
      </w:r>
      <w:r>
        <w:rPr>
          <w:rFonts w:eastAsiaTheme="minorEastAsia" w:cs="Times New Roman"/>
          <w:lang w:val="en-US"/>
        </w:rPr>
        <w:t xml:space="preserve">. </w:t>
      </w:r>
      <w:r w:rsidR="00FC24FC">
        <w:rPr>
          <w:rFonts w:eastAsiaTheme="minorEastAsia" w:cs="Times New Roman"/>
          <w:lang w:val="en-US"/>
        </w:rPr>
        <w:t xml:space="preserve">Stopping power is </w:t>
      </w:r>
      <w:r w:rsidR="0012669C">
        <w:rPr>
          <w:rFonts w:eastAsiaTheme="minorEastAsia" w:cs="Times New Roman"/>
          <w:lang w:val="en-US"/>
        </w:rPr>
        <w:t>inversely</w:t>
      </w:r>
      <w:r w:rsidR="00FC24FC">
        <w:rPr>
          <w:rFonts w:eastAsiaTheme="minorEastAsia" w:cs="Times New Roman"/>
          <w:lang w:val="en-US"/>
        </w:rPr>
        <w:t xml:space="preserve"> dependent on</w:t>
      </w:r>
      <w:r w:rsidR="00B01310">
        <w:rPr>
          <w:rFonts w:eastAsiaTheme="minorEastAsia" w:cs="Times New Roman"/>
          <w:lang w:val="en-US"/>
        </w:rPr>
        <w:t xml:space="preserve"> the square</w:t>
      </w:r>
      <w:r w:rsidR="00FB4567">
        <w:rPr>
          <w:rFonts w:eastAsiaTheme="minorEastAsia" w:cs="Times New Roman"/>
          <w:lang w:val="en-US"/>
        </w:rPr>
        <w:t xml:space="preserve"> of the</w:t>
      </w:r>
      <w:r w:rsidR="00FC24FC">
        <w:rPr>
          <w:rFonts w:eastAsiaTheme="minorEastAsia" w:cs="Times New Roman"/>
          <w:lang w:val="en-US"/>
        </w:rPr>
        <w:t xml:space="preserve"> velocity</w:t>
      </w:r>
      <w:r w:rsidR="00C421B5">
        <w:rPr>
          <w:rFonts w:eastAsiaTheme="minorEastAsia" w:cs="Times New Roman"/>
          <w:lang w:val="en-US"/>
        </w:rPr>
        <w:t xml:space="preserve"> and electrons with high kinetic energy will </w:t>
      </w:r>
      <w:r w:rsidR="00FD4F94">
        <w:rPr>
          <w:rFonts w:eastAsiaTheme="minorEastAsia" w:cs="Times New Roman"/>
          <w:lang w:val="en-US"/>
        </w:rPr>
        <w:t xml:space="preserve">lose more energy further into the medium. </w:t>
      </w:r>
      <w:r w:rsidR="00FC24FC">
        <w:rPr>
          <w:rFonts w:eastAsiaTheme="minorEastAsia" w:cs="Times New Roman"/>
          <w:lang w:val="en-US"/>
        </w:rPr>
        <w:t xml:space="preserve"> </w:t>
      </w:r>
    </w:p>
    <w:p w14:paraId="555B0476" w14:textId="4EDD2BE1" w:rsidR="00B9230E" w:rsidRPr="00930277" w:rsidRDefault="00B9230E" w:rsidP="00CB30D7">
      <w:pPr>
        <w:spacing w:line="360" w:lineRule="auto"/>
        <w:rPr>
          <w:rFonts w:cs="Times New Roman"/>
          <w:lang w:val="en-US"/>
        </w:rPr>
      </w:pPr>
      <w:r w:rsidRPr="00930277">
        <w:rPr>
          <w:rFonts w:cs="Times New Roman"/>
          <w:lang w:val="en-US"/>
        </w:rPr>
        <w:t>Mass collision stopping power is closely related to absorbed dose</w:t>
      </w:r>
      <w:r w:rsidR="00CD1306">
        <w:rPr>
          <w:rFonts w:cs="Times New Roman"/>
          <w:lang w:val="en-US"/>
        </w:rPr>
        <w:t xml:space="preserve"> (energy absorbed per mass)</w:t>
      </w:r>
      <w:r w:rsidRPr="00930277">
        <w:rPr>
          <w:rFonts w:cs="Times New Roman"/>
          <w:lang w:val="en-US"/>
        </w:rPr>
        <w:t xml:space="preserve">. When CPE is achieved absorbed dose is expressed as </w:t>
      </w:r>
    </w:p>
    <w:p w14:paraId="7F7F6283" w14:textId="3DFC60D1" w:rsidR="00B66B98" w:rsidRPr="00930277" w:rsidRDefault="00B9230E" w:rsidP="00CB30D7">
      <w:pPr>
        <w:spacing w:line="360" w:lineRule="auto"/>
        <w:rPr>
          <w:rFonts w:eastAsiaTheme="minorEastAsia" w:cs="Times New Roman"/>
          <w:lang w:val="en-US"/>
        </w:rPr>
      </w:pPr>
      <m:oMathPara>
        <m:oMath>
          <m:r>
            <w:rPr>
              <w:rFonts w:ascii="Cambria Math" w:hAnsi="Cambria Math" w:cs="Times New Roman"/>
              <w:lang w:val="en-US"/>
            </w:rPr>
            <m:t>D=ϕ</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c</m:t>
                  </m:r>
                </m:sub>
              </m:sSub>
            </m:num>
            <m:den>
              <m:r>
                <w:rPr>
                  <w:rFonts w:ascii="Cambria Math" w:hAnsi="Cambria Math" w:cs="Times New Roman"/>
                  <w:lang w:val="en-US"/>
                </w:rPr>
                <m:t>ρ</m:t>
              </m:r>
            </m:den>
          </m:f>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MeV/g</m:t>
              </m:r>
            </m:e>
          </m:d>
          <m:r>
            <w:rPr>
              <w:rFonts w:ascii="Cambria Math" w:eastAsiaTheme="minorEastAsia" w:hAnsi="Cambria Math" w:cs="Times New Roman"/>
              <w:lang w:val="en-US"/>
            </w:rPr>
            <m:t>,</m:t>
          </m:r>
          <m:r>
            <m:rPr>
              <m:sty m:val="p"/>
            </m:rPr>
            <w:rPr>
              <w:rFonts w:ascii="Cambria Math" w:hAnsi="Cambria Math" w:cs="Times New Roman"/>
              <w:lang w:val="en-US"/>
            </w:rPr>
            <w:br/>
          </m:r>
        </m:oMath>
      </m:oMathPara>
      <m:oMath>
        <m:r>
          <w:rPr>
            <w:rFonts w:ascii="Cambria Math" w:hAnsi="Cambria Math" w:cs="Times New Roman"/>
            <w:lang w:val="en-US"/>
          </w:rPr>
          <m:t>ϕ</m:t>
        </m:r>
      </m:oMath>
      <w:r w:rsidR="00ED3C22" w:rsidRPr="00930277">
        <w:rPr>
          <w:rFonts w:eastAsiaTheme="minorEastAsia" w:cs="Times New Roman"/>
          <w:lang w:val="en-US"/>
        </w:rPr>
        <w:t xml:space="preserve"> is electron fluence in a radiation field </w:t>
      </w:r>
      <w:r w:rsidR="00595545" w:rsidRPr="00930277">
        <w:rPr>
          <w:rFonts w:eastAsiaTheme="minorEastAsia" w:cs="Times New Roman"/>
          <w:lang w:val="en-US"/>
        </w:rPr>
        <w:t>(</w:t>
      </w:r>
      <w:r w:rsidR="00C34625" w:rsidRPr="00930277">
        <w:rPr>
          <w:rFonts w:eastAsiaTheme="minorEastAsia" w:cs="Times New Roman"/>
          <w:lang w:val="en-US"/>
        </w:rPr>
        <w:fldChar w:fldCharType="begin"/>
      </w:r>
      <w:r w:rsidR="00C34625" w:rsidRPr="00930277">
        <w:rPr>
          <w:rFonts w:eastAsiaTheme="minorEastAsia" w:cs="Times New Roman"/>
          <w:lang w:val="en-US"/>
        </w:rPr>
        <w:instrText xml:space="preserve"> REF _Ref94700940 \r \h </w:instrText>
      </w:r>
      <w:r w:rsidR="00930277">
        <w:rPr>
          <w:rFonts w:eastAsiaTheme="minorEastAsia" w:cs="Times New Roman"/>
          <w:lang w:val="en-US"/>
        </w:rPr>
        <w:instrText xml:space="preserve"> \* MERGEFORMAT </w:instrText>
      </w:r>
      <w:r w:rsidR="00C34625" w:rsidRPr="00930277">
        <w:rPr>
          <w:rFonts w:eastAsiaTheme="minorEastAsia" w:cs="Times New Roman"/>
          <w:lang w:val="en-US"/>
        </w:rPr>
      </w:r>
      <w:r w:rsidR="00C34625" w:rsidRPr="00930277">
        <w:rPr>
          <w:rFonts w:eastAsiaTheme="minorEastAsia" w:cs="Times New Roman"/>
          <w:lang w:val="en-US"/>
        </w:rPr>
        <w:fldChar w:fldCharType="separate"/>
      </w:r>
      <w:r w:rsidR="000E19EF">
        <w:rPr>
          <w:rFonts w:eastAsiaTheme="minorEastAsia" w:cs="Times New Roman"/>
          <w:lang w:val="en-US"/>
        </w:rPr>
        <w:t>1.3.1</w:t>
      </w:r>
      <w:r w:rsidR="00C34625" w:rsidRPr="00930277">
        <w:rPr>
          <w:rFonts w:eastAsiaTheme="minorEastAsia" w:cs="Times New Roman"/>
          <w:lang w:val="en-US"/>
        </w:rPr>
        <w:fldChar w:fldCharType="end"/>
      </w:r>
      <w:r w:rsidR="00595545" w:rsidRPr="00930277">
        <w:rPr>
          <w:rFonts w:eastAsiaTheme="minorEastAsia" w:cs="Times New Roman"/>
          <w:lang w:val="en-US"/>
        </w:rPr>
        <w:t>)</w:t>
      </w:r>
      <w:r w:rsidR="00957129">
        <w:rPr>
          <w:rFonts w:eastAsiaTheme="minorEastAsia" w:cs="Times New Roman"/>
          <w:lang w:val="en-US"/>
        </w:rPr>
        <w:t xml:space="preserve"> </w:t>
      </w:r>
      <w:r w:rsidR="00957129">
        <w:rPr>
          <w:rFonts w:eastAsiaTheme="minorEastAsia"/>
          <w:lang w:val="en-US"/>
        </w:rPr>
        <w:fldChar w:fldCharType="begin"/>
      </w:r>
      <w:r w:rsidR="00957129">
        <w:rPr>
          <w:rFonts w:eastAsiaTheme="minorEastAsia"/>
          <w:lang w:val="en-US"/>
        </w:rPr>
        <w:instrText xml:space="preserve"> ADDIN ZOTERO_ITEM CSL_CITATION {"citationID":"1gY7HLHh","properties":{"formattedCitation":"(Seuntjens et al., 2005)","plainCitation":"(Seuntjens et al., 2005)","noteIndex":0},"citationItems":[{"id":246,"uris":["http://zotero.org/users/9228513/items/C2VNNKA8"],"itemData":{"id":246,"type":"chapter","container-title":"Radiation oncology physics: A handbook for teachers and students","publisher":"International Atomic Energy Agency","title":"Chapter 2 DOSIMETRIC PRINCIPLES, QUANTITIES AND UNITS","author":[{"family":"Seuntjens","given":"J. P."},{"family":"Strydom","given":"W."},{"family":"Shortt","given":"K. R."}],"issued":{"date-parts":[["2005"]]}}}],"schema":"https://github.com/citation-style-language/schema/raw/master/csl-citation.json"} </w:instrText>
      </w:r>
      <w:r w:rsidR="00957129">
        <w:rPr>
          <w:rFonts w:eastAsiaTheme="minorEastAsia"/>
          <w:lang w:val="en-US"/>
        </w:rPr>
        <w:fldChar w:fldCharType="separate"/>
      </w:r>
      <w:r w:rsidR="00957129" w:rsidRPr="00A554EF">
        <w:rPr>
          <w:rFonts w:cs="Times New Roman"/>
          <w:lang w:val="en-US"/>
        </w:rPr>
        <w:t>(</w:t>
      </w:r>
      <w:proofErr w:type="spellStart"/>
      <w:r w:rsidR="00957129" w:rsidRPr="00A554EF">
        <w:rPr>
          <w:rFonts w:cs="Times New Roman"/>
          <w:lang w:val="en-US"/>
        </w:rPr>
        <w:t>Seuntjens</w:t>
      </w:r>
      <w:proofErr w:type="spellEnd"/>
      <w:r w:rsidR="00957129" w:rsidRPr="00A554EF">
        <w:rPr>
          <w:rFonts w:cs="Times New Roman"/>
          <w:lang w:val="en-US"/>
        </w:rPr>
        <w:t xml:space="preserve"> et al., 2005)</w:t>
      </w:r>
      <w:r w:rsidR="00957129">
        <w:rPr>
          <w:rFonts w:eastAsiaTheme="minorEastAsia"/>
          <w:lang w:val="en-US"/>
        </w:rPr>
        <w:fldChar w:fldCharType="end"/>
      </w:r>
      <w:r w:rsidR="00957129">
        <w:rPr>
          <w:rFonts w:eastAsiaTheme="minorEastAsia" w:cs="Times New Roman"/>
          <w:lang w:val="en-US"/>
        </w:rPr>
        <w:t xml:space="preserve">.  </w:t>
      </w:r>
    </w:p>
    <w:p w14:paraId="0551CF15" w14:textId="26C48E32" w:rsidR="00D57F53" w:rsidRPr="00930277" w:rsidRDefault="00D57F53" w:rsidP="00CB30D7">
      <w:pPr>
        <w:spacing w:line="360" w:lineRule="auto"/>
        <w:rPr>
          <w:rFonts w:cs="Times New Roman"/>
          <w:lang w:val="en-US"/>
        </w:rPr>
      </w:pPr>
      <w:r w:rsidRPr="00930277">
        <w:rPr>
          <w:rFonts w:cs="Times New Roman"/>
          <w:lang w:val="en-US"/>
        </w:rPr>
        <w:t xml:space="preserve">Stopping power is useful because we can estimate the range of the charged particle, but we also need to know how much of that energy is absorbed by the medium. Linear Energy Transfer </w:t>
      </w:r>
      <w:r w:rsidRPr="00930277">
        <w:rPr>
          <w:rFonts w:cs="Times New Roman"/>
          <w:lang w:val="en-US"/>
        </w:rPr>
        <w:lastRenderedPageBreak/>
        <w:t xml:space="preserve">(LET) represents this quantity with the unit </w:t>
      </w:r>
      <m:oMath>
        <m:r>
          <w:rPr>
            <w:rFonts w:ascii="Cambria Math" w:hAnsi="Cambria Math" w:cs="Times New Roman"/>
            <w:lang w:val="en-US"/>
          </w:rPr>
          <m:t>keV/μm</m:t>
        </m:r>
      </m:oMath>
      <w:r w:rsidRPr="00930277">
        <w:rPr>
          <w:rFonts w:cs="Times New Roman"/>
          <w:lang w:val="en-US"/>
        </w:rPr>
        <w:t xml:space="preserve">. It is also known as restricted stopping power </w:t>
      </w:r>
      <w:r w:rsidRPr="00930277">
        <w:rPr>
          <w:rFonts w:cs="Times New Roman"/>
          <w:lang w:val="en-US"/>
        </w:rPr>
        <w:fldChar w:fldCharType="begin"/>
      </w:r>
      <w:r w:rsidR="003F507D" w:rsidRPr="00930277">
        <w:rPr>
          <w:rFonts w:cs="Times New Roman"/>
          <w:lang w:val="en-US"/>
        </w:rPr>
        <w:instrText xml:space="preserve"> ADDIN ZOTERO_ITEM CSL_CITATION {"citationID":"bAfpkx9M","properties":{"formattedCitation":"(Attix,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Pr="00930277">
        <w:rPr>
          <w:rFonts w:cs="Times New Roman"/>
          <w:lang w:val="en-US"/>
        </w:rPr>
        <w:fldChar w:fldCharType="separate"/>
      </w:r>
      <w:r w:rsidRPr="00930277">
        <w:rPr>
          <w:rFonts w:cs="Times New Roman"/>
          <w:lang w:val="en-US"/>
        </w:rPr>
        <w:t>(</w:t>
      </w:r>
      <w:proofErr w:type="spellStart"/>
      <w:r w:rsidRPr="00930277">
        <w:rPr>
          <w:rFonts w:cs="Times New Roman"/>
          <w:lang w:val="en-US"/>
        </w:rPr>
        <w:t>Attix</w:t>
      </w:r>
      <w:proofErr w:type="spellEnd"/>
      <w:r w:rsidRPr="00930277">
        <w:rPr>
          <w:rFonts w:cs="Times New Roman"/>
          <w:lang w:val="en-US"/>
        </w:rPr>
        <w:t>, 1986, p.179)</w:t>
      </w:r>
      <w:r w:rsidRPr="00930277">
        <w:rPr>
          <w:rFonts w:cs="Times New Roman"/>
          <w:lang w:val="en-US"/>
        </w:rPr>
        <w:fldChar w:fldCharType="end"/>
      </w:r>
      <w:r w:rsidRPr="00930277">
        <w:rPr>
          <w:rFonts w:cs="Times New Roman"/>
          <w:lang w:val="en-US"/>
        </w:rPr>
        <w:t xml:space="preserve">. When high energy electrons experience hard collisions, they liberate secondary electrons. A cutoff energy </w:t>
      </w:r>
      <m:oMath>
        <m:r>
          <m:rPr>
            <m:sty m:val="p"/>
          </m:rPr>
          <w:rPr>
            <w:rFonts w:ascii="Cambria Math" w:hAnsi="Cambria Math" w:cs="Times New Roman"/>
            <w:lang w:val="en-US"/>
          </w:rPr>
          <m:t>Δ</m:t>
        </m:r>
      </m:oMath>
      <w:r w:rsidRPr="00930277">
        <w:rPr>
          <w:rFonts w:cs="Times New Roman"/>
          <w:lang w:val="en-US"/>
        </w:rPr>
        <w:t xml:space="preserve"> is introduced, because some electrons might have high enough energy to escape the volume of interest. If none of the secondary electrons can escape, we have CPE (</w:t>
      </w:r>
      <w:r w:rsidR="00F92EFC" w:rsidRPr="00930277">
        <w:rPr>
          <w:rFonts w:cs="Times New Roman"/>
          <w:lang w:val="en-US"/>
        </w:rPr>
        <w:fldChar w:fldCharType="begin"/>
      </w:r>
      <w:r w:rsidR="00F92EFC" w:rsidRPr="00930277">
        <w:rPr>
          <w:rFonts w:cs="Times New Roman"/>
          <w:lang w:val="en-US"/>
        </w:rPr>
        <w:instrText xml:space="preserve"> REF _Ref94700940 \r \h </w:instrText>
      </w:r>
      <w:r w:rsidR="00930277">
        <w:rPr>
          <w:rFonts w:cs="Times New Roman"/>
          <w:lang w:val="en-US"/>
        </w:rPr>
        <w:instrText xml:space="preserve"> \* MERGEFORMAT </w:instrText>
      </w:r>
      <w:r w:rsidR="00F92EFC" w:rsidRPr="00930277">
        <w:rPr>
          <w:rFonts w:cs="Times New Roman"/>
          <w:lang w:val="en-US"/>
        </w:rPr>
      </w:r>
      <w:r w:rsidR="00F92EFC" w:rsidRPr="00930277">
        <w:rPr>
          <w:rFonts w:cs="Times New Roman"/>
          <w:lang w:val="en-US"/>
        </w:rPr>
        <w:fldChar w:fldCharType="separate"/>
      </w:r>
      <w:r w:rsidR="000E19EF">
        <w:rPr>
          <w:rFonts w:cs="Times New Roman"/>
          <w:lang w:val="en-US"/>
        </w:rPr>
        <w:t>1.3.1</w:t>
      </w:r>
      <w:r w:rsidR="00F92EFC" w:rsidRPr="00930277">
        <w:rPr>
          <w:rFonts w:cs="Times New Roman"/>
          <w:lang w:val="en-US"/>
        </w:rPr>
        <w:fldChar w:fldCharType="end"/>
      </w:r>
      <w:r w:rsidRPr="00930277">
        <w:rPr>
          <w:rFonts w:cs="Times New Roman"/>
          <w:lang w:val="en-US"/>
        </w:rPr>
        <w:t xml:space="preserve">) and  </w:t>
      </w:r>
    </w:p>
    <w:p w14:paraId="2E821DCA" w14:textId="77777777" w:rsidR="00D57F53" w:rsidRPr="00930277" w:rsidRDefault="00D57F53" w:rsidP="00CB30D7">
      <w:pPr>
        <w:spacing w:line="360" w:lineRule="auto"/>
        <w:rPr>
          <w:rFonts w:cs="Times New Roman"/>
          <w:lang w:val="en-US"/>
        </w:rPr>
      </w:pPr>
      <m:oMathPara>
        <m:oMath>
          <m:r>
            <w:rPr>
              <w:rFonts w:ascii="Cambria Math" w:hAnsi="Cambria Math" w:cs="Times New Roman"/>
              <w:lang w:val="en-US"/>
            </w:rPr>
            <m:t>LET=</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c</m:t>
              </m:r>
            </m:sub>
          </m:sSub>
          <m:r>
            <w:rPr>
              <w:rFonts w:ascii="Cambria Math" w:eastAsiaTheme="minorEastAsia" w:hAnsi="Cambria Math" w:cs="Times New Roman"/>
              <w:lang w:val="en-US"/>
            </w:rPr>
            <m:t>.</m:t>
          </m:r>
        </m:oMath>
      </m:oMathPara>
    </w:p>
    <w:p w14:paraId="7DE8DF3F" w14:textId="555FC7E1" w:rsidR="00576766" w:rsidRDefault="00576766" w:rsidP="00CB30D7">
      <w:pPr>
        <w:keepNext/>
        <w:spacing w:line="360" w:lineRule="auto"/>
        <w:rPr>
          <w:lang w:val="en-US"/>
        </w:rPr>
      </w:pPr>
      <w:r>
        <w:rPr>
          <w:lang w:val="en-US"/>
        </w:rPr>
        <w:t xml:space="preserve">LET is especially important in </w:t>
      </w:r>
      <w:r w:rsidR="00B00FAC">
        <w:rPr>
          <w:lang w:val="en-US"/>
        </w:rPr>
        <w:t>radiobiology because</w:t>
      </w:r>
      <w:r>
        <w:rPr>
          <w:lang w:val="en-US"/>
        </w:rPr>
        <w:t xml:space="preserve"> it measures how damaging a radiation type might be. A higher density of energy depositions results in higher dose absorbed and more damage. A typical percentage depth dose curve from photon beams of various energies is shown in </w:t>
      </w:r>
      <w:r>
        <w:rPr>
          <w:lang w:val="en-US"/>
        </w:rPr>
        <w:fldChar w:fldCharType="begin"/>
      </w:r>
      <w:r>
        <w:rPr>
          <w:lang w:val="en-US"/>
        </w:rPr>
        <w:instrText xml:space="preserve"> REF _Ref99035890 \h  \* MERGEFORMAT </w:instrText>
      </w:r>
      <w:r>
        <w:rPr>
          <w:lang w:val="en-US"/>
        </w:rPr>
      </w:r>
      <w:r>
        <w:rPr>
          <w:lang w:val="en-US"/>
        </w:rPr>
        <w:fldChar w:fldCharType="separate"/>
      </w:r>
      <w:r w:rsidR="000E19EF">
        <w:rPr>
          <w:b/>
          <w:bCs/>
          <w:lang w:val="en-US"/>
        </w:rPr>
        <w:t>Error! Reference source not found.</w:t>
      </w:r>
      <w:r>
        <w:rPr>
          <w:lang w:val="en-US"/>
        </w:rPr>
        <w:fldChar w:fldCharType="end"/>
      </w:r>
      <w:r>
        <w:rPr>
          <w:lang w:val="en-US"/>
        </w:rPr>
        <w:t xml:space="preserve">. As photons attenuate through the medium, they dissipate their energy by interactions mentioned in </w:t>
      </w:r>
      <w:r>
        <w:rPr>
          <w:lang w:val="en-US"/>
        </w:rPr>
        <w:fldChar w:fldCharType="begin"/>
      </w:r>
      <w:r>
        <w:rPr>
          <w:lang w:val="en-US"/>
        </w:rPr>
        <w:instrText xml:space="preserve"> REF _Ref94693766 \r \h  \* MERGEFORMAT </w:instrText>
      </w:r>
      <w:r>
        <w:rPr>
          <w:lang w:val="en-US"/>
        </w:rPr>
      </w:r>
      <w:r>
        <w:rPr>
          <w:lang w:val="en-US"/>
        </w:rPr>
        <w:fldChar w:fldCharType="separate"/>
      </w:r>
      <w:r w:rsidR="000E19EF">
        <w:rPr>
          <w:lang w:val="en-US"/>
        </w:rPr>
        <w:t>1.1.1</w:t>
      </w:r>
      <w:r>
        <w:rPr>
          <w:lang w:val="en-US"/>
        </w:rPr>
        <w:fldChar w:fldCharType="end"/>
      </w:r>
      <w:r>
        <w:rPr>
          <w:lang w:val="en-US"/>
        </w:rPr>
        <w:t xml:space="preserve">. For high-energy photons we see a buildup of dose. Because of the high energies of the photons, the generated electrons will also have high energies. As seen in equation </w:t>
      </w:r>
      <w:r>
        <w:rPr>
          <w:lang w:val="en-US"/>
        </w:rPr>
        <w:fldChar w:fldCharType="begin"/>
      </w:r>
      <w:r>
        <w:rPr>
          <w:lang w:val="en-US"/>
        </w:rPr>
        <w:instrText xml:space="preserve"> REF _Ref94703179 \h </w:instrText>
      </w:r>
      <w:r w:rsidR="00CB30D7">
        <w:rPr>
          <w:lang w:val="en-US"/>
        </w:rPr>
        <w:instrText xml:space="preserve"> \* MERGEFORMAT </w:instrText>
      </w:r>
      <w:r>
        <w:rPr>
          <w:lang w:val="en-US"/>
        </w:rPr>
      </w:r>
      <w:r>
        <w:rPr>
          <w:lang w:val="en-US"/>
        </w:rPr>
        <w:fldChar w:fldCharType="separate"/>
      </w:r>
      <w:r w:rsidR="000E19EF" w:rsidRPr="000E19EF">
        <w:rPr>
          <w:noProof/>
          <w:lang w:val="en-US"/>
        </w:rPr>
        <w:t>1</w:t>
      </w:r>
      <w:r w:rsidR="000E19EF" w:rsidRPr="000E19EF">
        <w:rPr>
          <w:noProof/>
          <w:lang w:val="en-US"/>
        </w:rPr>
        <w:noBreakHyphen/>
        <w:t>7</w:t>
      </w:r>
      <w:r>
        <w:rPr>
          <w:lang w:val="en-US"/>
        </w:rPr>
        <w:fldChar w:fldCharType="end"/>
      </w:r>
      <w:r>
        <w:rPr>
          <w:lang w:val="en-US"/>
        </w:rPr>
        <w:t xml:space="preserve"> the stopping power is lower for charged particles with high kinetic energy. So, the secondary electrons will lose their energy further into the medium, causing the buildup of dose we see in </w:t>
      </w:r>
      <w:r>
        <w:rPr>
          <w:lang w:val="en-US"/>
        </w:rPr>
        <w:fldChar w:fldCharType="begin"/>
      </w:r>
      <w:r>
        <w:rPr>
          <w:lang w:val="en-US"/>
        </w:rPr>
        <w:instrText xml:space="preserve"> REF _Ref94625773 \h </w:instrText>
      </w:r>
      <w:r w:rsidR="00CB30D7">
        <w:rPr>
          <w:lang w:val="en-US"/>
        </w:rPr>
        <w:instrText xml:space="preserve"> \* MERGEFORMAT </w:instrText>
      </w:r>
      <w:r>
        <w:rPr>
          <w:lang w:val="en-US"/>
        </w:rPr>
      </w:r>
      <w:r>
        <w:rPr>
          <w:lang w:val="en-US"/>
        </w:rPr>
        <w:fldChar w:fldCharType="separate"/>
      </w:r>
      <w:r w:rsidR="000E19EF" w:rsidRPr="00F8004F">
        <w:rPr>
          <w:lang w:val="en-US"/>
        </w:rPr>
        <w:t xml:space="preserve">Figure </w:t>
      </w:r>
      <w:r w:rsidR="000E19EF">
        <w:rPr>
          <w:noProof/>
          <w:lang w:val="en-US"/>
        </w:rPr>
        <w:t>1</w:t>
      </w:r>
      <w:r w:rsidR="000E19EF">
        <w:rPr>
          <w:noProof/>
          <w:lang w:val="en-US"/>
        </w:rPr>
        <w:noBreakHyphen/>
        <w:t>1</w:t>
      </w:r>
      <w:r>
        <w:rPr>
          <w:lang w:val="en-US"/>
        </w:rPr>
        <w:fldChar w:fldCharType="end"/>
      </w:r>
      <w:r>
        <w:rPr>
          <w:lang w:val="en-US"/>
        </w:rPr>
        <w:t>.</w:t>
      </w:r>
      <w:r w:rsidR="00D0756C">
        <w:rPr>
          <w:lang w:val="en-US"/>
        </w:rPr>
        <w:t xml:space="preserve"> For kV photons </w:t>
      </w:r>
      <w:r w:rsidR="00CB10B1">
        <w:rPr>
          <w:lang w:val="en-US"/>
        </w:rPr>
        <w:t xml:space="preserve">the buildup is small but not negligible. </w:t>
      </w:r>
    </w:p>
    <w:p w14:paraId="272A54FE" w14:textId="3F4E0ADC" w:rsidR="00C21BD9" w:rsidRDefault="00DF29B1" w:rsidP="00CB30D7">
      <w:pPr>
        <w:keepNext/>
        <w:spacing w:line="360" w:lineRule="auto"/>
        <w:rPr>
          <w:lang w:val="en-US"/>
        </w:rPr>
      </w:pPr>
      <w:r>
        <w:rPr>
          <w:noProof/>
          <w:lang w:val="en-US"/>
        </w:rPr>
        <w:drawing>
          <wp:anchor distT="0" distB="0" distL="114300" distR="114300" simplePos="0" relativeHeight="251742208" behindDoc="1" locked="0" layoutInCell="1" allowOverlap="1" wp14:anchorId="6FFCEA77" wp14:editId="016E969F">
            <wp:simplePos x="0" y="0"/>
            <wp:positionH relativeFrom="margin">
              <wp:posOffset>-11057</wp:posOffset>
            </wp:positionH>
            <wp:positionV relativeFrom="paragraph">
              <wp:posOffset>14539</wp:posOffset>
            </wp:positionV>
            <wp:extent cx="4937760" cy="2632710"/>
            <wp:effectExtent l="0" t="0" r="0" b="0"/>
            <wp:wrapTight wrapText="bothSides">
              <wp:wrapPolygon edited="0">
                <wp:start x="0" y="0"/>
                <wp:lineTo x="0" y="21412"/>
                <wp:lineTo x="21500" y="21412"/>
                <wp:lineTo x="21500" y="0"/>
                <wp:lineTo x="0" y="0"/>
              </wp:wrapPolygon>
            </wp:wrapTight>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37760" cy="2632710"/>
                    </a:xfrm>
                    <a:prstGeom prst="rect">
                      <a:avLst/>
                    </a:prstGeom>
                  </pic:spPr>
                </pic:pic>
              </a:graphicData>
            </a:graphic>
            <wp14:sizeRelH relativeFrom="margin">
              <wp14:pctWidth>0</wp14:pctWidth>
            </wp14:sizeRelH>
            <wp14:sizeRelV relativeFrom="margin">
              <wp14:pctHeight>0</wp14:pctHeight>
            </wp14:sizeRelV>
          </wp:anchor>
        </w:drawing>
      </w:r>
    </w:p>
    <w:p w14:paraId="271ABC1E" w14:textId="423724E7" w:rsidR="00576766" w:rsidRPr="001C3324" w:rsidRDefault="00576766" w:rsidP="00CB30D7">
      <w:pPr>
        <w:keepNext/>
        <w:spacing w:line="360" w:lineRule="auto"/>
        <w:rPr>
          <w:lang w:val="en-US"/>
        </w:rPr>
      </w:pPr>
      <w:r>
        <w:rPr>
          <w:lang w:val="en-US"/>
        </w:rPr>
        <w:br/>
      </w:r>
    </w:p>
    <w:p w14:paraId="6F5D35EA" w14:textId="1491624D" w:rsidR="0076469F" w:rsidRDefault="0076469F" w:rsidP="00CB30D7">
      <w:pPr>
        <w:spacing w:line="360" w:lineRule="auto"/>
        <w:rPr>
          <w:lang w:val="en-US"/>
        </w:rPr>
      </w:pPr>
    </w:p>
    <w:p w14:paraId="66DFB020" w14:textId="6F49DB9E" w:rsidR="0076469F" w:rsidRDefault="0076469F" w:rsidP="00CB30D7">
      <w:pPr>
        <w:spacing w:line="360" w:lineRule="auto"/>
        <w:rPr>
          <w:lang w:val="en-US"/>
        </w:rPr>
      </w:pPr>
    </w:p>
    <w:p w14:paraId="4F032970" w14:textId="5D7CEFCC" w:rsidR="0076469F" w:rsidRDefault="0076469F" w:rsidP="00CB30D7">
      <w:pPr>
        <w:spacing w:line="360" w:lineRule="auto"/>
        <w:rPr>
          <w:lang w:val="en-US"/>
        </w:rPr>
      </w:pPr>
    </w:p>
    <w:p w14:paraId="514970DC" w14:textId="06DF4B07" w:rsidR="0076469F" w:rsidRDefault="0076469F" w:rsidP="00CB30D7">
      <w:pPr>
        <w:spacing w:line="360" w:lineRule="auto"/>
        <w:rPr>
          <w:lang w:val="en-US"/>
        </w:rPr>
      </w:pPr>
    </w:p>
    <w:p w14:paraId="212FA767" w14:textId="1F8C929B" w:rsidR="00576766" w:rsidRPr="00027443" w:rsidRDefault="00576766" w:rsidP="00CB30D7">
      <w:pPr>
        <w:keepNext/>
        <w:spacing w:line="360" w:lineRule="auto"/>
        <w:rPr>
          <w:lang w:val="en-US"/>
        </w:rPr>
      </w:pPr>
    </w:p>
    <w:p w14:paraId="0BCAEB1E" w14:textId="726FB42B" w:rsidR="002D1697" w:rsidRPr="00B068F0" w:rsidRDefault="00576766" w:rsidP="00CB30D7">
      <w:pPr>
        <w:pStyle w:val="Caption"/>
        <w:spacing w:line="360" w:lineRule="auto"/>
        <w:rPr>
          <w:b/>
          <w:bCs/>
          <w:lang w:val="en-US"/>
        </w:rPr>
      </w:pPr>
      <w:bookmarkStart w:id="30" w:name="_Ref100569426"/>
      <w:r w:rsidRPr="00576766">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6</w:t>
      </w:r>
      <w:r w:rsidR="005B1E99">
        <w:rPr>
          <w:lang w:val="en-US"/>
        </w:rPr>
        <w:fldChar w:fldCharType="end"/>
      </w:r>
      <w:bookmarkEnd w:id="30"/>
      <w:r w:rsidRPr="00576766">
        <w:rPr>
          <w:lang w:val="en-US"/>
        </w:rPr>
        <w:t xml:space="preserve">. </w:t>
      </w:r>
      <w:r w:rsidRPr="002D3405">
        <w:rPr>
          <w:lang w:val="en-US"/>
        </w:rPr>
        <w:t>Percent Depth D</w:t>
      </w:r>
      <w:r>
        <w:rPr>
          <w:lang w:val="en-US"/>
        </w:rPr>
        <w:t xml:space="preserve">ose curve for photon beams of different energies. As the photons attenuate through the medium they lose energy to electrons, which in turn lose energy through various interactions. A buildup region is seen for high energy photons </w:t>
      </w:r>
      <w:r>
        <w:rPr>
          <w:lang w:val="en-US"/>
        </w:rPr>
        <w:lastRenderedPageBreak/>
        <w:t xml:space="preserve">before the maximum relative dose is reached. The same effect is not seen for photons of kV energy </w:t>
      </w:r>
      <w:r>
        <w:rPr>
          <w:lang w:val="en-US"/>
        </w:rPr>
        <w:fldChar w:fldCharType="begin"/>
      </w:r>
      <w:r>
        <w:rPr>
          <w:lang w:val="en-US"/>
        </w:rPr>
        <w:instrText xml:space="preserve"> ADDIN ZOTERO_ITEM CSL_CITATION {"citationID":"gAItQLNv","properties":{"formattedCitation":"({\\i{}Photon Dose Distributions | Oncology Medical Physics}, n.d.)","plainCitation":"(Photon Dose Distributions | Oncology Medical Physics, n.d.)","noteIndex":0},"citationItems":[{"id":270,"uris":["http://zotero.org/users/9228513/items/G9YPZI8L"],"itemData":{"id":270,"type":"post-weblog","abstract":"Photon dose distributions are governed by the inverse square law, attenuation, and beam scatter. Learn more here.","language":"en-US","title":"Photon Dose Distributions | Oncology Medical Physics","URL":"https://oncologymedicalphysics.com/photon-dose-distributions/","accessed":{"date-parts":[["2022",3,23]]}}}],"schema":"https://github.com/citation-style-language/schema/raw/master/csl-citation.json"} </w:instrText>
      </w:r>
      <w:r>
        <w:rPr>
          <w:lang w:val="en-US"/>
        </w:rPr>
        <w:fldChar w:fldCharType="separate"/>
      </w:r>
      <w:r w:rsidRPr="0071501C">
        <w:rPr>
          <w:rFonts w:cs="Times New Roman"/>
          <w:szCs w:val="24"/>
          <w:lang w:val="en-US"/>
        </w:rPr>
        <w:t>(</w:t>
      </w:r>
      <w:r w:rsidRPr="0071501C">
        <w:rPr>
          <w:rFonts w:cs="Times New Roman"/>
          <w:i w:val="0"/>
          <w:iCs w:val="0"/>
          <w:szCs w:val="24"/>
          <w:lang w:val="en-US"/>
        </w:rPr>
        <w:t>Photon Dose Distributions | Oncology Medical Physics</w:t>
      </w:r>
      <w:r w:rsidRPr="0071501C">
        <w:rPr>
          <w:rFonts w:cs="Times New Roman"/>
          <w:szCs w:val="24"/>
          <w:lang w:val="en-US"/>
        </w:rPr>
        <w:t>, n.d.)</w:t>
      </w:r>
      <w:r>
        <w:rPr>
          <w:lang w:val="en-US"/>
        </w:rPr>
        <w:fldChar w:fldCharType="end"/>
      </w:r>
      <w:r>
        <w:rPr>
          <w:lang w:val="en-US"/>
        </w:rPr>
        <w:t>.</w:t>
      </w:r>
    </w:p>
    <w:p w14:paraId="14EE9B46" w14:textId="72EDF9C5" w:rsidR="00D57F53" w:rsidRDefault="00D57F53" w:rsidP="00CB30D7">
      <w:pPr>
        <w:pStyle w:val="Heading4"/>
        <w:spacing w:line="360" w:lineRule="auto"/>
        <w:rPr>
          <w:lang w:val="en-US"/>
        </w:rPr>
      </w:pPr>
      <w:r>
        <w:rPr>
          <w:lang w:val="en-US"/>
        </w:rPr>
        <w:t>CSDA</w:t>
      </w:r>
    </w:p>
    <w:p w14:paraId="20C77FFC" w14:textId="1C620F1F" w:rsidR="00D57F53" w:rsidRDefault="00D57F53" w:rsidP="00CB30D7">
      <w:pPr>
        <w:spacing w:line="360" w:lineRule="auto"/>
        <w:rPr>
          <w:lang w:val="en-US"/>
        </w:rPr>
      </w:pPr>
      <w:r>
        <w:rPr>
          <w:lang w:val="en-US"/>
        </w:rPr>
        <w:t>If we assume that the electrons are continuously slowing down (i.e., neglecting fluctuations in energy loss) as they interact, we can integrate total mass stopping power to get an approximate range called the continuously slowing down approximation (CSDA) range</w:t>
      </w:r>
    </w:p>
    <w:p w14:paraId="208598D3" w14:textId="77777777" w:rsidR="00D57F53" w:rsidRPr="00006C89" w:rsidRDefault="00FE17CB" w:rsidP="00CB30D7">
      <w:pPr>
        <w:spacing w:line="360" w:lineRule="auto"/>
        <w:rPr>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CSDA</m:t>
              </m:r>
            </m:sub>
          </m:sSub>
          <m:r>
            <w:rPr>
              <w:rFonts w:ascii="Cambria Math" w:eastAsiaTheme="minorEastAsia" w:hAnsi="Cambria Math"/>
              <w:lang w:val="en-US"/>
            </w:rPr>
            <m:t>=</m:t>
          </m:r>
          <m:nary>
            <m:naryPr>
              <m:limLoc m:val="subSup"/>
              <m:ctrlPr>
                <w:rPr>
                  <w:rFonts w:ascii="Cambria Math" w:hAnsi="Cambria Math"/>
                  <w:i/>
                  <w:lang w:val="en-US"/>
                </w:rPr>
              </m:ctrlPr>
            </m:naryPr>
            <m:sub>
              <m:r>
                <w:rPr>
                  <w:rFonts w:ascii="Cambria Math" w:hAnsi="Cambria Math"/>
                  <w:lang w:val="en-US"/>
                </w:rPr>
                <m:t>0</m:t>
              </m:r>
            </m:sub>
            <m:sup>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max</m:t>
                  </m:r>
                </m:sub>
              </m:sSub>
            </m:sup>
            <m:e>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c+r</m:t>
                      </m:r>
                    </m:sub>
                  </m:sSub>
                </m:num>
                <m:den>
                  <m:r>
                    <w:rPr>
                      <w:rFonts w:ascii="Cambria Math" w:hAnsi="Cambria Math"/>
                      <w:lang w:val="en-US"/>
                    </w:rPr>
                    <m:t>ρdx</m:t>
                  </m:r>
                </m:den>
              </m:f>
            </m:e>
          </m:nary>
          <m:r>
            <w:rPr>
              <w:rFonts w:ascii="Cambria Math" w:hAnsi="Cambria Math"/>
              <w:lang w:val="en-US"/>
            </w:rPr>
            <m:t xml:space="preserve">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g</m:t>
                  </m:r>
                </m:num>
                <m:den>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den>
              </m:f>
            </m:e>
          </m:d>
          <m:r>
            <w:rPr>
              <w:rFonts w:ascii="Cambria Math" w:hAnsi="Cambria Math"/>
              <w:lang w:val="en-US"/>
            </w:rPr>
            <m:t xml:space="preserve"> .</m:t>
          </m:r>
        </m:oMath>
      </m:oMathPara>
    </w:p>
    <w:p w14:paraId="2D7E7385" w14:textId="3AD48004" w:rsidR="00A470F7" w:rsidRDefault="00D57F53" w:rsidP="00CB30D7">
      <w:pPr>
        <w:keepNext/>
        <w:spacing w:line="360" w:lineRule="auto"/>
        <w:rPr>
          <w:lang w:val="en-US"/>
        </w:rPr>
      </w:pPr>
      <w:r>
        <w:rPr>
          <w:lang w:val="en-US"/>
        </w:rPr>
        <w:t xml:space="preserve">This lets us describe the path of secondary charged particles following an ionization event. It is different to </w:t>
      </w:r>
      <w:r>
        <w:rPr>
          <w:b/>
          <w:bCs/>
          <w:lang w:val="en-US"/>
        </w:rPr>
        <w:t xml:space="preserve">projected </w:t>
      </w:r>
      <w:r w:rsidRPr="00766A2E">
        <w:rPr>
          <w:b/>
          <w:bCs/>
          <w:lang w:val="en-US"/>
        </w:rPr>
        <w:t>range</w:t>
      </w:r>
      <w:r>
        <w:rPr>
          <w:lang w:val="en-US"/>
        </w:rPr>
        <w:t>, as it describes the total range of the particle</w:t>
      </w:r>
      <w:r w:rsidR="00CB0744">
        <w:rPr>
          <w:lang w:val="en-US"/>
        </w:rPr>
        <w:t xml:space="preserve"> including all twists and turns</w:t>
      </w:r>
      <w:r>
        <w:rPr>
          <w:lang w:val="en-US"/>
        </w:rPr>
        <w:t xml:space="preserve">. </w:t>
      </w:r>
      <w:r w:rsidRPr="00766A2E">
        <w:rPr>
          <w:lang w:val="en-US"/>
        </w:rPr>
        <w:t>Projected</w:t>
      </w:r>
      <w:r>
        <w:rPr>
          <w:b/>
          <w:bCs/>
          <w:lang w:val="en-US"/>
        </w:rPr>
        <w:t xml:space="preserve"> </w:t>
      </w:r>
      <w:r>
        <w:rPr>
          <w:lang w:val="en-US"/>
        </w:rPr>
        <w:t>range is a measure of how deep into the medium the particle penetrates</w:t>
      </w:r>
      <w:r w:rsidR="00C522E7">
        <w:rPr>
          <w:lang w:val="en-US"/>
        </w:rPr>
        <w:t xml:space="preserve"> </w:t>
      </w:r>
      <w:r w:rsidR="0063233A">
        <w:rPr>
          <w:lang w:val="en-US"/>
        </w:rPr>
        <w:fldChar w:fldCharType="begin"/>
      </w:r>
      <w:r w:rsidR="00911430">
        <w:rPr>
          <w:lang w:val="en-US"/>
        </w:rPr>
        <w:instrText xml:space="preserve"> ADDIN ZOTERO_ITEM CSL_CITATION {"citationID":"K7Nv7DJa","properties":{"formattedCitation":"(Attix,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3233A">
        <w:rPr>
          <w:lang w:val="en-US"/>
        </w:rPr>
        <w:fldChar w:fldCharType="separate"/>
      </w:r>
      <w:r w:rsidR="0063233A" w:rsidRPr="0063233A">
        <w:rPr>
          <w:rFonts w:cs="Times New Roman"/>
          <w:lang w:val="en-US"/>
        </w:rPr>
        <w:t>(</w:t>
      </w:r>
      <w:proofErr w:type="spellStart"/>
      <w:r w:rsidR="0063233A" w:rsidRPr="0063233A">
        <w:rPr>
          <w:rFonts w:cs="Times New Roman"/>
          <w:lang w:val="en-US"/>
        </w:rPr>
        <w:t>Attix</w:t>
      </w:r>
      <w:proofErr w:type="spellEnd"/>
      <w:r w:rsidR="0063233A" w:rsidRPr="0063233A">
        <w:rPr>
          <w:rFonts w:cs="Times New Roman"/>
          <w:lang w:val="en-US"/>
        </w:rPr>
        <w:t>, 1986</w:t>
      </w:r>
      <w:r w:rsidR="00FB3548">
        <w:rPr>
          <w:rFonts w:cs="Times New Roman"/>
          <w:lang w:val="en-US"/>
        </w:rPr>
        <w:t>, p.181</w:t>
      </w:r>
      <w:r w:rsidR="0063233A" w:rsidRPr="0063233A">
        <w:rPr>
          <w:rFonts w:cs="Times New Roman"/>
          <w:lang w:val="en-US"/>
        </w:rPr>
        <w:t>)</w:t>
      </w:r>
      <w:r w:rsidR="0063233A">
        <w:rPr>
          <w:lang w:val="en-US"/>
        </w:rPr>
        <w:fldChar w:fldCharType="end"/>
      </w:r>
      <w:r>
        <w:rPr>
          <w:lang w:val="en-US"/>
        </w:rPr>
        <w:t xml:space="preserve">. </w:t>
      </w:r>
    </w:p>
    <w:p w14:paraId="293BA186" w14:textId="77777777" w:rsidR="00042A34" w:rsidRDefault="00042A34" w:rsidP="00CB30D7">
      <w:pPr>
        <w:pStyle w:val="Heading2"/>
        <w:spacing w:line="360" w:lineRule="auto"/>
        <w:rPr>
          <w:rFonts w:eastAsiaTheme="minorEastAsia"/>
          <w:lang w:val="en-US"/>
        </w:rPr>
      </w:pPr>
      <w:bookmarkStart w:id="31" w:name="_Toc103247128"/>
      <w:r>
        <w:rPr>
          <w:rFonts w:eastAsiaTheme="minorEastAsia"/>
          <w:lang w:val="en-US"/>
        </w:rPr>
        <w:t>Creating the radiation beam</w:t>
      </w:r>
      <w:bookmarkEnd w:id="31"/>
    </w:p>
    <w:p w14:paraId="6FB06542" w14:textId="77777777" w:rsidR="00042A34" w:rsidRPr="000D16A7" w:rsidRDefault="00042A34" w:rsidP="00CB30D7">
      <w:pPr>
        <w:spacing w:line="360" w:lineRule="auto"/>
        <w:rPr>
          <w:lang w:val="en-US"/>
        </w:rPr>
      </w:pPr>
      <w:r>
        <w:rPr>
          <w:lang w:val="en-US"/>
        </w:rPr>
        <w:t xml:space="preserve">When treating or diagnosing patients using radiation, you need a stable and reliable beam. Various techniques are used for this purpose, but for our case we will focus on the X-ray tube. </w:t>
      </w:r>
    </w:p>
    <w:p w14:paraId="5D2999C9" w14:textId="77777777" w:rsidR="00042A34" w:rsidRDefault="00042A34" w:rsidP="00CB30D7">
      <w:pPr>
        <w:pStyle w:val="Heading3"/>
        <w:spacing w:line="360" w:lineRule="auto"/>
        <w:rPr>
          <w:lang w:val="en-US"/>
        </w:rPr>
      </w:pPr>
      <w:bookmarkStart w:id="32" w:name="_Ref98516531"/>
      <w:bookmarkStart w:id="33" w:name="_Toc103247129"/>
      <w:r>
        <w:rPr>
          <w:lang w:val="en-US"/>
        </w:rPr>
        <w:t>X-ray tube</w:t>
      </w:r>
      <w:bookmarkEnd w:id="32"/>
      <w:bookmarkEnd w:id="33"/>
    </w:p>
    <w:p w14:paraId="1FFD9F8B" w14:textId="579BB86B" w:rsidR="00042A34" w:rsidRDefault="00042A34" w:rsidP="00CB30D7">
      <w:pPr>
        <w:spacing w:line="360" w:lineRule="auto"/>
        <w:rPr>
          <w:lang w:val="en-US"/>
        </w:rPr>
      </w:pPr>
      <w:r>
        <w:rPr>
          <w:lang w:val="en-US"/>
        </w:rPr>
        <w:t xml:space="preserve">The X-ray tube’s purpose is to convert electron energy into X-rays. As mentioned in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0E19EF">
        <w:rPr>
          <w:lang w:val="en-US"/>
        </w:rPr>
        <w:t>1.1.2</w:t>
      </w:r>
      <w:r>
        <w:rPr>
          <w:lang w:val="en-US"/>
        </w:rPr>
        <w:fldChar w:fldCharType="end"/>
      </w:r>
      <w:r>
        <w:rPr>
          <w:lang w:val="en-US"/>
        </w:rPr>
        <w:t xml:space="preserve"> we have two interaction types generating X-rays from electrons interacting with matter. The first is characteristic X-rays generated after ionization of an inner-shell electron and the second is generation of bremsstrahlung from deacceleration of electrons traversing close to the atomic nucleus. In </w:t>
      </w:r>
      <w:r>
        <w:rPr>
          <w:lang w:val="en-US"/>
        </w:rPr>
        <w:fldChar w:fldCharType="begin"/>
      </w:r>
      <w:r>
        <w:rPr>
          <w:lang w:val="en-US"/>
        </w:rPr>
        <w:instrText xml:space="preserve"> REF _Ref95299889 \h </w:instrText>
      </w:r>
      <w:r w:rsidR="00CB30D7">
        <w:rPr>
          <w:lang w:val="en-US"/>
        </w:rPr>
        <w:instrText xml:space="preserve"> \* MERGEFORMAT </w:instrText>
      </w:r>
      <w:r>
        <w:rPr>
          <w:lang w:val="en-US"/>
        </w:rPr>
      </w:r>
      <w:r>
        <w:rPr>
          <w:lang w:val="en-US"/>
        </w:rPr>
        <w:fldChar w:fldCharType="separate"/>
      </w:r>
      <w:r w:rsidR="000E19EF" w:rsidRPr="00B94AD1">
        <w:rPr>
          <w:lang w:val="en-US"/>
        </w:rPr>
        <w:t xml:space="preserve">Figure </w:t>
      </w:r>
      <w:r w:rsidR="000E19EF">
        <w:rPr>
          <w:noProof/>
          <w:lang w:val="en-US"/>
        </w:rPr>
        <w:t>1</w:t>
      </w:r>
      <w:r w:rsidR="000E19EF">
        <w:rPr>
          <w:noProof/>
          <w:lang w:val="en-US"/>
        </w:rPr>
        <w:noBreakHyphen/>
        <w:t>7</w:t>
      </w:r>
      <w:r>
        <w:rPr>
          <w:lang w:val="en-US"/>
        </w:rPr>
        <w:fldChar w:fldCharType="end"/>
      </w:r>
      <w:r>
        <w:rPr>
          <w:lang w:val="en-US"/>
        </w:rPr>
        <w:t xml:space="preserve"> we see an illustration of the tube. The first component of the X-ray tube is the cathode, which is a spiraled wire called the filament. The filament is often placed inside a glass chamber called the envelope </w:t>
      </w:r>
      <w:r>
        <w:rPr>
          <w:lang w:val="en-US"/>
        </w:rPr>
        <w:fldChar w:fldCharType="begin"/>
      </w:r>
      <w:r w:rsidR="003F507D">
        <w:rPr>
          <w:lang w:val="en-US"/>
        </w:rPr>
        <w:instrText xml:space="preserve"> ADDIN ZOTERO_ITEM CSL_CITATION {"citationID":"Cce4LHI6","properties":{"formattedCitation":"(Nadrljanski, 2021b)","plainCitation":"(Nadrljanski, 2021b)","noteIndex":0},"citationItems":[{"id":60,"uris":["http://zotero.org/users/9228513/items/9KXB6IMU"],"itemData":{"id":60,"type":"webpage","abstract":"The cathode is part of an x-ray tube and serves to expel the electrons from the circuit and focus them in a beam on the focal spot of the anode. It is a controlled source of electrons for the generation of x-ray beams. The electrons are produced ...","container-title":"Radiopaedia","language":"en-US","note":"DOI: 10.53347/rID-8180","title":"Cathode (x-ray tube) | Radiology Reference Article | Radiopaedia.org","URL":"https://radiopaedia.org/articles/cathode-x-ray-tube","author":[{"family":"Nadrljanski","given":"Mirjan M."}],"accessed":{"date-parts":[["2022",2,9]]},"issued":{"date-parts":[["2021",9,18]]}}}],"schema":"https://github.com/citation-style-language/schema/raw/master/csl-citation.json"} </w:instrText>
      </w:r>
      <w:r>
        <w:rPr>
          <w:lang w:val="en-US"/>
        </w:rPr>
        <w:fldChar w:fldCharType="separate"/>
      </w:r>
      <w:r w:rsidR="00F2594C" w:rsidRPr="00F2594C">
        <w:rPr>
          <w:rFonts w:cs="Times New Roman"/>
          <w:lang w:val="en-US"/>
        </w:rPr>
        <w:t>(</w:t>
      </w:r>
      <w:proofErr w:type="spellStart"/>
      <w:r w:rsidR="00F2594C" w:rsidRPr="00F2594C">
        <w:rPr>
          <w:rFonts w:cs="Times New Roman"/>
          <w:lang w:val="en-US"/>
        </w:rPr>
        <w:t>Nadrljanski</w:t>
      </w:r>
      <w:proofErr w:type="spellEnd"/>
      <w:r w:rsidR="00F2594C" w:rsidRPr="00F2594C">
        <w:rPr>
          <w:rFonts w:cs="Times New Roman"/>
          <w:lang w:val="en-US"/>
        </w:rPr>
        <w:t>, 2021b)</w:t>
      </w:r>
      <w:r>
        <w:rPr>
          <w:lang w:val="en-US"/>
        </w:rPr>
        <w:fldChar w:fldCharType="end"/>
      </w:r>
      <w:r>
        <w:rPr>
          <w:lang w:val="en-US"/>
        </w:rPr>
        <w:t xml:space="preserve">. The filament is heated through resistance heating of a wire running through the cathode </w:t>
      </w:r>
      <w:r>
        <w:rPr>
          <w:lang w:val="en-US"/>
        </w:rPr>
        <w:fldChar w:fldCharType="begin"/>
      </w:r>
      <w:r w:rsidR="003F507D">
        <w:rPr>
          <w:lang w:val="en-US"/>
        </w:rPr>
        <w:instrText xml:space="preserve"> ADDIN ZOTERO_ITEM CSL_CITATION {"citationID":"F0CTOXzr","properties":{"formattedCitation":"(Goel, 2021a)","plainCitation":"(Goel, 2021a)","noteIndex":0},"citationItems":[{"id":62,"uris":["http://zotero.org/users/9228513/items/8MSUIEVJ"],"itemData":{"id":62,"type":"webpage","abstract":"The tungsten cathode needs to be heated for thermionic emission to take place. Thus a 10 voltage potential difference and 3-6 amperes of filament current is supplied, which forms the filament circuit. \n\nThis should not be confused with tube curre...","container-title":"Radiopaedia","language":"en-US","note":"DOI: 10.53347/rID-29738","title":"Filament circuit | Radiology Reference Article | Radiopaedia.org","URL":"https://radiopaedia.org/articles/filament-circuit?lang=us","author":[{"family":"Goel","given":"Ayush"}],"accessed":{"date-parts":[["2022",2,9]]},"issued":{"date-parts":[["2021",9,19]]}}}],"schema":"https://github.com/citation-style-language/schema/raw/master/csl-citation.json"} </w:instrText>
      </w:r>
      <w:r>
        <w:rPr>
          <w:lang w:val="en-US"/>
        </w:rPr>
        <w:fldChar w:fldCharType="separate"/>
      </w:r>
      <w:r w:rsidRPr="0033025E">
        <w:rPr>
          <w:rFonts w:cs="Times New Roman"/>
          <w:lang w:val="en-US"/>
        </w:rPr>
        <w:t>(Goel, 2021a)</w:t>
      </w:r>
      <w:r>
        <w:rPr>
          <w:lang w:val="en-US"/>
        </w:rPr>
        <w:fldChar w:fldCharType="end"/>
      </w:r>
      <w:r>
        <w:rPr>
          <w:lang w:val="en-US"/>
        </w:rPr>
        <w:t xml:space="preserve">. When the cathode reaches the right temperature, it will emit electrons through thermionic emission. A process where the heating energy surpasses the binding energy of electrons, and they are emitted from the metallic structure </w:t>
      </w:r>
      <w:r>
        <w:rPr>
          <w:lang w:val="en-US"/>
        </w:rPr>
        <w:fldChar w:fldCharType="begin"/>
      </w:r>
      <w:r w:rsidR="003F507D">
        <w:rPr>
          <w:lang w:val="en-US"/>
        </w:rPr>
        <w:instrText xml:space="preserve"> ADDIN ZOTERO_ITEM CSL_CITATION {"citationID":"4b2Y2sBy","properties":{"formattedCitation":"({\\i{}Thermionic Emission | Physics | Britannica}, 2021)","plainCitation":"(Thermionic Emission | Physics | Britannica, 2021)","noteIndex":0},"citationItems":[{"id":64,"uris":["http://zotero.org/users/9228513/items/ZRPN9FEU"],"itemData":{"id":64,"type":"webpage","abstract":"thermionic emission, discharge of electrons from heated materials, widely used as a source of electrons in conventional electron tubes (e.g., television picture tubes) in the fields of electronics and communications. The phenomenon was first observed (1883) by Thomas A. Edison as a passage of","language":"en","title":"thermionic emission | physics | Britannica","URL":"https://www.britannica.com/science/thermionic-emission","accessed":{"date-parts":[["2022",2,9]]},"issued":{"date-parts":[["2021",3,23]]}}}],"schema":"https://github.com/citation-style-language/schema/raw/master/csl-citation.json"} </w:instrText>
      </w:r>
      <w:r>
        <w:rPr>
          <w:lang w:val="en-US"/>
        </w:rPr>
        <w:fldChar w:fldCharType="separate"/>
      </w:r>
      <w:r w:rsidRPr="00D35974">
        <w:rPr>
          <w:rFonts w:cs="Times New Roman"/>
          <w:szCs w:val="24"/>
          <w:lang w:val="en-US"/>
        </w:rPr>
        <w:t>(</w:t>
      </w:r>
      <w:r w:rsidRPr="00D35974">
        <w:rPr>
          <w:rFonts w:cs="Times New Roman"/>
          <w:i/>
          <w:iCs/>
          <w:szCs w:val="24"/>
          <w:lang w:val="en-US"/>
        </w:rPr>
        <w:t>Thermionic Emission | Physics | Britannica</w:t>
      </w:r>
      <w:r w:rsidRPr="00D35974">
        <w:rPr>
          <w:rFonts w:cs="Times New Roman"/>
          <w:szCs w:val="24"/>
          <w:lang w:val="en-US"/>
        </w:rPr>
        <w:t>, 2021)</w:t>
      </w:r>
      <w:r>
        <w:rPr>
          <w:lang w:val="en-US"/>
        </w:rPr>
        <w:fldChar w:fldCharType="end"/>
      </w:r>
      <w:r>
        <w:rPr>
          <w:lang w:val="en-US"/>
        </w:rPr>
        <w:t>. The electrons are released into an evacuated tube with a high voltage. The potential difference accelerates the electrons toward a positively charged anode/target. Most anodes in x-ray tube</w:t>
      </w:r>
      <w:r w:rsidR="005E5C1A">
        <w:rPr>
          <w:lang w:val="en-US"/>
        </w:rPr>
        <w:t xml:space="preserve"> targets</w:t>
      </w:r>
      <w:r>
        <w:rPr>
          <w:lang w:val="en-US"/>
        </w:rPr>
        <w:t xml:space="preserve"> are made of </w:t>
      </w:r>
      <w:r>
        <w:rPr>
          <w:lang w:val="en-US"/>
        </w:rPr>
        <w:lastRenderedPageBreak/>
        <w:t>tungsten, because of their high atomic number and</w:t>
      </w:r>
      <w:r w:rsidR="00B1224E">
        <w:rPr>
          <w:lang w:val="en-US"/>
        </w:rPr>
        <w:t xml:space="preserve"> high</w:t>
      </w:r>
      <w:r>
        <w:rPr>
          <w:lang w:val="en-US"/>
        </w:rPr>
        <w:t xml:space="preserve"> melting point </w:t>
      </w:r>
      <w:r>
        <w:rPr>
          <w:lang w:val="en-US"/>
        </w:rPr>
        <w:fldChar w:fldCharType="begin"/>
      </w:r>
      <w:r w:rsidR="003F507D">
        <w:rPr>
          <w:lang w:val="en-US"/>
        </w:rPr>
        <w:instrText xml:space="preserve"> ADDIN ZOTERO_ITEM CSL_CITATION {"citationID":"pwyhX4nC","properties":{"formattedCitation":"(Nadrljanski, 2021a)","plainCitation":"(Nadrljanski, 2021a)","noteIndex":0},"citationItems":[{"id":66,"uris":["http://zotero.org/users/9228513/items/AI89JHA7"],"itemData":{"id":66,"type":"webpage","abstract":"The anode (or anticathode) is the component of the x-ray tube where x-rays are produced. It is a piece of metal, shaped in the form of a bevelled disk with a diameter between 55 and 100 mm, and thickness of 7 mm, connected to the positive side of...","container-title":"Radiopaedia","language":"en-US","note":"DOI: 10.53347/rID-8178","title":"Anode (x-ray tube) | Radiology Reference Article | Radiopaedia.org","URL":"https://radiopaedia.org/articles/anode-x-ray-tube","author":[{"family":"Nadrljanski","given":"Mirjan M."}],"accessed":{"date-parts":[["2022",2,9]]},"issued":{"date-parts":[["2021",6,7]]}}}],"schema":"https://github.com/citation-style-language/schema/raw/master/csl-citation.json"} </w:instrText>
      </w:r>
      <w:r>
        <w:rPr>
          <w:lang w:val="en-US"/>
        </w:rPr>
        <w:fldChar w:fldCharType="separate"/>
      </w:r>
      <w:r w:rsidR="00F2594C" w:rsidRPr="00F2594C">
        <w:rPr>
          <w:rFonts w:cs="Times New Roman"/>
          <w:lang w:val="en-US"/>
        </w:rPr>
        <w:t>(</w:t>
      </w:r>
      <w:proofErr w:type="spellStart"/>
      <w:r w:rsidR="00F2594C" w:rsidRPr="00F2594C">
        <w:rPr>
          <w:rFonts w:cs="Times New Roman"/>
          <w:lang w:val="en-US"/>
        </w:rPr>
        <w:t>Nadrljanski</w:t>
      </w:r>
      <w:proofErr w:type="spellEnd"/>
      <w:r w:rsidR="00F2594C" w:rsidRPr="00F2594C">
        <w:rPr>
          <w:rFonts w:cs="Times New Roman"/>
          <w:lang w:val="en-US"/>
        </w:rPr>
        <w:t>, 2021a)</w:t>
      </w:r>
      <w:r>
        <w:rPr>
          <w:lang w:val="en-US"/>
        </w:rPr>
        <w:fldChar w:fldCharType="end"/>
      </w:r>
      <w:r>
        <w:rPr>
          <w:lang w:val="en-US"/>
        </w:rPr>
        <w:t xml:space="preserve">. </w:t>
      </w:r>
      <w:r>
        <w:rPr>
          <w:lang w:val="en-US"/>
        </w:rPr>
        <w:br/>
      </w:r>
    </w:p>
    <w:p w14:paraId="5FDE6412" w14:textId="77777777" w:rsidR="00042A34" w:rsidRPr="008D106F" w:rsidRDefault="00042A34" w:rsidP="00CB30D7">
      <w:pPr>
        <w:spacing w:line="360" w:lineRule="auto"/>
        <w:rPr>
          <w:lang w:val="en-US"/>
        </w:rPr>
      </w:pPr>
      <w:r>
        <w:rPr>
          <w:noProof/>
        </w:rPr>
        <w:drawing>
          <wp:inline distT="0" distB="0" distL="0" distR="0" wp14:anchorId="4B405B85" wp14:editId="7F03DF05">
            <wp:extent cx="4973934" cy="2574117"/>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75213" cy="2574779"/>
                    </a:xfrm>
                    <a:prstGeom prst="rect">
                      <a:avLst/>
                    </a:prstGeom>
                  </pic:spPr>
                </pic:pic>
              </a:graphicData>
            </a:graphic>
          </wp:inline>
        </w:drawing>
      </w:r>
    </w:p>
    <w:p w14:paraId="71B1F8CD" w14:textId="77777777" w:rsidR="00042A34" w:rsidRPr="00042C02" w:rsidRDefault="00042A34" w:rsidP="00CB30D7">
      <w:pPr>
        <w:spacing w:line="360" w:lineRule="auto"/>
        <w:rPr>
          <w:lang w:val="en-US"/>
        </w:rPr>
      </w:pPr>
    </w:p>
    <w:p w14:paraId="53A2D0C0" w14:textId="6C0FD34F" w:rsidR="00042A34" w:rsidRPr="00B94AD1" w:rsidRDefault="00042A34" w:rsidP="00CB30D7">
      <w:pPr>
        <w:pStyle w:val="Caption"/>
        <w:spacing w:line="360" w:lineRule="auto"/>
        <w:rPr>
          <w:lang w:val="en-US"/>
        </w:rPr>
      </w:pPr>
      <w:bookmarkStart w:id="34" w:name="_Ref95299889"/>
      <w:r w:rsidRPr="00B94AD1">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7</w:t>
      </w:r>
      <w:r w:rsidR="005B1E99">
        <w:rPr>
          <w:lang w:val="en-US"/>
        </w:rPr>
        <w:fldChar w:fldCharType="end"/>
      </w:r>
      <w:bookmarkEnd w:id="34"/>
      <w:r w:rsidRPr="00B94AD1">
        <w:rPr>
          <w:lang w:val="en-US"/>
        </w:rPr>
        <w:t xml:space="preserve">. </w:t>
      </w:r>
      <w:r>
        <w:rPr>
          <w:lang w:val="en-US"/>
        </w:rPr>
        <w:t>Coolidge hot cathode X-ray</w:t>
      </w:r>
      <w:r w:rsidRPr="00B94AD1">
        <w:rPr>
          <w:lang w:val="en-US"/>
        </w:rPr>
        <w:t xml:space="preserve"> tube </w:t>
      </w:r>
      <w:r>
        <w:rPr>
          <w:lang w:val="en-US"/>
        </w:rPr>
        <w:t xml:space="preserve">with heated cathode, that releases electrons into vacuum sealed tube with potential difference </w:t>
      </w:r>
      <m:oMath>
        <m:r>
          <w:rPr>
            <w:rFonts w:ascii="Cambria Math" w:hAnsi="Cambria Math"/>
            <w:lang w:val="en-US"/>
          </w:rPr>
          <m:t>dV</m:t>
        </m:r>
      </m:oMath>
      <w:r>
        <w:rPr>
          <w:lang w:val="en-US"/>
        </w:rPr>
        <w:t xml:space="preserve"> causing acceleration of the electrons. The electrons are focused using a magnetic lens before hitting a target of high density material </w:t>
      </w:r>
      <w:r>
        <w:rPr>
          <w:lang w:val="en-US"/>
        </w:rPr>
        <w:fldChar w:fldCharType="begin"/>
      </w:r>
      <w:r w:rsidR="003F507D">
        <w:rPr>
          <w:lang w:val="en-US"/>
        </w:rPr>
        <w:instrText xml:space="preserve"> ADDIN ZOTERO_ITEM CSL_CITATION {"citationID":"u0Uu9STp","properties":{"formattedCitation":"(Aksnes, 2020)","plainCitation":"(Aksnes, 2020)","dontUpdate":true,"noteIndex":0},"citationItems":[{"id":56,"uris":["http://zotero.org/users/9228513/items/L4T5JXCX"],"itemData":{"id":56,"type":"post-weblog","abstract":"An article series to celebrate the 125th anniversary of the discovery of X-rays in 1895. Read about the history and recent developments in X-ray sources.","container-title":"Excillum","language":"en-US","title":"History of X-rays - 125 years in the making (pt 2)","URL":"https://www.excillum.com/history-of-x-rays-x-ray-tubes/","author":[{"family":"Aksnes","given":"Ingrid"}],"accessed":{"date-parts":[["2022",2,9]]},"issued":{"date-parts":[["2020",11,8]]}}}],"schema":"https://github.com/citation-style-language/schema/raw/master/csl-citation.json"} </w:instrText>
      </w:r>
      <w:r>
        <w:rPr>
          <w:lang w:val="en-US"/>
        </w:rPr>
        <w:fldChar w:fldCharType="separate"/>
      </w:r>
      <w:r>
        <w:rPr>
          <w:rFonts w:cs="Times New Roman"/>
          <w:lang w:val="en-US"/>
        </w:rPr>
        <w:t>image ref. (</w:t>
      </w:r>
      <w:proofErr w:type="spellStart"/>
      <w:r w:rsidRPr="00042C02">
        <w:rPr>
          <w:rFonts w:cs="Times New Roman"/>
          <w:lang w:val="en-US"/>
        </w:rPr>
        <w:t>Aksnes</w:t>
      </w:r>
      <w:proofErr w:type="spellEnd"/>
      <w:r w:rsidRPr="00042C02">
        <w:rPr>
          <w:rFonts w:cs="Times New Roman"/>
          <w:lang w:val="en-US"/>
        </w:rPr>
        <w:t>, 2020)</w:t>
      </w:r>
      <w:r>
        <w:rPr>
          <w:lang w:val="en-US"/>
        </w:rPr>
        <w:fldChar w:fldCharType="end"/>
      </w:r>
      <w:r>
        <w:rPr>
          <w:lang w:val="en-US"/>
        </w:rPr>
        <w:t>.</w:t>
      </w:r>
    </w:p>
    <w:p w14:paraId="3D49417E" w14:textId="3E564B4A" w:rsidR="00E14398" w:rsidRDefault="00042A34" w:rsidP="00CB30D7">
      <w:pPr>
        <w:spacing w:line="360" w:lineRule="auto"/>
        <w:rPr>
          <w:lang w:val="en-US"/>
        </w:rPr>
      </w:pPr>
      <w:r>
        <w:rPr>
          <w:lang w:val="en-US"/>
        </w:rPr>
        <w:t xml:space="preserve">The electrons generate bremsstrahlung at different impact parameters (see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0E19EF">
        <w:rPr>
          <w:lang w:val="en-US"/>
        </w:rPr>
        <w:t>1.1.2</w:t>
      </w:r>
      <w:r>
        <w:rPr>
          <w:lang w:val="en-US"/>
        </w:rPr>
        <w:fldChar w:fldCharType="end"/>
      </w:r>
      <w:r>
        <w:rPr>
          <w:lang w:val="en-US"/>
        </w:rPr>
        <w:t xml:space="preserve">), we therefore get a spectrum of possible X-ray energies, which is decided by Kramer’s rule. The essence of this rule is that when electrons hit a thick target the probability of direct impact with the nucleus, i.e., the impact parameter (see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0E19EF">
        <w:rPr>
          <w:lang w:val="en-US"/>
        </w:rPr>
        <w:t>1.1.2</w:t>
      </w:r>
      <w:r>
        <w:rPr>
          <w:lang w:val="en-US"/>
        </w:rPr>
        <w:fldChar w:fldCharType="end"/>
      </w:r>
      <w:r>
        <w:rPr>
          <w:lang w:val="en-US"/>
        </w:rPr>
        <w:t>) is 0, is small. It is more probable that the electron experiences many smaller energy transfers and gradually deaccelerates, creating X-rays with less energy</w:t>
      </w:r>
      <w:r w:rsidR="003D1332">
        <w:rPr>
          <w:lang w:val="en-US"/>
        </w:rPr>
        <w:t xml:space="preserve"> </w:t>
      </w:r>
      <w:r w:rsidR="003D1332">
        <w:rPr>
          <w:lang w:val="en-US"/>
        </w:rPr>
        <w:fldChar w:fldCharType="begin"/>
      </w:r>
      <w:r w:rsidR="003D1332">
        <w:rPr>
          <w:lang w:val="en-US"/>
        </w:rPr>
        <w:instrText xml:space="preserve"> ADDIN ZOTERO_ITEM CSL_CITATION {"citationID":"oR6pPID8","properties":{"formattedCitation":"(Attix,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D1332">
        <w:rPr>
          <w:lang w:val="en-US"/>
        </w:rPr>
        <w:fldChar w:fldCharType="separate"/>
      </w:r>
      <w:r w:rsidR="003D1332" w:rsidRPr="006F582F">
        <w:rPr>
          <w:rFonts w:cs="Times New Roman"/>
          <w:lang w:val="en-US"/>
        </w:rPr>
        <w:t>(</w:t>
      </w:r>
      <w:proofErr w:type="spellStart"/>
      <w:r w:rsidR="003D1332" w:rsidRPr="006F582F">
        <w:rPr>
          <w:rFonts w:cs="Times New Roman"/>
          <w:lang w:val="en-US"/>
        </w:rPr>
        <w:t>Attix</w:t>
      </w:r>
      <w:proofErr w:type="spellEnd"/>
      <w:r w:rsidR="003D1332" w:rsidRPr="006F582F">
        <w:rPr>
          <w:rFonts w:cs="Times New Roman"/>
          <w:lang w:val="en-US"/>
        </w:rPr>
        <w:t>, 1986</w:t>
      </w:r>
      <w:r w:rsidR="003D1332">
        <w:rPr>
          <w:rFonts w:cs="Times New Roman"/>
          <w:lang w:val="en-US"/>
        </w:rPr>
        <w:t>, p.211-214</w:t>
      </w:r>
      <w:r w:rsidR="003D1332" w:rsidRPr="006F582F">
        <w:rPr>
          <w:rFonts w:cs="Times New Roman"/>
          <w:lang w:val="en-US"/>
        </w:rPr>
        <w:t>)</w:t>
      </w:r>
      <w:r w:rsidR="003D1332">
        <w:rPr>
          <w:lang w:val="en-US"/>
        </w:rPr>
        <w:fldChar w:fldCharType="end"/>
      </w:r>
      <w:r>
        <w:rPr>
          <w:lang w:val="en-US"/>
        </w:rPr>
        <w:t xml:space="preserve">. </w:t>
      </w:r>
      <w:r w:rsidR="00F0450F">
        <w:rPr>
          <w:lang w:val="en-US"/>
        </w:rPr>
        <w:t xml:space="preserve">X-ray tubes </w:t>
      </w:r>
      <w:r w:rsidR="005F14C2">
        <w:rPr>
          <w:lang w:val="en-US"/>
        </w:rPr>
        <w:t xml:space="preserve">usually produce photon energies between 20 and 100 kV </w:t>
      </w:r>
      <w:r w:rsidR="00F361ED">
        <w:rPr>
          <w:lang w:val="en-US"/>
        </w:rPr>
        <w:fldChar w:fldCharType="begin"/>
      </w:r>
      <w:r w:rsidR="003F507D">
        <w:rPr>
          <w:lang w:val="en-US"/>
        </w:rPr>
        <w:instrText xml:space="preserve"> ADDIN ZOTERO_ITEM CSL_CITATION {"citationID":"NHTGXaHe","properties":{"formattedCitation":"(Potts, 2005)","plainCitation":"(Potts, 2005)","noteIndex":0},"citationItems":[{"id":227,"uris":["http://zotero.org/users/9228513/items/8QCSNN9K"],"itemData":{"id":227,"type":"chapter","container-title":"Encyclopedia of Analytical Science (Second Edition)","event-place":"Oxford","ISBN":"978-0-12-369397-6","language":"en","note":"DOI: 10.1016/B0-12-369397-7/00674-9","page":"419-429","publisher":"Elsevier","publisher-place":"Oxford","source":"ScienceDirect","title":"X-RAY FLUORESCENCE AND EMISSION | Wavelength Dispersive X-Ray Fluorescence","URL":"https://www.sciencedirect.com/science/article/pii/B0123693977006749","author":[{"family":"Potts","given":"P. J."}],"editor":[{"family":"Worsfold","given":"Paul"},{"family":"Townshend","given":"Alan"},{"family":"Poole","given":"Colin"}],"accessed":{"date-parts":[["2022",3,18]]},"issued":{"date-parts":[["2005",1,1]]}}}],"schema":"https://github.com/citation-style-language/schema/raw/master/csl-citation.json"} </w:instrText>
      </w:r>
      <w:r w:rsidR="00F361ED">
        <w:rPr>
          <w:lang w:val="en-US"/>
        </w:rPr>
        <w:fldChar w:fldCharType="separate"/>
      </w:r>
      <w:r w:rsidR="00F361ED" w:rsidRPr="00A3242A">
        <w:rPr>
          <w:rFonts w:cs="Times New Roman"/>
          <w:lang w:val="en-US"/>
        </w:rPr>
        <w:t>(Potts, 2005)</w:t>
      </w:r>
      <w:r w:rsidR="00F361ED">
        <w:rPr>
          <w:lang w:val="en-US"/>
        </w:rPr>
        <w:fldChar w:fldCharType="end"/>
      </w:r>
      <w:r w:rsidR="002B6D94">
        <w:rPr>
          <w:lang w:val="en-US"/>
        </w:rPr>
        <w:t>. T</w:t>
      </w:r>
      <w:r w:rsidR="00242F2F">
        <w:rPr>
          <w:lang w:val="en-US"/>
        </w:rPr>
        <w:t>he intensity of the be</w:t>
      </w:r>
      <w:r w:rsidR="002B6D94">
        <w:rPr>
          <w:lang w:val="en-US"/>
        </w:rPr>
        <w:t>am follows the inverse square law</w:t>
      </w:r>
      <w:r w:rsidR="00304CB6">
        <w:rPr>
          <w:lang w:val="en-US"/>
        </w:rPr>
        <w:t xml:space="preserve"> </w:t>
      </w:r>
      <w:r w:rsidR="002B6D94">
        <w:rPr>
          <w:lang w:val="en-US"/>
        </w:rPr>
        <w:t>where inten</w:t>
      </w:r>
      <w:r w:rsidR="00E00EE5">
        <w:rPr>
          <w:lang w:val="en-US"/>
        </w:rPr>
        <w:t>sity decreases with the square of the distance away from the source</w:t>
      </w:r>
      <w:r w:rsidR="00E14398">
        <w:rPr>
          <w:lang w:val="en-US"/>
        </w:rPr>
        <w:t xml:space="preserve"> following the equation</w:t>
      </w:r>
      <w:r w:rsidR="00E00EE5">
        <w:rPr>
          <w:lang w:val="en-US"/>
        </w:rPr>
        <w:t xml:space="preserve"> </w:t>
      </w:r>
      <w:r w:rsidR="00E00EE5">
        <w:rPr>
          <w:lang w:val="en-US"/>
        </w:rPr>
        <w:fldChar w:fldCharType="begin"/>
      </w:r>
      <w:r w:rsidR="002E46CD">
        <w:rPr>
          <w:lang w:val="en-US"/>
        </w:rPr>
        <w:instrText xml:space="preserve"> ADDIN ZOTERO_ITEM CSL_CITATION {"citationID":"w6ysh5xW","properties":{"formattedCitation":"(Attix,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E00EE5">
        <w:rPr>
          <w:lang w:val="en-US"/>
        </w:rPr>
        <w:fldChar w:fldCharType="separate"/>
      </w:r>
      <w:r w:rsidR="00E00EE5" w:rsidRPr="00E00EE5">
        <w:rPr>
          <w:rFonts w:cs="Times New Roman"/>
          <w:lang w:val="en-US"/>
        </w:rPr>
        <w:t>(</w:t>
      </w:r>
      <w:proofErr w:type="spellStart"/>
      <w:r w:rsidR="00E00EE5" w:rsidRPr="00E00EE5">
        <w:rPr>
          <w:rFonts w:cs="Times New Roman"/>
          <w:lang w:val="en-US"/>
        </w:rPr>
        <w:t>Attix</w:t>
      </w:r>
      <w:proofErr w:type="spellEnd"/>
      <w:r w:rsidR="00E00EE5" w:rsidRPr="00E00EE5">
        <w:rPr>
          <w:rFonts w:cs="Times New Roman"/>
          <w:lang w:val="en-US"/>
        </w:rPr>
        <w:t>, 1986</w:t>
      </w:r>
      <w:r w:rsidR="00E00EE5">
        <w:rPr>
          <w:rFonts w:cs="Times New Roman"/>
          <w:lang w:val="en-US"/>
        </w:rPr>
        <w:t>, p.44</w:t>
      </w:r>
      <w:r w:rsidR="00E00EE5" w:rsidRPr="00E00EE5">
        <w:rPr>
          <w:rFonts w:cs="Times New Roman"/>
          <w:lang w:val="en-US"/>
        </w:rPr>
        <w:t>)</w:t>
      </w:r>
      <w:r w:rsidR="00E00EE5">
        <w:rPr>
          <w:lang w:val="en-US"/>
        </w:rPr>
        <w:fldChar w:fldCharType="end"/>
      </w:r>
      <w:r w:rsidR="00E14398">
        <w:rPr>
          <w:lang w:val="en-US"/>
        </w:rPr>
        <w:t xml:space="preserve"> </w:t>
      </w:r>
    </w:p>
    <w:p w14:paraId="61E40C57" w14:textId="77777777" w:rsidR="00E14398" w:rsidRPr="00E14398" w:rsidRDefault="00E14398" w:rsidP="00CB30D7">
      <w:pPr>
        <w:spacing w:line="360" w:lineRule="auto"/>
        <w:rPr>
          <w:rFonts w:eastAsiaTheme="minorEastAsia"/>
          <w:lang w:val="en-US"/>
        </w:rPr>
      </w:pPr>
      <m:oMathPara>
        <m:oMath>
          <m:r>
            <w:rPr>
              <w:rFonts w:ascii="Cambria Math" w:hAnsi="Cambria Math"/>
              <w:lang w:val="en-US"/>
            </w:rPr>
            <m:t>I=α/</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m:t>
          </m:r>
          <m:r>
            <w:rPr>
              <w:rFonts w:ascii="Cambria Math" w:eastAsiaTheme="minorEastAsia" w:hAnsi="Cambria Math"/>
              <w:lang w:val="en-US"/>
            </w:rPr>
            <m:t xml:space="preserve">, </m:t>
          </m:r>
        </m:oMath>
      </m:oMathPara>
    </w:p>
    <w:p w14:paraId="282F2E64" w14:textId="053FEEA7" w:rsidR="00042A34" w:rsidRDefault="00E14398" w:rsidP="00CB30D7">
      <w:pPr>
        <w:spacing w:line="360" w:lineRule="auto"/>
        <w:rPr>
          <w:lang w:val="en-US"/>
        </w:rPr>
      </w:pPr>
      <w:r>
        <w:rPr>
          <w:rFonts w:eastAsiaTheme="minorEastAsia"/>
          <w:lang w:val="en-US"/>
        </w:rPr>
        <w:t xml:space="preserve">where </w:t>
      </w:r>
      <m:oMath>
        <m:r>
          <w:rPr>
            <w:rFonts w:ascii="Cambria Math" w:eastAsiaTheme="minorEastAsia" w:hAnsi="Cambria Math"/>
            <w:lang w:val="en-US"/>
          </w:rPr>
          <m:t>α</m:t>
        </m:r>
      </m:oMath>
      <w:r>
        <w:rPr>
          <w:rFonts w:eastAsiaTheme="minorEastAsia"/>
          <w:lang w:val="en-US"/>
        </w:rPr>
        <w:t xml:space="preserve"> is a </w:t>
      </w:r>
      <w:r w:rsidR="00FE7C2D">
        <w:rPr>
          <w:rFonts w:eastAsiaTheme="minorEastAsia"/>
          <w:lang w:val="en-US"/>
        </w:rPr>
        <w:t xml:space="preserve">proportionality </w:t>
      </w:r>
      <w:proofErr w:type="gramStart"/>
      <w:r w:rsidR="00E4002E">
        <w:rPr>
          <w:rFonts w:eastAsiaTheme="minorEastAsia"/>
          <w:lang w:val="en-US"/>
        </w:rPr>
        <w:t>constant.</w:t>
      </w:r>
      <w:proofErr w:type="gramEnd"/>
      <w:r w:rsidR="00E4002E">
        <w:rPr>
          <w:rFonts w:eastAsiaTheme="minorEastAsia"/>
          <w:lang w:val="en-US"/>
        </w:rPr>
        <w:t xml:space="preserve"> </w:t>
      </w:r>
      <w:r>
        <w:rPr>
          <w:rFonts w:eastAsiaTheme="minorEastAsia"/>
          <w:lang w:val="en-US"/>
        </w:rPr>
        <w:t xml:space="preserve"> </w:t>
      </w:r>
    </w:p>
    <w:p w14:paraId="35138799" w14:textId="77777777" w:rsidR="00042A34" w:rsidRPr="005A0E2D" w:rsidRDefault="00042A34" w:rsidP="00CB30D7">
      <w:pPr>
        <w:pStyle w:val="Heading3"/>
        <w:spacing w:line="360" w:lineRule="auto"/>
        <w:rPr>
          <w:rFonts w:eastAsiaTheme="minorEastAsia"/>
          <w:lang w:val="en-US"/>
        </w:rPr>
      </w:pPr>
      <w:bookmarkStart w:id="35" w:name="_Toc103247130"/>
      <w:r w:rsidRPr="005A0E2D">
        <w:rPr>
          <w:rFonts w:eastAsiaTheme="minorEastAsia"/>
          <w:lang w:val="en-US"/>
        </w:rPr>
        <w:lastRenderedPageBreak/>
        <w:t>X-ray filtering</w:t>
      </w:r>
      <w:bookmarkEnd w:id="35"/>
    </w:p>
    <w:p w14:paraId="4945C72E" w14:textId="3E2BBE03" w:rsidR="00042A34" w:rsidRPr="00367D63" w:rsidRDefault="00042A34" w:rsidP="00CB30D7">
      <w:pPr>
        <w:spacing w:line="360" w:lineRule="auto"/>
        <w:rPr>
          <w:rFonts w:eastAsiaTheme="minorEastAsia"/>
          <w:lang w:val="en-US"/>
        </w:rPr>
      </w:pPr>
      <w:r>
        <w:rPr>
          <w:rFonts w:eastAsiaTheme="minorEastAsia"/>
          <w:lang w:val="en-US"/>
        </w:rPr>
        <w:t xml:space="preserve">It is often desirable to remove the smaller X-ray energies from the </w:t>
      </w:r>
      <w:r w:rsidR="004E0B14">
        <w:rPr>
          <w:rFonts w:eastAsiaTheme="minorEastAsia"/>
          <w:lang w:val="en-US"/>
        </w:rPr>
        <w:t>X-ray beam</w:t>
      </w:r>
      <w:r>
        <w:rPr>
          <w:rFonts w:eastAsiaTheme="minorEastAsia"/>
          <w:lang w:val="en-US"/>
        </w:rPr>
        <w:t>. This is done by inserting a filter inside the X-ray beam. The filter attenuates lower energy X-rays and creates a more homogeneous energy spectrum</w:t>
      </w:r>
      <w:r w:rsidR="00934503">
        <w:rPr>
          <w:rFonts w:eastAsiaTheme="minorEastAsia"/>
          <w:lang w:val="en-US"/>
        </w:rPr>
        <w:t xml:space="preserve"> </w:t>
      </w:r>
      <w:r w:rsidR="00934503">
        <w:rPr>
          <w:rFonts w:eastAsiaTheme="minorEastAsia"/>
          <w:lang w:val="en-US"/>
        </w:rPr>
        <w:fldChar w:fldCharType="begin"/>
      </w:r>
      <w:r w:rsidR="00934503">
        <w:rPr>
          <w:rFonts w:eastAsiaTheme="minorEastAsia"/>
          <w:lang w:val="en-US"/>
        </w:rPr>
        <w:instrText xml:space="preserve"> ADDIN ZOTERO_ITEM CSL_CITATION {"citationID":"JfnuZKWR","properties":{"formattedCitation":"(Goel, 2021b)","plainCitation":"(Goel, 2021b)","dontUpdate":true,"noteIndex":0},"citationItems":[{"id":72,"uris":["http://zotero.org/users/9228513/items/GWRWQJTU"],"itemData":{"id":72,"type":"webpage","abstract":"Filters are metal sheets placed in the x-ray beam between the window and the patient that are used to attenuate the low-energy (soft) x-ray photons from the spectrum. Filtering is the removal of these low energy x-rays from the beam spectrum whic...","container-title":"Radiopaedia","language":"en-US","note":"DOI: 10.53347/rID-29737","title":"Filters | Radiology Reference Article | Radiopaedia.org","URL":"https://radiopaedia.org/articles/filters","author":[{"family":"Goel","given":"Ayush"}],"accessed":{"date-parts":[["2022",2,9]]},"issued":{"date-parts":[["2021",9,20]]}}}],"schema":"https://github.com/citation-style-language/schema/raw/master/csl-citation.json"} </w:instrText>
      </w:r>
      <w:r w:rsidR="00934503">
        <w:rPr>
          <w:rFonts w:eastAsiaTheme="minorEastAsia"/>
          <w:lang w:val="en-US"/>
        </w:rPr>
        <w:fldChar w:fldCharType="separate"/>
      </w:r>
      <w:r w:rsidR="00934503" w:rsidRPr="0033025E">
        <w:rPr>
          <w:rFonts w:cs="Times New Roman"/>
          <w:lang w:val="en-US"/>
        </w:rPr>
        <w:t>(Goel, 2021)</w:t>
      </w:r>
      <w:r w:rsidR="00934503">
        <w:rPr>
          <w:rFonts w:eastAsiaTheme="minorEastAsia"/>
          <w:lang w:val="en-US"/>
        </w:rPr>
        <w:fldChar w:fldCharType="end"/>
      </w:r>
      <w:r>
        <w:rPr>
          <w:rFonts w:eastAsiaTheme="minorEastAsia"/>
          <w:lang w:val="en-US"/>
        </w:rPr>
        <w:t xml:space="preserve">. </w:t>
      </w:r>
      <w:r>
        <w:rPr>
          <w:rFonts w:eastAsiaTheme="minorEastAsia"/>
          <w:lang w:val="en-US"/>
        </w:rPr>
        <w:fldChar w:fldCharType="begin"/>
      </w:r>
      <w:r>
        <w:rPr>
          <w:rFonts w:eastAsiaTheme="minorEastAsia"/>
          <w:lang w:val="en-US"/>
        </w:rPr>
        <w:instrText xml:space="preserve"> REF _Ref95318165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0E19EF" w:rsidRPr="007A7E97">
        <w:rPr>
          <w:lang w:val="en-US"/>
        </w:rPr>
        <w:t xml:space="preserve">Figure </w:t>
      </w:r>
      <w:r w:rsidR="000E19EF">
        <w:rPr>
          <w:noProof/>
          <w:lang w:val="en-US"/>
        </w:rPr>
        <w:t>1</w:t>
      </w:r>
      <w:r w:rsidR="000E19EF">
        <w:rPr>
          <w:noProof/>
          <w:lang w:val="en-US"/>
        </w:rPr>
        <w:noBreakHyphen/>
        <w:t>8</w:t>
      </w:r>
      <w:r>
        <w:rPr>
          <w:rFonts w:eastAsiaTheme="minorEastAsia"/>
          <w:lang w:val="en-US"/>
        </w:rPr>
        <w:fldChar w:fldCharType="end"/>
      </w:r>
      <w:r>
        <w:rPr>
          <w:rFonts w:eastAsiaTheme="minorEastAsia"/>
          <w:lang w:val="en-US"/>
        </w:rPr>
        <w:t xml:space="preserve"> illustrates the difference between an unfiltered and filtered X-ray beam created in an X-ray tube with tungsten as target. The first peak is the low energy photons </w:t>
      </w:r>
      <w:r w:rsidR="00AF2E1B">
        <w:rPr>
          <w:rFonts w:eastAsiaTheme="minorEastAsia"/>
          <w:lang w:val="en-US"/>
        </w:rPr>
        <w:t>such as background radiation</w:t>
      </w:r>
      <w:r w:rsidR="008173A2">
        <w:rPr>
          <w:rFonts w:eastAsiaTheme="minorEastAsia"/>
          <w:lang w:val="en-US"/>
        </w:rPr>
        <w:t xml:space="preserve">, </w:t>
      </w:r>
      <w:r>
        <w:rPr>
          <w:rFonts w:eastAsiaTheme="minorEastAsia"/>
          <w:lang w:val="en-US"/>
        </w:rPr>
        <w:t>the second and third peak is X-rays emitted after ionization of K-shell electrons</w:t>
      </w:r>
      <w:r w:rsidR="00AF2E1B">
        <w:rPr>
          <w:rFonts w:eastAsiaTheme="minorEastAsia"/>
          <w:lang w:val="en-US"/>
        </w:rPr>
        <w:t xml:space="preserve"> </w:t>
      </w:r>
      <w:r w:rsidR="008643BC">
        <w:rPr>
          <w:rFonts w:eastAsiaTheme="minorEastAsia"/>
          <w:lang w:val="en-US"/>
        </w:rPr>
        <w:fldChar w:fldCharType="begin"/>
      </w:r>
      <w:r w:rsidR="008643BC">
        <w:rPr>
          <w:rFonts w:eastAsiaTheme="minorEastAsia"/>
          <w:lang w:val="en-US"/>
        </w:rPr>
        <w:instrText xml:space="preserve"> ADDIN ZOTERO_ITEM CSL_CITATION {"citationID":"5UvxqyOG","properties":{"formattedCitation":"(Amiri et al., 2021)","plainCitation":"(Amiri et al., 2021)","noteIndex":0},"citationItems":[{"id":71,"uris":["http://zotero.org/users/9228513/items/WFRA8KYI"],"itemData":{"id":71,"type":"article-journal","abstract":"Two phase flows are of particular importance in various research fields. In the current article, a novel system consists of an X-ray tube and one sodium iodide crystal detector with ability of determining type of flow regime as well as void fraction percentage of a two phase flow, is proposed. MCNP-X code was used for physical modelling of the proposed system and its performance. Radial basis function (RBF) was also implemented for analyzing and classifying the obtained data from the proposed system. Counts in each 1 keV energy bin of photon energy spectra in the detector were inserted in RBF as inputs data set and flow regime and void fraction percentage were obtained as the two outputs. After training the RBF network, the system could simultaneously recognize all the flow regimes and predict the void fraction percentage of a modelled liquid–gas two-phase flow with an acceptable error. The proposed methodology in the present paper has three main novelties and advantages over former studies. Firstly, in this system an X-ray tube is used compared to previous studies where one or more radioisotope sources served as radiation source in a radiation based multi-phase flow meter. Secondly, in former works at least two detectors were used to recognize type of flow pattern and meter volume fractions simultaneously, while in this study only one detector is utilized. Thirdly, in this study just one neural network is used, while in other studies more than one network was used.","container-title":"Journal of Nondestructive Evaluation","DOI":"10.1007/s10921-021-00782-w","ISSN":"0195-9298, 1573-4862","issue":"2","journalAbbreviation":"J Nondestruct Eval","language":"en","page":"47","source":"DOI.org (Crossref)","title":"Proposing a Nondestructive and Intelligent System for Simultaneous Determining Flow Regime and Void Fraction Percentage of Gas–Liquid Two Phase Flows Using Polychromatic X-Ray Transmission Spectra","volume":"40","author":[{"family":"Amiri","given":"Saba"},{"family":"Ali","given":"Peshawa Jammal Muhammad"},{"family":"Mohammed","given":"Shivan"},{"family":"Hanus","given":"Robert"},{"family":"Abdulkareem","given":"Lokman"},{"family":"Alanezi","given":"Adnan Alhathal"},{"family":"Eftekhari-Zadeh","given":"Ehsan"},{"family":"Roshani","given":"Gholam Hossein"},{"family":"Nazemi","given":"Ehsan"},{"family":"Kalmoun","given":"El Mostafa"}],"issued":{"date-parts":[["2021",6]]}}}],"schema":"https://github.com/citation-style-language/schema/raw/master/csl-citation.json"} </w:instrText>
      </w:r>
      <w:r w:rsidR="008643BC">
        <w:rPr>
          <w:rFonts w:eastAsiaTheme="minorEastAsia"/>
          <w:lang w:val="en-US"/>
        </w:rPr>
        <w:fldChar w:fldCharType="separate"/>
      </w:r>
      <w:r w:rsidR="008643BC" w:rsidRPr="008643BC">
        <w:rPr>
          <w:rFonts w:cs="Times New Roman"/>
        </w:rPr>
        <w:t>(Amiri et al., 2021)</w:t>
      </w:r>
      <w:r w:rsidR="008643BC">
        <w:rPr>
          <w:rFonts w:eastAsiaTheme="minorEastAsia"/>
          <w:lang w:val="en-US"/>
        </w:rPr>
        <w:fldChar w:fldCharType="end"/>
      </w:r>
      <w:r>
        <w:rPr>
          <w:rFonts w:eastAsiaTheme="minorEastAsia"/>
          <w:lang w:val="en-US"/>
        </w:rPr>
        <w:t xml:space="preserve">. </w:t>
      </w:r>
    </w:p>
    <w:p w14:paraId="14F71E4F" w14:textId="77777777" w:rsidR="00042A34" w:rsidRDefault="00042A34" w:rsidP="00CB30D7">
      <w:pPr>
        <w:spacing w:line="360" w:lineRule="auto"/>
        <w:rPr>
          <w:rFonts w:eastAsiaTheme="minorEastAsia"/>
          <w:b/>
          <w:bCs/>
          <w:lang w:val="en-US"/>
        </w:rPr>
      </w:pPr>
    </w:p>
    <w:p w14:paraId="67527412" w14:textId="77777777" w:rsidR="00042A34" w:rsidRDefault="00042A34" w:rsidP="00CB30D7">
      <w:pPr>
        <w:keepNext/>
        <w:spacing w:line="360" w:lineRule="auto"/>
      </w:pPr>
      <w:r>
        <w:rPr>
          <w:rFonts w:eastAsiaTheme="minorEastAsia"/>
          <w:b/>
          <w:bCs/>
          <w:noProof/>
          <w:lang w:val="en-US"/>
        </w:rPr>
        <w:drawing>
          <wp:inline distT="0" distB="0" distL="0" distR="0" wp14:anchorId="528FBDA0" wp14:editId="6F6A71DF">
            <wp:extent cx="5446207" cy="3528238"/>
            <wp:effectExtent l="0" t="0" r="254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46207" cy="3528238"/>
                    </a:xfrm>
                    <a:prstGeom prst="rect">
                      <a:avLst/>
                    </a:prstGeom>
                  </pic:spPr>
                </pic:pic>
              </a:graphicData>
            </a:graphic>
          </wp:inline>
        </w:drawing>
      </w:r>
    </w:p>
    <w:p w14:paraId="613BB94B" w14:textId="6B068640" w:rsidR="00042A34" w:rsidRPr="007A7E97" w:rsidRDefault="00042A34" w:rsidP="00CB30D7">
      <w:pPr>
        <w:pStyle w:val="Caption"/>
        <w:spacing w:line="360" w:lineRule="auto"/>
        <w:rPr>
          <w:rFonts w:eastAsiaTheme="minorEastAsia"/>
          <w:b/>
          <w:bCs/>
          <w:lang w:val="en-US"/>
        </w:rPr>
      </w:pPr>
      <w:bookmarkStart w:id="36" w:name="_Ref95318165"/>
      <w:r w:rsidRPr="007A7E97">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8</w:t>
      </w:r>
      <w:r w:rsidR="005B1E99">
        <w:rPr>
          <w:lang w:val="en-US"/>
        </w:rPr>
        <w:fldChar w:fldCharType="end"/>
      </w:r>
      <w:bookmarkEnd w:id="36"/>
      <w:r w:rsidRPr="007A7E97">
        <w:rPr>
          <w:lang w:val="en-US"/>
        </w:rPr>
        <w:t>. Unfiltered vs filtered X-ra</w:t>
      </w:r>
      <w:r>
        <w:rPr>
          <w:lang w:val="en-US"/>
        </w:rPr>
        <w:t xml:space="preserve">y energy spectrum created from a Tungsten anode with 2.5 mm aluminum filtering </w:t>
      </w:r>
      <w:r>
        <w:rPr>
          <w:lang w:val="en-US"/>
        </w:rPr>
        <w:fldChar w:fldCharType="begin"/>
      </w:r>
      <w:r w:rsidR="003F507D">
        <w:rPr>
          <w:lang w:val="en-US"/>
        </w:rPr>
        <w:instrText xml:space="preserve"> ADDIN ZOTERO_ITEM CSL_CITATION {"citationID":"CJT17Ip6","properties":{"formattedCitation":"(Amiri et al., 2021)","plainCitation":"(Amiri et al., 2021)","noteIndex":0},"citationItems":[{"id":71,"uris":["http://zotero.org/users/9228513/items/WFRA8KYI"],"itemData":{"id":71,"type":"article-journal","abstract":"Two phase flows are of particular importance in various research fields. In the current article, a novel system consists of an X-ray tube and one sodium iodide crystal detector with ability of determining type of flow regime as well as void fraction percentage of a two phase flow, is proposed. MCNP-X code was used for physical modelling of the proposed system and its performance. Radial basis function (RBF) was also implemented for analyzing and classifying the obtained data from the proposed system. Counts in each 1 keV energy bin of photon energy spectra in the detector were inserted in RBF as inputs data set and flow regime and void fraction percentage were obtained as the two outputs. After training the RBF network, the system could simultaneously recognize all the flow regimes and predict the void fraction percentage of a modelled liquid–gas two-phase flow with an acceptable error. The proposed methodology in the present paper has three main novelties and advantages over former studies. Firstly, in this system an X-ray tube is used compared to previous studies where one or more radioisotope sources served as radiation source in a radiation based multi-phase flow meter. Secondly, in former works at least two detectors were used to recognize type of flow pattern and meter volume fractions simultaneously, while in this study only one detector is utilized. Thirdly, in this study just one neural network is used, while in other studies more than one network was used.","container-title":"Journal of Nondestructive Evaluation","DOI":"10.1007/s10921-021-00782-w","ISSN":"0195-9298, 1573-4862","issue":"2","journalAbbreviation":"J Nondestruct Eval","language":"en","page":"47","source":"DOI.org (Crossref)","title":"Proposing a Nondestructive and Intelligent System for Simultaneous Determining Flow Regime and Void Fraction Percentage of Gas–Liquid Two Phase Flows Using Polychromatic X-Ray Transmission Spectra","volume":"40","author":[{"family":"Amiri","given":"Saba"},{"family":"Ali","given":"Peshawa Jammal Muhammad"},{"family":"Mohammed","given":"Shivan"},{"family":"Hanus","given":"Robert"},{"family":"Abdulkareem","given":"Lokman"},{"family":"Alanezi","given":"Adnan Alhathal"},{"family":"Eftekhari-Zadeh","given":"Ehsan"},{"family":"Roshani","given":"Gholam Hossein"},{"family":"Nazemi","given":"Ehsan"},{"family":"Kalmoun","given":"El Mostafa"}],"issued":{"date-parts":[["2021",6]]}}}],"schema":"https://github.com/citation-style-language/schema/raw/master/csl-citation.json"} </w:instrText>
      </w:r>
      <w:r>
        <w:rPr>
          <w:lang w:val="en-US"/>
        </w:rPr>
        <w:fldChar w:fldCharType="separate"/>
      </w:r>
      <w:r w:rsidRPr="00A3242A">
        <w:rPr>
          <w:rFonts w:cs="Times New Roman"/>
          <w:lang w:val="en-US"/>
        </w:rPr>
        <w:t xml:space="preserve">(Amiri et </w:t>
      </w:r>
      <w:r w:rsidRPr="00CE7EEB">
        <w:rPr>
          <w:rFonts w:cs="Times New Roman"/>
          <w:lang w:val="en-US"/>
        </w:rPr>
        <w:t>al., 2</w:t>
      </w:r>
      <w:r w:rsidRPr="00712290">
        <w:rPr>
          <w:rFonts w:cs="Times New Roman"/>
        </w:rPr>
        <w:t>021)</w:t>
      </w:r>
      <w:r>
        <w:rPr>
          <w:lang w:val="en-US"/>
        </w:rPr>
        <w:fldChar w:fldCharType="end"/>
      </w:r>
      <w:r>
        <w:rPr>
          <w:lang w:val="en-US"/>
        </w:rPr>
        <w:t>.</w:t>
      </w:r>
    </w:p>
    <w:p w14:paraId="0E583FBC" w14:textId="49C62884" w:rsidR="0095704D" w:rsidRPr="0049425B" w:rsidRDefault="005B75E4" w:rsidP="00CB30D7">
      <w:pPr>
        <w:pStyle w:val="Heading2"/>
        <w:spacing w:line="360" w:lineRule="auto"/>
        <w:rPr>
          <w:szCs w:val="30"/>
          <w:lang w:val="en-US"/>
        </w:rPr>
      </w:pPr>
      <w:bookmarkStart w:id="37" w:name="_Ref95382713"/>
      <w:bookmarkStart w:id="38" w:name="_Toc103247131"/>
      <w:r w:rsidRPr="00E42938">
        <w:rPr>
          <w:szCs w:val="30"/>
          <w:lang w:val="en-US"/>
        </w:rPr>
        <w:t>Dosimetry</w:t>
      </w:r>
      <w:bookmarkEnd w:id="37"/>
      <w:bookmarkEnd w:id="38"/>
    </w:p>
    <w:p w14:paraId="41B928BC" w14:textId="23E9FE55" w:rsidR="00595545" w:rsidRPr="009335A6" w:rsidRDefault="0095704D" w:rsidP="00CB30D7">
      <w:pPr>
        <w:spacing w:line="360" w:lineRule="auto"/>
        <w:rPr>
          <w:lang w:val="en-US"/>
        </w:rPr>
      </w:pPr>
      <w:r>
        <w:rPr>
          <w:lang w:val="en-US"/>
        </w:rPr>
        <w:t xml:space="preserve">Taking any medicine requires knowledge about the correct dosage. Medicine is often administered through pills with carefully measured ingredients to give the right effect. Radiation does not have that advantage. Radiation dose is dependent on the energy, exposure time, distance from source, material of the absorber and quality (e.g., photons, </w:t>
      </w:r>
      <w:proofErr w:type="gramStart"/>
      <w:r>
        <w:rPr>
          <w:lang w:val="en-US"/>
        </w:rPr>
        <w:t>protons</w:t>
      </w:r>
      <w:proofErr w:type="gramEnd"/>
      <w:r>
        <w:rPr>
          <w:lang w:val="en-US"/>
        </w:rPr>
        <w:t xml:space="preserve"> or neutrons) of the </w:t>
      </w:r>
      <w:r>
        <w:rPr>
          <w:lang w:val="en-US"/>
        </w:rPr>
        <w:lastRenderedPageBreak/>
        <w:t xml:space="preserve">radiation.   </w:t>
      </w:r>
      <w:r>
        <w:rPr>
          <w:lang w:val="en-US"/>
        </w:rPr>
        <w:br/>
        <w:t>The</w:t>
      </w:r>
      <w:r w:rsidR="0049425B">
        <w:rPr>
          <w:lang w:val="en-US"/>
        </w:rPr>
        <w:t xml:space="preserve"> s</w:t>
      </w:r>
      <w:r w:rsidR="00826B6F">
        <w:rPr>
          <w:lang w:val="en-US"/>
        </w:rPr>
        <w:t>olut</w:t>
      </w:r>
      <w:r>
        <w:rPr>
          <w:lang w:val="en-US"/>
        </w:rPr>
        <w:t>ion has been to use the effects of radiation on different substances such as discoloring (film dosimeter), temperature change (calorimeter) and light emission (thermoluminescence)</w:t>
      </w:r>
      <w:r w:rsidR="0090340A">
        <w:rPr>
          <w:lang w:val="en-US"/>
        </w:rPr>
        <w:t>.</w:t>
      </w:r>
      <w:r>
        <w:rPr>
          <w:lang w:val="en-US"/>
        </w:rPr>
        <w:t xml:space="preserve"> </w:t>
      </w:r>
      <w:r w:rsidR="0090340A">
        <w:rPr>
          <w:lang w:val="en-US"/>
        </w:rPr>
        <w:t>T</w:t>
      </w:r>
      <w:r>
        <w:rPr>
          <w:lang w:val="en-US"/>
        </w:rPr>
        <w:t>o understand all the intricacies of dose measurement we need to define</w:t>
      </w:r>
      <w:r w:rsidR="00E9063B">
        <w:rPr>
          <w:lang w:val="en-US"/>
        </w:rPr>
        <w:t xml:space="preserve"> important</w:t>
      </w:r>
      <w:r>
        <w:rPr>
          <w:lang w:val="en-US"/>
        </w:rPr>
        <w:t xml:space="preserve"> quantities.</w:t>
      </w:r>
    </w:p>
    <w:p w14:paraId="6E18460F" w14:textId="77777777" w:rsidR="00163904" w:rsidRDefault="00E42938" w:rsidP="00CB30D7">
      <w:pPr>
        <w:pStyle w:val="Heading3"/>
        <w:spacing w:line="360" w:lineRule="auto"/>
        <w:rPr>
          <w:rFonts w:eastAsiaTheme="minorEastAsia"/>
          <w:lang w:val="en-US"/>
        </w:rPr>
      </w:pPr>
      <w:bookmarkStart w:id="39" w:name="_Ref94700940"/>
      <w:bookmarkStart w:id="40" w:name="_Toc103247132"/>
      <w:r>
        <w:rPr>
          <w:rFonts w:eastAsiaTheme="minorEastAsia"/>
          <w:lang w:val="en-US"/>
        </w:rPr>
        <w:t>Quantities</w:t>
      </w:r>
      <w:bookmarkEnd w:id="39"/>
      <w:bookmarkEnd w:id="40"/>
    </w:p>
    <w:p w14:paraId="0310AEAA" w14:textId="001E2968" w:rsidR="001A7F1F" w:rsidRDefault="00163904" w:rsidP="00CB30D7">
      <w:pPr>
        <w:pStyle w:val="Heading4"/>
        <w:spacing w:line="360" w:lineRule="auto"/>
        <w:rPr>
          <w:rFonts w:eastAsiaTheme="minorEastAsia"/>
          <w:lang w:val="en-US"/>
        </w:rPr>
      </w:pPr>
      <w:r>
        <w:rPr>
          <w:rFonts w:eastAsiaTheme="minorEastAsia"/>
          <w:lang w:val="en-US"/>
        </w:rPr>
        <w:t xml:space="preserve">Ionizing radiation field </w:t>
      </w:r>
    </w:p>
    <w:p w14:paraId="4B3B9546" w14:textId="7BA6EFD8" w:rsidR="00FA5C1B" w:rsidRPr="00163904" w:rsidRDefault="00FA5C1B" w:rsidP="00CB30D7">
      <w:pPr>
        <w:spacing w:line="360" w:lineRule="auto"/>
        <w:rPr>
          <w:b/>
          <w:bCs/>
          <w:lang w:val="en-US"/>
        </w:rPr>
      </w:pPr>
      <w:r>
        <w:rPr>
          <w:lang w:val="en-US"/>
        </w:rPr>
        <w:t xml:space="preserve">We wish to find number of ionizations in a point P inside a field of ionizing radiation. A ray cannot interact with a </w:t>
      </w:r>
      <w:r w:rsidR="006416A3">
        <w:rPr>
          <w:lang w:val="en-US"/>
        </w:rPr>
        <w:t>0-dimensional</w:t>
      </w:r>
      <w:r w:rsidR="001F0E58">
        <w:rPr>
          <w:lang w:val="en-US"/>
        </w:rPr>
        <w:t xml:space="preserve"> point</w:t>
      </w:r>
      <w:r>
        <w:rPr>
          <w:lang w:val="en-US"/>
        </w:rPr>
        <w:t xml:space="preserve">, we therefore define a finite area </w:t>
      </w:r>
      <m:oMath>
        <m:r>
          <w:rPr>
            <w:rFonts w:ascii="Cambria Math" w:hAnsi="Cambria Math"/>
            <w:lang w:val="en-US"/>
          </w:rPr>
          <m:t>a</m:t>
        </m:r>
      </m:oMath>
      <w:r>
        <w:rPr>
          <w:lang w:val="en-US"/>
        </w:rPr>
        <w:t xml:space="preserve"> around the point. The incident angle of the ray might not be parallel to the area </w:t>
      </w:r>
      <m:oMath>
        <m:r>
          <w:rPr>
            <w:rFonts w:ascii="Cambria Math" w:hAnsi="Cambria Math"/>
            <w:lang w:val="en-US"/>
          </w:rPr>
          <m:t>a</m:t>
        </m:r>
      </m:oMath>
      <w:r>
        <w:rPr>
          <w:lang w:val="en-US"/>
        </w:rPr>
        <w:t xml:space="preserve">, we therefore need to account for all possible angles. This results in a sphere around P as seen in </w:t>
      </w:r>
      <w:r>
        <w:rPr>
          <w:lang w:val="en-US"/>
        </w:rPr>
        <w:fldChar w:fldCharType="begin"/>
      </w:r>
      <w:r>
        <w:rPr>
          <w:lang w:val="en-US"/>
        </w:rPr>
        <w:instrText xml:space="preserve"> REF _Ref92980966 \h </w:instrText>
      </w:r>
      <w:r w:rsidR="00CB30D7">
        <w:rPr>
          <w:lang w:val="en-US"/>
        </w:rPr>
        <w:instrText xml:space="preserve"> \* MERGEFORMAT </w:instrText>
      </w:r>
      <w:r>
        <w:rPr>
          <w:lang w:val="en-US"/>
        </w:rPr>
      </w:r>
      <w:r>
        <w:rPr>
          <w:lang w:val="en-US"/>
        </w:rPr>
        <w:fldChar w:fldCharType="separate"/>
      </w:r>
      <w:r w:rsidR="000E19EF">
        <w:rPr>
          <w:b/>
          <w:bCs/>
          <w:lang w:val="en-US"/>
        </w:rPr>
        <w:t>Error! Reference source not found.</w:t>
      </w:r>
      <w:r>
        <w:rPr>
          <w:lang w:val="en-US"/>
        </w:rPr>
        <w:fldChar w:fldCharType="end"/>
      </w:r>
      <w:r>
        <w:rPr>
          <w:lang w:val="en-US"/>
        </w:rPr>
        <w:t xml:space="preserve"> with infinitesimal volume </w:t>
      </w:r>
      <w:proofErr w:type="spellStart"/>
      <w:r>
        <w:rPr>
          <w:lang w:val="en-US"/>
        </w:rPr>
        <w:t>dV</w:t>
      </w:r>
      <w:proofErr w:type="spellEnd"/>
      <w:r>
        <w:rPr>
          <w:lang w:val="en-US"/>
        </w:rPr>
        <w:t>, mass dm and cross-sectional area da</w:t>
      </w:r>
      <w:r w:rsidR="005E2F36">
        <w:rPr>
          <w:lang w:val="en-US"/>
        </w:rPr>
        <w:t xml:space="preserve"> </w:t>
      </w:r>
      <w:r w:rsidR="005E2F36">
        <w:rPr>
          <w:lang w:val="en-US"/>
        </w:rPr>
        <w:fldChar w:fldCharType="begin"/>
      </w:r>
      <w:r w:rsidR="00911430">
        <w:rPr>
          <w:lang w:val="en-US"/>
        </w:rPr>
        <w:instrText xml:space="preserve"> ADDIN ZOTERO_ITEM CSL_CITATION {"citationID":"3Go0Uw1s","properties":{"formattedCitation":"(Attix,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5E2F36">
        <w:rPr>
          <w:lang w:val="en-US"/>
        </w:rPr>
        <w:fldChar w:fldCharType="separate"/>
      </w:r>
      <w:r w:rsidR="005E2F36" w:rsidRPr="0002611E">
        <w:rPr>
          <w:rFonts w:cs="Times New Roman"/>
          <w:lang w:val="en-US"/>
        </w:rPr>
        <w:t>(</w:t>
      </w:r>
      <w:proofErr w:type="spellStart"/>
      <w:r w:rsidR="005E2F36" w:rsidRPr="0002611E">
        <w:rPr>
          <w:rFonts w:cs="Times New Roman"/>
          <w:lang w:val="en-US"/>
        </w:rPr>
        <w:t>Attix</w:t>
      </w:r>
      <w:proofErr w:type="spellEnd"/>
      <w:r w:rsidR="005E2F36" w:rsidRPr="0002611E">
        <w:rPr>
          <w:rFonts w:cs="Times New Roman"/>
          <w:lang w:val="en-US"/>
        </w:rPr>
        <w:t>, 1986</w:t>
      </w:r>
      <w:r w:rsidR="00646495">
        <w:rPr>
          <w:rFonts w:cs="Times New Roman"/>
          <w:lang w:val="en-US"/>
        </w:rPr>
        <w:t>, p.</w:t>
      </w:r>
      <w:r w:rsidR="00386304">
        <w:rPr>
          <w:rFonts w:cs="Times New Roman"/>
          <w:lang w:val="en-US"/>
        </w:rPr>
        <w:t>5-6</w:t>
      </w:r>
      <w:r w:rsidR="005E2F36" w:rsidRPr="0002611E">
        <w:rPr>
          <w:rFonts w:cs="Times New Roman"/>
          <w:lang w:val="en-US"/>
        </w:rPr>
        <w:t>)</w:t>
      </w:r>
      <w:r w:rsidR="005E2F36">
        <w:rPr>
          <w:lang w:val="en-US"/>
        </w:rPr>
        <w:fldChar w:fldCharType="end"/>
      </w:r>
      <w:r>
        <w:rPr>
          <w:lang w:val="en-US"/>
        </w:rPr>
        <w:t xml:space="preserve">. </w:t>
      </w:r>
      <w:r>
        <w:rPr>
          <w:lang w:val="en-US"/>
        </w:rPr>
        <w:br/>
        <w:t xml:space="preserve">The number of traversing rays per cross sectional area da is defined as </w:t>
      </w:r>
      <w:r w:rsidRPr="00E213F9">
        <w:rPr>
          <w:b/>
          <w:bCs/>
          <w:lang w:val="en-US"/>
        </w:rPr>
        <w:t xml:space="preserve">fluence </w:t>
      </w:r>
      <m:oMath>
        <m:r>
          <m:rPr>
            <m:sty m:val="b"/>
          </m:rPr>
          <w:rPr>
            <w:rFonts w:ascii="Cambria Math" w:hAnsi="Cambria Math"/>
            <w:lang w:val="en-US"/>
          </w:rPr>
          <m:t>Φ</m:t>
        </m:r>
      </m:oMath>
      <w:r>
        <w:rPr>
          <w:rFonts w:eastAsiaTheme="minorEastAsia"/>
          <w:lang w:val="en-US"/>
        </w:rPr>
        <w:t>.</w:t>
      </w:r>
    </w:p>
    <w:p w14:paraId="4C9A00B0" w14:textId="5C0A9F7B" w:rsidR="00D626C4" w:rsidRPr="00D626C4" w:rsidRDefault="0001292B" w:rsidP="00CB30D7">
      <w:pPr>
        <w:spacing w:line="360" w:lineRule="auto"/>
        <w:rPr>
          <w:lang w:val="en-US"/>
        </w:rPr>
      </w:pPr>
      <m:oMathPara>
        <m:oMath>
          <m:r>
            <m:rPr>
              <m:sty m:val="p"/>
            </m:rPr>
            <w:rPr>
              <w:rFonts w:ascii="Cambria Math" w:eastAsiaTheme="minorEastAsia" w:hAnsi="Cambria Math"/>
              <w:lang w:val="en-US"/>
            </w:rPr>
            <m:t>Φ</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dN</m:t>
              </m:r>
            </m:num>
            <m:den>
              <m:r>
                <w:rPr>
                  <w:rFonts w:ascii="Cambria Math" w:eastAsiaTheme="minorEastAsia" w:hAnsi="Cambria Math"/>
                  <w:lang w:val="en-US"/>
                </w:rPr>
                <m:t>da</m:t>
              </m:r>
            </m:den>
          </m:f>
        </m:oMath>
      </m:oMathPara>
    </w:p>
    <w:p w14:paraId="73162621" w14:textId="4BB13F35" w:rsidR="001A7F1F" w:rsidRDefault="00027BD8" w:rsidP="00CB30D7">
      <w:pPr>
        <w:spacing w:after="160" w:line="360" w:lineRule="auto"/>
        <w:rPr>
          <w:rFonts w:eastAsiaTheme="minorEastAsia"/>
          <w:b/>
          <w:bCs/>
          <w:lang w:val="en-US"/>
        </w:rPr>
      </w:pPr>
      <w:r>
        <w:rPr>
          <w:rFonts w:eastAsiaTheme="minorEastAsia"/>
          <w:lang w:val="en-US"/>
        </w:rPr>
        <w:t xml:space="preserve">If the number of rays differs over time, the fluence needs to be integrated over time to get the fluence rate. </w:t>
      </w:r>
      <w:r>
        <w:rPr>
          <w:rFonts w:eastAsiaTheme="minorEastAsia"/>
          <w:lang w:val="en-US"/>
        </w:rPr>
        <w:br/>
        <w:t>The</w:t>
      </w:r>
      <w:r w:rsidR="00667C0C">
        <w:rPr>
          <w:rFonts w:eastAsiaTheme="minorEastAsia"/>
          <w:lang w:val="en-US"/>
        </w:rPr>
        <w:t xml:space="preserve"> radiant</w:t>
      </w:r>
      <w:r>
        <w:rPr>
          <w:rFonts w:eastAsiaTheme="minorEastAsia"/>
          <w:lang w:val="en-US"/>
        </w:rPr>
        <w:t xml:space="preserve"> energy of the rays is equally as important as the </w:t>
      </w:r>
      <w:r w:rsidR="00DE5B83">
        <w:rPr>
          <w:rFonts w:eastAsiaTheme="minorEastAsia"/>
          <w:lang w:val="en-US"/>
        </w:rPr>
        <w:t>number</w:t>
      </w:r>
      <w:r w:rsidR="00182AA7">
        <w:rPr>
          <w:rFonts w:eastAsiaTheme="minorEastAsia"/>
          <w:lang w:val="en-US"/>
        </w:rPr>
        <w:t xml:space="preserve"> of rays,</w:t>
      </w:r>
      <w:r w:rsidR="00561584">
        <w:rPr>
          <w:rFonts w:eastAsiaTheme="minorEastAsia"/>
          <w:lang w:val="en-US"/>
        </w:rPr>
        <w:t xml:space="preserve"> </w:t>
      </w:r>
      <w:r w:rsidR="00421E0F">
        <w:rPr>
          <w:rFonts w:eastAsiaTheme="minorEastAsia"/>
          <w:lang w:val="en-US"/>
        </w:rPr>
        <w:t xml:space="preserve">for a </w:t>
      </w:r>
      <w:proofErr w:type="spellStart"/>
      <w:r w:rsidR="00421E0F">
        <w:rPr>
          <w:rFonts w:eastAsiaTheme="minorEastAsia"/>
          <w:lang w:val="en-US"/>
        </w:rPr>
        <w:t>polyenergetic</w:t>
      </w:r>
      <w:proofErr w:type="spellEnd"/>
      <w:r w:rsidR="00421E0F">
        <w:rPr>
          <w:rFonts w:eastAsiaTheme="minorEastAsia"/>
          <w:lang w:val="en-US"/>
        </w:rPr>
        <w:t xml:space="preserve"> </w:t>
      </w:r>
      <w:r w:rsidR="000955A6">
        <w:rPr>
          <w:rFonts w:eastAsiaTheme="minorEastAsia"/>
          <w:lang w:val="en-US"/>
        </w:rPr>
        <w:t>beam with energies E</w:t>
      </w:r>
      <w:r w:rsidR="00F1116A">
        <w:rPr>
          <w:rFonts w:eastAsiaTheme="minorEastAsia"/>
          <w:lang w:val="en-US"/>
        </w:rPr>
        <w:t>,</w:t>
      </w:r>
      <w:r w:rsidR="00667C0C">
        <w:rPr>
          <w:rFonts w:eastAsiaTheme="minorEastAsia"/>
          <w:lang w:val="en-US"/>
        </w:rPr>
        <w:t xml:space="preserve"> we have</w:t>
      </w:r>
      <w:r>
        <w:rPr>
          <w:rFonts w:eastAsiaTheme="minorEastAsia"/>
          <w:lang w:val="en-US"/>
        </w:rPr>
        <w:t xml:space="preserve"> </w:t>
      </w:r>
      <w:r>
        <w:rPr>
          <w:rFonts w:eastAsiaTheme="minorEastAsia"/>
          <w:b/>
          <w:bCs/>
          <w:lang w:val="en-US"/>
        </w:rPr>
        <w:t xml:space="preserve">energy fluence </w:t>
      </w:r>
      <w:r>
        <w:rPr>
          <w:rFonts w:eastAsiaTheme="minorEastAsia"/>
          <w:lang w:val="en-US"/>
        </w:rPr>
        <w:t xml:space="preserve"> </w:t>
      </w:r>
      <m:oMath>
        <m:r>
          <m:rPr>
            <m:sty m:val="b"/>
          </m:rPr>
          <w:rPr>
            <w:rFonts w:ascii="Cambria Math" w:eastAsiaTheme="minorEastAsia" w:hAnsi="Cambria Math"/>
            <w:lang w:val="en-US"/>
          </w:rPr>
          <m:t>Ψ</m:t>
        </m:r>
      </m:oMath>
      <w:r>
        <w:rPr>
          <w:rFonts w:eastAsiaTheme="minorEastAsia"/>
          <w:b/>
          <w:bCs/>
          <w:lang w:val="en-US"/>
        </w:rPr>
        <w:t>.</w:t>
      </w:r>
    </w:p>
    <w:p w14:paraId="6A8B35E0" w14:textId="3D554259" w:rsidR="00027BD8" w:rsidRPr="00282EE2" w:rsidRDefault="00282EE2" w:rsidP="00CB30D7">
      <w:pPr>
        <w:spacing w:after="160" w:line="360" w:lineRule="auto"/>
        <w:rPr>
          <w:rFonts w:eastAsiaTheme="minorEastAsia"/>
          <w:lang w:val="en-US"/>
        </w:rPr>
      </w:pPr>
      <m:oMathPara>
        <m:oMath>
          <m:r>
            <m:rPr>
              <m:sty m:val="p"/>
            </m:rPr>
            <w:rPr>
              <w:rFonts w:ascii="Cambria Math" w:eastAsiaTheme="minorEastAsia" w:hAnsi="Cambria Math"/>
              <w:lang w:val="en-US"/>
            </w:rPr>
            <m:t>Ψ=</m:t>
          </m:r>
          <m:f>
            <m:fPr>
              <m:ctrlPr>
                <w:rPr>
                  <w:rFonts w:ascii="Cambria Math" w:eastAsiaTheme="minorEastAsia" w:hAnsi="Cambria Math"/>
                  <w:lang w:val="en-US"/>
                </w:rPr>
              </m:ctrlPr>
            </m:fPr>
            <m:num>
              <m:sSup>
                <m:sSupPr>
                  <m:ctrlPr>
                    <w:rPr>
                      <w:rFonts w:ascii="Cambria Math" w:eastAsiaTheme="minorEastAsia" w:hAnsi="Cambria Math"/>
                      <w:lang w:val="en-US"/>
                    </w:rPr>
                  </m:ctrlPr>
                </m:sSupPr>
                <m:e>
                  <m:r>
                    <m:rPr>
                      <m:sty m:val="p"/>
                    </m:rPr>
                    <w:rPr>
                      <w:rFonts w:ascii="Cambria Math" w:eastAsiaTheme="minorEastAsia" w:hAnsi="Cambria Math"/>
                      <w:lang w:val="en-US"/>
                    </w:rPr>
                    <m:t>d</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N</m:t>
              </m:r>
              <m:d>
                <m:dPr>
                  <m:ctrlPr>
                    <w:rPr>
                      <w:rFonts w:ascii="Cambria Math" w:eastAsiaTheme="minorEastAsia" w:hAnsi="Cambria Math"/>
                      <w:lang w:val="en-US"/>
                    </w:rPr>
                  </m:ctrlPr>
                </m:dPr>
                <m:e>
                  <m:r>
                    <m:rPr>
                      <m:sty m:val="p"/>
                    </m:rPr>
                    <w:rPr>
                      <w:rFonts w:ascii="Cambria Math" w:eastAsiaTheme="minorEastAsia" w:hAnsi="Cambria Math"/>
                      <w:lang w:val="en-US"/>
                    </w:rPr>
                    <m:t>E</m:t>
                  </m:r>
                </m:e>
              </m:d>
            </m:num>
            <m:den>
              <m:r>
                <m:rPr>
                  <m:sty m:val="p"/>
                </m:rPr>
                <w:rPr>
                  <w:rFonts w:ascii="Cambria Math" w:eastAsiaTheme="minorEastAsia" w:hAnsi="Cambria Math"/>
                  <w:lang w:val="en-US"/>
                </w:rPr>
                <m:t>dadE</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ty m:val="p"/>
                </m:rPr>
                <w:rPr>
                  <w:rFonts w:ascii="Cambria Math" w:eastAsiaTheme="minorEastAsia" w:hAnsi="Cambria Math"/>
                  <w:lang w:val="en-US"/>
                </w:rPr>
                <m:t>Φ</m:t>
              </m:r>
              <m:d>
                <m:dPr>
                  <m:ctrlPr>
                    <w:rPr>
                      <w:rFonts w:ascii="Cambria Math" w:eastAsiaTheme="minorEastAsia" w:hAnsi="Cambria Math"/>
                      <w:lang w:val="en-US"/>
                    </w:rPr>
                  </m:ctrlPr>
                </m:dPr>
                <m:e>
                  <m:r>
                    <m:rPr>
                      <m:sty m:val="p"/>
                    </m:rPr>
                    <w:rPr>
                      <w:rFonts w:ascii="Cambria Math" w:eastAsiaTheme="minorEastAsia" w:hAnsi="Cambria Math"/>
                      <w:lang w:val="en-US"/>
                    </w:rPr>
                    <m:t>E</m:t>
                  </m:r>
                </m:e>
              </m:d>
            </m:num>
            <m:den>
              <m:r>
                <w:rPr>
                  <w:rFonts w:ascii="Cambria Math" w:eastAsiaTheme="minorEastAsia" w:hAnsi="Cambria Math"/>
                  <w:lang w:val="en-US"/>
                </w:rPr>
                <m:t>dE</m:t>
              </m:r>
            </m:den>
          </m:f>
        </m:oMath>
      </m:oMathPara>
    </w:p>
    <w:p w14:paraId="7F9950F9" w14:textId="353DDEFC" w:rsidR="00E15EF5" w:rsidRDefault="00B16EBB" w:rsidP="00CB30D7">
      <w:pPr>
        <w:spacing w:after="160" w:line="360" w:lineRule="auto"/>
        <w:rPr>
          <w:rFonts w:eastAsiaTheme="minorEastAsia"/>
          <w:lang w:val="en-US"/>
        </w:rPr>
      </w:pPr>
      <w:r w:rsidRPr="005C552D">
        <w:rPr>
          <w:b/>
          <w:bCs/>
          <w:noProof/>
          <w:lang w:val="en-US"/>
        </w:rPr>
        <w:drawing>
          <wp:anchor distT="0" distB="0" distL="114300" distR="114300" simplePos="0" relativeHeight="251686912" behindDoc="0" locked="0" layoutInCell="1" allowOverlap="1" wp14:anchorId="22B335F0" wp14:editId="58BA51F4">
            <wp:simplePos x="0" y="0"/>
            <wp:positionH relativeFrom="margin">
              <wp:posOffset>0</wp:posOffset>
            </wp:positionH>
            <wp:positionV relativeFrom="paragraph">
              <wp:posOffset>291465</wp:posOffset>
            </wp:positionV>
            <wp:extent cx="2601595" cy="1508125"/>
            <wp:effectExtent l="0" t="0" r="8255" b="0"/>
            <wp:wrapSquare wrapText="bothSides"/>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601595" cy="1508125"/>
                    </a:xfrm>
                    <a:prstGeom prst="rect">
                      <a:avLst/>
                    </a:prstGeom>
                  </pic:spPr>
                </pic:pic>
              </a:graphicData>
            </a:graphic>
            <wp14:sizeRelH relativeFrom="margin">
              <wp14:pctWidth>0</wp14:pctWidth>
            </wp14:sizeRelH>
            <wp14:sizeRelV relativeFrom="margin">
              <wp14:pctHeight>0</wp14:pctHeight>
            </wp14:sizeRelV>
          </wp:anchor>
        </w:drawing>
      </w:r>
    </w:p>
    <w:p w14:paraId="1AC95F44" w14:textId="21A026B1" w:rsidR="00B16EBB" w:rsidRDefault="009714C9" w:rsidP="00CB30D7">
      <w:pPr>
        <w:spacing w:after="160" w:line="360" w:lineRule="auto"/>
        <w:rPr>
          <w:rFonts w:eastAsiaTheme="minorEastAsia"/>
          <w:lang w:val="en-US"/>
        </w:rPr>
      </w:pPr>
      <w:r>
        <w:rPr>
          <w:noProof/>
        </w:rPr>
        <mc:AlternateContent>
          <mc:Choice Requires="wps">
            <w:drawing>
              <wp:anchor distT="0" distB="0" distL="114300" distR="114300" simplePos="0" relativeHeight="251688960" behindDoc="0" locked="0" layoutInCell="1" allowOverlap="1" wp14:anchorId="165BF5D4" wp14:editId="7123E79F">
                <wp:simplePos x="0" y="0"/>
                <wp:positionH relativeFrom="column">
                  <wp:posOffset>2682910</wp:posOffset>
                </wp:positionH>
                <wp:positionV relativeFrom="paragraph">
                  <wp:posOffset>169189</wp:posOffset>
                </wp:positionV>
                <wp:extent cx="260159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1ABDCB28" w14:textId="40868478" w:rsidR="009714C9" w:rsidRPr="006C7CAC" w:rsidRDefault="009714C9" w:rsidP="009714C9">
                            <w:pPr>
                              <w:pStyle w:val="Caption"/>
                              <w:rPr>
                                <w:b/>
                                <w:bCs/>
                                <w:noProof/>
                                <w:sz w:val="24"/>
                                <w:lang w:val="en-US"/>
                              </w:rPr>
                            </w:pPr>
                            <w:bookmarkStart w:id="41" w:name="_Ref99369557"/>
                            <w:r w:rsidRPr="006C7CAC">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9</w:t>
                            </w:r>
                            <w:r w:rsidR="005B1E99">
                              <w:rPr>
                                <w:lang w:val="en-US"/>
                              </w:rPr>
                              <w:fldChar w:fldCharType="end"/>
                            </w:r>
                            <w:bookmarkEnd w:id="41"/>
                            <w:r w:rsidRPr="006C7CAC">
                              <w:rPr>
                                <w:lang w:val="en-US"/>
                              </w:rPr>
                              <w:t xml:space="preserve">. </w:t>
                            </w:r>
                            <w:r w:rsidR="006C7CAC" w:rsidRPr="00DB7223">
                              <w:rPr>
                                <w:lang w:val="en-US"/>
                              </w:rPr>
                              <w:t>Ionizing radiation field d</w:t>
                            </w:r>
                            <w:r w:rsidR="006C7CAC">
                              <w:rPr>
                                <w:lang w:val="en-US"/>
                              </w:rPr>
                              <w:t xml:space="preserve">efined as a sphere encapsulation a point P with infinitesimal volume </w:t>
                            </w:r>
                            <w:proofErr w:type="spellStart"/>
                            <w:r w:rsidR="006C7CAC">
                              <w:rPr>
                                <w:lang w:val="en-US"/>
                              </w:rPr>
                              <w:t>dV</w:t>
                            </w:r>
                            <w:proofErr w:type="spellEnd"/>
                            <w:r w:rsidR="006C7CAC">
                              <w:rPr>
                                <w:lang w:val="en-US"/>
                              </w:rPr>
                              <w:t xml:space="preserve">, mass dm, with a cross sectional area da </w:t>
                            </w:r>
                            <w:r w:rsidR="006C7CAC">
                              <w:rPr>
                                <w:lang w:val="en-US"/>
                              </w:rPr>
                              <w:fldChar w:fldCharType="begin"/>
                            </w:r>
                            <w:r w:rsidR="006C7CAC">
                              <w:rPr>
                                <w:lang w:val="en-US"/>
                              </w:rPr>
                              <w:instrText xml:space="preserve"> ADDIN ZOTERO_ITEM CSL_CITATION {"citationID":"gYGFJgU5","properties":{"formattedCitation":"(Attix, 1986)","plainCitation":"(Attix, 1986)","noteIndex":0},"citationItems":[{"id":9,"uris":["http://zotero.org/users/local/GCOCszNG/items/BXRWNI2F"],"uri":["http://zotero.org/users/local/GCOCszNG/items/BXRWNI2F"],"itemData":{"id":9,"type":"book","abstract":"A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C7CAC">
                              <w:rPr>
                                <w:lang w:val="en-US"/>
                              </w:rPr>
                              <w:fldChar w:fldCharType="separate"/>
                            </w:r>
                            <w:r w:rsidR="006C7CAC" w:rsidRPr="0002611E">
                              <w:rPr>
                                <w:rFonts w:cs="Times New Roman"/>
                                <w:lang w:val="en-US"/>
                              </w:rPr>
                              <w:t>(Attix, 1986</w:t>
                            </w:r>
                            <w:r w:rsidR="006C7CAC">
                              <w:rPr>
                                <w:rFonts w:cs="Times New Roman"/>
                                <w:lang w:val="en-US"/>
                              </w:rPr>
                              <w:t>, p.</w:t>
                            </w:r>
                            <w:r w:rsidR="00222E3A">
                              <w:rPr>
                                <w:rFonts w:cs="Times New Roman"/>
                                <w:lang w:val="en-US"/>
                              </w:rPr>
                              <w:t>6</w:t>
                            </w:r>
                            <w:r w:rsidR="006C7CAC" w:rsidRPr="0002611E">
                              <w:rPr>
                                <w:rFonts w:cs="Times New Roman"/>
                                <w:lang w:val="en-US"/>
                              </w:rPr>
                              <w:t>)</w:t>
                            </w:r>
                            <w:r w:rsidR="006C7CAC">
                              <w:rPr>
                                <w:lang w:val="en-US"/>
                              </w:rPr>
                              <w:fldChar w:fldCharType="end"/>
                            </w:r>
                            <w:r w:rsidR="006C7CAC">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F5D4" id="Text Box 19" o:spid="_x0000_s1030" type="#_x0000_t202" style="position:absolute;margin-left:211.25pt;margin-top:13.3pt;width:204.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yTo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" stroked="f">
                <v:textbox style="mso-fit-shape-to-text:t" inset="0,0,0,0">
                  <w:txbxContent>
                    <w:p w14:paraId="1ABDCB28" w14:textId="40868478" w:rsidR="009714C9" w:rsidRPr="006C7CAC" w:rsidRDefault="009714C9" w:rsidP="009714C9">
                      <w:pPr>
                        <w:pStyle w:val="Caption"/>
                        <w:rPr>
                          <w:b/>
                          <w:bCs/>
                          <w:noProof/>
                          <w:sz w:val="24"/>
                          <w:lang w:val="en-US"/>
                        </w:rPr>
                      </w:pPr>
                      <w:bookmarkStart w:id="42" w:name="_Ref99369557"/>
                      <w:r w:rsidRPr="006C7CAC">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9</w:t>
                      </w:r>
                      <w:r w:rsidR="005B1E99">
                        <w:rPr>
                          <w:lang w:val="en-US"/>
                        </w:rPr>
                        <w:fldChar w:fldCharType="end"/>
                      </w:r>
                      <w:bookmarkEnd w:id="42"/>
                      <w:r w:rsidRPr="006C7CAC">
                        <w:rPr>
                          <w:lang w:val="en-US"/>
                        </w:rPr>
                        <w:t xml:space="preserve">. </w:t>
                      </w:r>
                      <w:r w:rsidR="006C7CAC" w:rsidRPr="00DB7223">
                        <w:rPr>
                          <w:lang w:val="en-US"/>
                        </w:rPr>
                        <w:t>Ionizing radiation field d</w:t>
                      </w:r>
                      <w:r w:rsidR="006C7CAC">
                        <w:rPr>
                          <w:lang w:val="en-US"/>
                        </w:rPr>
                        <w:t xml:space="preserve">efined as a sphere encapsulation a point P with infinitesimal volume </w:t>
                      </w:r>
                      <w:proofErr w:type="spellStart"/>
                      <w:r w:rsidR="006C7CAC">
                        <w:rPr>
                          <w:lang w:val="en-US"/>
                        </w:rPr>
                        <w:t>dV</w:t>
                      </w:r>
                      <w:proofErr w:type="spellEnd"/>
                      <w:r w:rsidR="006C7CAC">
                        <w:rPr>
                          <w:lang w:val="en-US"/>
                        </w:rPr>
                        <w:t xml:space="preserve">, mass dm, with a cross sectional area da </w:t>
                      </w:r>
                      <w:r w:rsidR="006C7CAC">
                        <w:rPr>
                          <w:lang w:val="en-US"/>
                        </w:rPr>
                        <w:fldChar w:fldCharType="begin"/>
                      </w:r>
                      <w:r w:rsidR="006C7CAC">
                        <w:rPr>
                          <w:lang w:val="en-US"/>
                        </w:rPr>
                        <w:instrText xml:space="preserve"> ADDIN ZOTERO_ITEM CSL_CITATION {"citationID":"gYGFJgU5","properties":{"formattedCitation":"(Attix, 1986)","plainCitation":"(Attix, 1986)","noteIndex":0},"citationItems":[{"id":9,"uris":["http://zotero.org/users/local/GCOCszNG/items/BXRWNI2F"],"uri":["http://zotero.org/users/local/GCOCszNG/items/BXRWNI2F"],"itemData":{"id":9,"type":"book","abstract":"A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C7CAC">
                        <w:rPr>
                          <w:lang w:val="en-US"/>
                        </w:rPr>
                        <w:fldChar w:fldCharType="separate"/>
                      </w:r>
                      <w:r w:rsidR="006C7CAC" w:rsidRPr="0002611E">
                        <w:rPr>
                          <w:rFonts w:cs="Times New Roman"/>
                          <w:lang w:val="en-US"/>
                        </w:rPr>
                        <w:t>(Attix, 1986</w:t>
                      </w:r>
                      <w:r w:rsidR="006C7CAC">
                        <w:rPr>
                          <w:rFonts w:cs="Times New Roman"/>
                          <w:lang w:val="en-US"/>
                        </w:rPr>
                        <w:t>, p.</w:t>
                      </w:r>
                      <w:r w:rsidR="00222E3A">
                        <w:rPr>
                          <w:rFonts w:cs="Times New Roman"/>
                          <w:lang w:val="en-US"/>
                        </w:rPr>
                        <w:t>6</w:t>
                      </w:r>
                      <w:r w:rsidR="006C7CAC" w:rsidRPr="0002611E">
                        <w:rPr>
                          <w:rFonts w:cs="Times New Roman"/>
                          <w:lang w:val="en-US"/>
                        </w:rPr>
                        <w:t>)</w:t>
                      </w:r>
                      <w:r w:rsidR="006C7CAC">
                        <w:rPr>
                          <w:lang w:val="en-US"/>
                        </w:rPr>
                        <w:fldChar w:fldCharType="end"/>
                      </w:r>
                      <w:r w:rsidR="006C7CAC">
                        <w:rPr>
                          <w:lang w:val="en-US"/>
                        </w:rPr>
                        <w:t>.</w:t>
                      </w:r>
                    </w:p>
                  </w:txbxContent>
                </v:textbox>
                <w10:wrap type="square"/>
              </v:shape>
            </w:pict>
          </mc:Fallback>
        </mc:AlternateContent>
      </w:r>
    </w:p>
    <w:p w14:paraId="6E556C0B" w14:textId="0E2F9596" w:rsidR="00B16EBB" w:rsidRDefault="00B16EBB" w:rsidP="00CB30D7">
      <w:pPr>
        <w:spacing w:after="160" w:line="360" w:lineRule="auto"/>
        <w:rPr>
          <w:rFonts w:eastAsiaTheme="minorEastAsia"/>
          <w:lang w:val="en-US"/>
        </w:rPr>
      </w:pPr>
    </w:p>
    <w:p w14:paraId="5D9CE11A" w14:textId="01832C85" w:rsidR="00B16EBB" w:rsidRDefault="00B16EBB" w:rsidP="00CB30D7">
      <w:pPr>
        <w:spacing w:after="160" w:line="360" w:lineRule="auto"/>
        <w:rPr>
          <w:rFonts w:eastAsiaTheme="minorEastAsia"/>
          <w:lang w:val="en-US"/>
        </w:rPr>
      </w:pPr>
    </w:p>
    <w:p w14:paraId="661FD747" w14:textId="3663590A" w:rsidR="00B16EBB" w:rsidRDefault="00B16EBB" w:rsidP="00CB30D7">
      <w:pPr>
        <w:spacing w:after="160" w:line="360" w:lineRule="auto"/>
        <w:rPr>
          <w:rFonts w:eastAsiaTheme="minorEastAsia"/>
          <w:lang w:val="en-US"/>
        </w:rPr>
      </w:pPr>
    </w:p>
    <w:p w14:paraId="0A85DE8D" w14:textId="3F5EE785" w:rsidR="00B16EBB" w:rsidRDefault="00B16EBB" w:rsidP="00CB30D7">
      <w:pPr>
        <w:spacing w:after="160" w:line="360" w:lineRule="auto"/>
        <w:rPr>
          <w:rFonts w:eastAsiaTheme="minorEastAsia"/>
          <w:lang w:val="en-US"/>
        </w:rPr>
      </w:pPr>
    </w:p>
    <w:p w14:paraId="673508A6" w14:textId="77777777" w:rsidR="00222E3A" w:rsidRDefault="00222E3A" w:rsidP="00CB30D7">
      <w:pPr>
        <w:spacing w:after="160" w:line="360" w:lineRule="auto"/>
        <w:rPr>
          <w:rFonts w:eastAsiaTheme="minorEastAsia"/>
          <w:lang w:val="en-US"/>
        </w:rPr>
      </w:pPr>
    </w:p>
    <w:p w14:paraId="3B471316" w14:textId="77777777" w:rsidR="00222E3A" w:rsidRDefault="00222E3A" w:rsidP="00CB30D7">
      <w:pPr>
        <w:spacing w:after="160" w:line="360" w:lineRule="auto"/>
        <w:rPr>
          <w:rFonts w:eastAsiaTheme="minorEastAsia"/>
          <w:lang w:val="en-US"/>
        </w:rPr>
      </w:pPr>
    </w:p>
    <w:p w14:paraId="76154822" w14:textId="77777777" w:rsidR="00835AE0" w:rsidRPr="00E747DC" w:rsidRDefault="00835AE0" w:rsidP="00CB30D7">
      <w:pPr>
        <w:pStyle w:val="Heading4"/>
        <w:spacing w:line="360" w:lineRule="auto"/>
        <w:rPr>
          <w:lang w:val="en-US"/>
        </w:rPr>
      </w:pPr>
      <w:r>
        <w:rPr>
          <w:lang w:val="en-US"/>
        </w:rPr>
        <w:t>KERMA</w:t>
      </w:r>
    </w:p>
    <w:p w14:paraId="297D24E8" w14:textId="723A64B8" w:rsidR="00835AE0" w:rsidRDefault="00835AE0" w:rsidP="00CB30D7">
      <w:pPr>
        <w:spacing w:line="360" w:lineRule="auto"/>
        <w:rPr>
          <w:lang w:val="en-US"/>
        </w:rPr>
      </w:pPr>
      <w:r>
        <w:rPr>
          <w:lang w:val="en-US"/>
        </w:rPr>
        <w:t xml:space="preserve">With the energy fluence we have the energies traversing the sphere, but to get a dose we need the rays to interact and release energy. This is where KERMA comes in. Kinetic Energy Release per Mass. It describes the process where uncharged particles (photons and neutrons) </w:t>
      </w:r>
      <w:proofErr w:type="gramStart"/>
      <w:r w:rsidR="00073FC9">
        <w:rPr>
          <w:lang w:val="en-US"/>
        </w:rPr>
        <w:t>ente</w:t>
      </w:r>
      <w:r w:rsidR="00D1385D">
        <w:rPr>
          <w:lang w:val="en-US"/>
        </w:rPr>
        <w:t>rs</w:t>
      </w:r>
      <w:proofErr w:type="gramEnd"/>
      <w:r w:rsidR="00D1385D">
        <w:rPr>
          <w:lang w:val="en-US"/>
        </w:rPr>
        <w:t xml:space="preserve"> a defined volume</w:t>
      </w:r>
      <w:r w:rsidR="00073FC9">
        <w:rPr>
          <w:lang w:val="en-US"/>
        </w:rPr>
        <w:t xml:space="preserve"> </w:t>
      </w:r>
      <w:r w:rsidR="00D1385D">
        <w:rPr>
          <w:lang w:val="en-US"/>
        </w:rPr>
        <w:t>and transfers some or all of</w:t>
      </w:r>
      <w:r>
        <w:rPr>
          <w:lang w:val="en-US"/>
        </w:rPr>
        <w:t xml:space="preserve"> their energy to electrons in </w:t>
      </w:r>
      <w:r w:rsidR="00D1385D">
        <w:rPr>
          <w:lang w:val="en-US"/>
        </w:rPr>
        <w:t>the</w:t>
      </w:r>
      <w:r>
        <w:rPr>
          <w:lang w:val="en-US"/>
        </w:rPr>
        <w:t xml:space="preserve"> volume. The energy transfer </w:t>
      </w:r>
      <w:r w:rsidR="00A9767A">
        <w:rPr>
          <w:lang w:val="en-US"/>
        </w:rPr>
        <w:t>is expressed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BF7806" w14:paraId="2DEC9158" w14:textId="77777777" w:rsidTr="00DB4079">
        <w:tc>
          <w:tcPr>
            <w:tcW w:w="8815" w:type="dxa"/>
          </w:tcPr>
          <w:p w14:paraId="4BD3C4E9" w14:textId="37FF2F4E" w:rsidR="00BF7806" w:rsidRDefault="00FE17CB" w:rsidP="00CB30D7">
            <w:pPr>
              <w:spacing w:line="360" w:lineRule="auto"/>
              <w:rPr>
                <w:lang w:val="en-US"/>
              </w:rPr>
            </w:pPr>
            <m:oMathPara>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γ,in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γ-rl,out</m:t>
                    </m:r>
                  </m:sub>
                </m:sSub>
                <m:r>
                  <w:rPr>
                    <w:rFonts w:ascii="Cambria Math" w:hAnsi="Cambria Math"/>
                    <w:lang w:val="en-US"/>
                  </w:rPr>
                  <m:t>+∑Q ,</m:t>
                </m:r>
              </m:oMath>
            </m:oMathPara>
          </w:p>
        </w:tc>
        <w:tc>
          <w:tcPr>
            <w:tcW w:w="536" w:type="dxa"/>
          </w:tcPr>
          <w:p w14:paraId="1635EDB2" w14:textId="58F13E9F" w:rsidR="00BF7806" w:rsidRDefault="00BF7806"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8</w:t>
            </w:r>
            <w:r>
              <w:fldChar w:fldCharType="end"/>
            </w:r>
          </w:p>
        </w:tc>
      </w:tr>
    </w:tbl>
    <w:p w14:paraId="26C8A08C" w14:textId="1FB86870" w:rsidR="00DB4079" w:rsidRDefault="00DB4079" w:rsidP="00CB30D7">
      <w:pPr>
        <w:spacing w:line="360" w:lineRule="auto"/>
        <w:rPr>
          <w:rFonts w:eastAsiaTheme="minorEastAsia" w:cs="Times New Roman"/>
          <w:lang w:val="en-US"/>
        </w:rPr>
      </w:pPr>
      <w:r>
        <w:rPr>
          <w:rFonts w:cs="Times New Roman"/>
          <w:lang w:val="en-US"/>
        </w:rPr>
        <w:t xml:space="preserve">Where </w:t>
      </w:r>
      <m:oMath>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tr</m:t>
            </m:r>
          </m:sub>
        </m:sSub>
      </m:oMath>
      <w:r>
        <w:rPr>
          <w:rFonts w:eastAsiaTheme="minorEastAsia" w:cs="Times New Roman"/>
          <w:lang w:val="en-US"/>
        </w:rPr>
        <w:t xml:space="preserve"> is the</w:t>
      </w:r>
      <w:r w:rsidR="00E14A69">
        <w:rPr>
          <w:rFonts w:eastAsiaTheme="minorEastAsia" w:cs="Times New Roman"/>
          <w:lang w:val="en-US"/>
        </w:rPr>
        <w:t xml:space="preserve"> expected</w:t>
      </w:r>
      <w:r>
        <w:rPr>
          <w:rFonts w:eastAsiaTheme="minorEastAsia" w:cs="Times New Roman"/>
          <w:lang w:val="en-US"/>
        </w:rPr>
        <w:t xml:space="preserve"> energy transferred from uncharged radiation with energy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γ,in</m:t>
            </m:r>
          </m:sub>
        </m:sSub>
      </m:oMath>
      <w:r>
        <w:rPr>
          <w:rFonts w:eastAsiaTheme="minorEastAsia" w:cs="Times New Roman"/>
          <w:lang w:val="en-US"/>
        </w:rPr>
        <w:t xml:space="preserve"> into the volume minus the energy of the uncharged radiation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γ-rl,out</m:t>
            </m:r>
          </m:sub>
        </m:sSub>
      </m:oMath>
      <w:r>
        <w:rPr>
          <w:rFonts w:eastAsiaTheme="minorEastAsia" w:cs="Times New Roman"/>
          <w:lang w:val="en-US"/>
        </w:rPr>
        <w:t xml:space="preserve"> leaving the volume without interacting. </w:t>
      </w:r>
      <w:r>
        <w:rPr>
          <w:rFonts w:eastAsiaTheme="minorEastAsia" w:cs="Times New Roman"/>
          <w:lang w:val="en-US"/>
        </w:rPr>
        <w:br/>
        <w:t>RL stands for radiative losses and represents interactions where charged particles generate photon energy after the initial ionization. If these photons leave the volume, it does not matter because we</w:t>
      </w:r>
      <w:r w:rsidR="00AC23C9">
        <w:rPr>
          <w:rFonts w:eastAsiaTheme="minorEastAsia" w:cs="Times New Roman"/>
          <w:lang w:val="en-US"/>
        </w:rPr>
        <w:t xml:space="preserve"> a</w:t>
      </w:r>
      <w:r>
        <w:rPr>
          <w:rFonts w:eastAsiaTheme="minorEastAsia" w:cs="Times New Roman"/>
          <w:lang w:val="en-US"/>
        </w:rPr>
        <w:t>re only interested in the energy transferred by the incident particles entering the volume.</w:t>
      </w:r>
      <w:r>
        <w:rPr>
          <w:rFonts w:eastAsiaTheme="minorEastAsia" w:cs="Times New Roman"/>
          <w:lang w:val="en-US"/>
        </w:rPr>
        <w:br/>
        <w:t xml:space="preserve">The final term is conversion of rest mass to energy or energy to rest mass e.g., pair production (see </w:t>
      </w:r>
      <w:r>
        <w:rPr>
          <w:rFonts w:eastAsiaTheme="minorEastAsia" w:cs="Times New Roman"/>
          <w:lang w:val="en-US"/>
        </w:rPr>
        <w:fldChar w:fldCharType="begin"/>
      </w:r>
      <w:r>
        <w:rPr>
          <w:rFonts w:eastAsiaTheme="minorEastAsia" w:cs="Times New Roman"/>
          <w:lang w:val="en-US"/>
        </w:rPr>
        <w:instrText xml:space="preserve"> REF _Ref94693766 \r \h </w:instrText>
      </w:r>
      <w:r w:rsidR="00CB30D7">
        <w:rPr>
          <w:rFonts w:eastAsiaTheme="minorEastAsia" w:cs="Times New Roman"/>
          <w:lang w:val="en-US"/>
        </w:rPr>
        <w:instrText xml:space="preserve"> \* MERGEFORMAT </w:instrText>
      </w:r>
      <w:r>
        <w:rPr>
          <w:rFonts w:eastAsiaTheme="minorEastAsia" w:cs="Times New Roman"/>
          <w:lang w:val="en-US"/>
        </w:rPr>
      </w:r>
      <w:r>
        <w:rPr>
          <w:rFonts w:eastAsiaTheme="minorEastAsia" w:cs="Times New Roman"/>
          <w:lang w:val="en-US"/>
        </w:rPr>
        <w:fldChar w:fldCharType="separate"/>
      </w:r>
      <w:r w:rsidR="000E19EF">
        <w:rPr>
          <w:rFonts w:eastAsiaTheme="minorEastAsia" w:cs="Times New Roman"/>
          <w:lang w:val="en-US"/>
        </w:rPr>
        <w:t>1.1.1</w:t>
      </w:r>
      <w:r>
        <w:rPr>
          <w:rFonts w:eastAsiaTheme="minorEastAsia" w:cs="Times New Roman"/>
          <w:lang w:val="en-US"/>
        </w:rPr>
        <w:fldChar w:fldCharType="end"/>
      </w:r>
      <w:r>
        <w:rPr>
          <w:rFonts w:eastAsiaTheme="minorEastAsia" w:cs="Times New Roman"/>
          <w:lang w:val="en-US"/>
        </w:rPr>
        <w:t xml:space="preserve">) where a photon annihilates creating an electron positron pair. </w:t>
      </w:r>
      <w:r>
        <w:rPr>
          <w:rFonts w:eastAsiaTheme="minorEastAsia" w:cs="Times New Roman"/>
          <w:lang w:val="en-US"/>
        </w:rPr>
        <w:br/>
        <w:t xml:space="preserve">With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tr</m:t>
            </m:r>
          </m:sub>
        </m:sSub>
      </m:oMath>
      <w:r>
        <w:rPr>
          <w:rFonts w:eastAsiaTheme="minorEastAsia" w:cs="Times New Roman"/>
          <w:lang w:val="en-US"/>
        </w:rPr>
        <w:t xml:space="preserve"> we can define KERMA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A669D0" w14:paraId="466B8F6A" w14:textId="77777777" w:rsidTr="00AF04FB">
        <w:tc>
          <w:tcPr>
            <w:tcW w:w="8815" w:type="dxa"/>
          </w:tcPr>
          <w:p w14:paraId="2E103322" w14:textId="73E6BFFE" w:rsidR="00A669D0" w:rsidRDefault="002611EF" w:rsidP="00CB30D7">
            <w:pPr>
              <w:spacing w:line="360" w:lineRule="auto"/>
              <w:rPr>
                <w:lang w:val="en-US"/>
              </w:rPr>
            </w:pPr>
            <m:oMathPara>
              <m:oMath>
                <m:r>
                  <w:rPr>
                    <w:rFonts w:ascii="Cambria Math" w:hAnsi="Cambria Math"/>
                    <w:lang w:val="en-US"/>
                  </w:rPr>
                  <m:t>K=</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tr</m:t>
                        </m:r>
                      </m:sub>
                    </m:sSub>
                  </m:num>
                  <m:den>
                    <m:r>
                      <w:rPr>
                        <w:rFonts w:ascii="Cambria Math" w:hAnsi="Cambria Math"/>
                        <w:lang w:val="en-US"/>
                      </w:rPr>
                      <m:t>dm</m:t>
                    </m:r>
                  </m:den>
                </m:f>
                <m:r>
                  <w:rPr>
                    <w:rFonts w:ascii="Cambria Math" w:hAnsi="Cambria Math"/>
                    <w:lang w:val="en-US"/>
                  </w:rPr>
                  <m:t xml:space="preserve">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J</m:t>
                        </m:r>
                      </m:num>
                      <m:den>
                        <m:r>
                          <w:rPr>
                            <w:rFonts w:ascii="Cambria Math" w:hAnsi="Cambria Math"/>
                            <w:lang w:val="en-US"/>
                          </w:rPr>
                          <m:t>kg</m:t>
                        </m:r>
                      </m:den>
                    </m:f>
                  </m:e>
                </m:d>
              </m:oMath>
            </m:oMathPara>
          </w:p>
        </w:tc>
        <w:bookmarkStart w:id="43" w:name="_Ref97207278"/>
        <w:tc>
          <w:tcPr>
            <w:tcW w:w="535" w:type="dxa"/>
          </w:tcPr>
          <w:p w14:paraId="3E866F60" w14:textId="3169DCF1" w:rsidR="00A669D0" w:rsidRDefault="00A669D0"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9</w:t>
            </w:r>
            <w:r>
              <w:fldChar w:fldCharType="end"/>
            </w:r>
            <w:bookmarkEnd w:id="43"/>
          </w:p>
        </w:tc>
      </w:tr>
    </w:tbl>
    <w:p w14:paraId="285A5FE4" w14:textId="6BA41EA4" w:rsidR="0051769C" w:rsidRDefault="0051769C" w:rsidP="00CB30D7">
      <w:pPr>
        <w:spacing w:line="360" w:lineRule="auto"/>
        <w:rPr>
          <w:rFonts w:eastAsiaTheme="minorEastAsia" w:cs="Times New Roman"/>
          <w:lang w:val="en-US"/>
        </w:rPr>
      </w:pPr>
      <w:r>
        <w:rPr>
          <w:rFonts w:eastAsiaTheme="minorEastAsia" w:cs="Times New Roman"/>
          <w:lang w:val="en-US"/>
        </w:rPr>
        <w:t>For monoenergetic photons, KERMA is related to energy fluence using the expression</w:t>
      </w:r>
      <w:r w:rsidR="002C3637">
        <w:rPr>
          <w:rFonts w:eastAsiaTheme="minorEastAsia" w:cs="Times New Roman"/>
          <w:lang w:val="en-US"/>
        </w:rPr>
        <w:t xml:space="preserve"> </w:t>
      </w:r>
    </w:p>
    <w:p w14:paraId="0963918F" w14:textId="43CF6C0A" w:rsidR="00BF7806" w:rsidRDefault="00CB1ED9" w:rsidP="00CB30D7">
      <w:pPr>
        <w:spacing w:line="360" w:lineRule="auto"/>
        <w:rPr>
          <w:lang w:val="en-US"/>
        </w:rPr>
      </w:pPr>
      <m:oMathPara>
        <m:oMath>
          <m:r>
            <w:rPr>
              <w:rFonts w:ascii="Cambria Math" w:eastAsiaTheme="minorEastAsia" w:hAnsi="Cambria Math" w:cs="Times New Roman"/>
              <w:lang w:val="en-US"/>
            </w:rPr>
            <m:t>K</m:t>
          </m:r>
          <m:r>
            <w:rPr>
              <w:rFonts w:ascii="Cambria Math" w:eastAsiaTheme="minorEastAsia" w:hAnsi="Cambria Math" w:cs="Times New Roman"/>
              <w:lang w:val="sv-SE"/>
            </w:rPr>
            <m:t>=</m:t>
          </m:r>
          <m:r>
            <m:rPr>
              <m:sty m:val="p"/>
            </m:rPr>
            <w:rPr>
              <w:rFonts w:ascii="Cambria Math" w:eastAsiaTheme="minorEastAsia" w:hAnsi="Cambria Math" w:cs="Times New Roman"/>
              <w:lang w:val="en-US"/>
            </w:rPr>
            <m:t>Ψ</m:t>
          </m:r>
          <m:f>
            <m:fPr>
              <m:ctrlPr>
                <w:rPr>
                  <w:rFonts w:ascii="Cambria Math" w:eastAsiaTheme="minorEastAsia" w:hAnsi="Cambria Math" w:cs="Times New Roman"/>
                  <w:i/>
                  <w:lang w:val="sv-SE"/>
                </w:rPr>
              </m:ctrlPr>
            </m:fPr>
            <m:num>
              <m:sSub>
                <m:sSubPr>
                  <m:ctrlPr>
                    <w:rPr>
                      <w:rFonts w:ascii="Cambria Math" w:eastAsiaTheme="minorEastAsia" w:hAnsi="Cambria Math" w:cs="Times New Roman"/>
                      <w:i/>
                      <w:lang w:val="sv-SE"/>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tr</m:t>
                  </m:r>
                </m:sub>
              </m:sSub>
            </m:num>
            <m:den>
              <m:r>
                <w:rPr>
                  <w:rFonts w:ascii="Cambria Math" w:eastAsiaTheme="minorEastAsia" w:hAnsi="Cambria Math" w:cs="Times New Roman"/>
                  <w:lang w:val="en-US"/>
                </w:rPr>
                <m:t>ρ</m:t>
              </m:r>
            </m:den>
          </m:f>
          <m:r>
            <w:rPr>
              <w:rFonts w:ascii="Cambria Math" w:eastAsiaTheme="minorEastAsia" w:hAnsi="Cambria Math" w:cs="Times New Roman"/>
              <w:lang w:val="sv-SE"/>
            </w:rPr>
            <m:t xml:space="preserve"> ,</m:t>
          </m:r>
        </m:oMath>
      </m:oMathPara>
    </w:p>
    <w:p w14:paraId="73061CDB" w14:textId="23DF9C1D" w:rsidR="00B20CAD" w:rsidRDefault="00B20CAD" w:rsidP="00CB30D7">
      <w:pPr>
        <w:spacing w:line="360" w:lineRule="auto"/>
        <w:rPr>
          <w:rFonts w:eastAsiaTheme="minorEastAsia" w:cs="Times New Roman"/>
          <w:lang w:val="en-US"/>
        </w:rPr>
      </w:pPr>
      <w:r>
        <w:rPr>
          <w:rFonts w:eastAsiaTheme="minorEastAsia" w:cs="Times New Roman"/>
          <w:lang w:val="en-US"/>
        </w:rPr>
        <w:t xml:space="preserve">Where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tr</m:t>
            </m:r>
          </m:sub>
        </m:sSub>
        <m:r>
          <w:rPr>
            <w:rFonts w:ascii="Cambria Math" w:eastAsiaTheme="minorEastAsia" w:hAnsi="Cambria Math" w:cs="Times New Roman"/>
            <w:lang w:val="en-US"/>
          </w:rPr>
          <m:t>/ρ</m:t>
        </m:r>
      </m:oMath>
      <w:r>
        <w:rPr>
          <w:rFonts w:eastAsiaTheme="minorEastAsia" w:cs="Times New Roman"/>
          <w:lang w:val="en-US"/>
        </w:rPr>
        <w:t xml:space="preserve"> is the mass energy transfer coefficient (see </w:t>
      </w:r>
      <w:r>
        <w:rPr>
          <w:rFonts w:eastAsiaTheme="minorEastAsia" w:cs="Times New Roman"/>
          <w:lang w:val="en-US"/>
        </w:rPr>
        <w:fldChar w:fldCharType="begin"/>
      </w:r>
      <w:r>
        <w:rPr>
          <w:rFonts w:eastAsiaTheme="minorEastAsia" w:cs="Times New Roman"/>
          <w:lang w:val="en-US"/>
        </w:rPr>
        <w:instrText xml:space="preserve"> REF _Ref94693766 \r \h </w:instrText>
      </w:r>
      <w:r w:rsidR="00CB30D7">
        <w:rPr>
          <w:rFonts w:eastAsiaTheme="minorEastAsia" w:cs="Times New Roman"/>
          <w:lang w:val="en-US"/>
        </w:rPr>
        <w:instrText xml:space="preserve"> \* MERGEFORMAT </w:instrText>
      </w:r>
      <w:r>
        <w:rPr>
          <w:rFonts w:eastAsiaTheme="minorEastAsia" w:cs="Times New Roman"/>
          <w:lang w:val="en-US"/>
        </w:rPr>
      </w:r>
      <w:r>
        <w:rPr>
          <w:rFonts w:eastAsiaTheme="minorEastAsia" w:cs="Times New Roman"/>
          <w:lang w:val="en-US"/>
        </w:rPr>
        <w:fldChar w:fldCharType="separate"/>
      </w:r>
      <w:r w:rsidR="000E19EF">
        <w:rPr>
          <w:rFonts w:eastAsiaTheme="minorEastAsia" w:cs="Times New Roman"/>
          <w:lang w:val="en-US"/>
        </w:rPr>
        <w:t>1.1.1</w:t>
      </w:r>
      <w:r>
        <w:rPr>
          <w:rFonts w:eastAsiaTheme="minorEastAsia" w:cs="Times New Roman"/>
          <w:lang w:val="en-US"/>
        </w:rPr>
        <w:fldChar w:fldCharType="end"/>
      </w:r>
      <w:r>
        <w:rPr>
          <w:rFonts w:eastAsiaTheme="minorEastAsia" w:cs="Times New Roman"/>
          <w:lang w:val="en-US"/>
        </w:rPr>
        <w:t xml:space="preserve">), which represents the probability of the photons </w:t>
      </w:r>
      <w:r w:rsidR="00063391">
        <w:rPr>
          <w:rFonts w:eastAsiaTheme="minorEastAsia" w:cs="Times New Roman"/>
          <w:lang w:val="en-US"/>
        </w:rPr>
        <w:t>transferring</w:t>
      </w:r>
      <w:r>
        <w:rPr>
          <w:rFonts w:eastAsiaTheme="minorEastAsia" w:cs="Times New Roman"/>
          <w:lang w:val="en-US"/>
        </w:rPr>
        <w:t xml:space="preserve"> energy </w:t>
      </w:r>
      <w:r w:rsidR="00063391">
        <w:rPr>
          <w:rFonts w:eastAsiaTheme="minorEastAsia" w:cs="Times New Roman"/>
          <w:lang w:val="en-US"/>
        </w:rPr>
        <w:t>to</w:t>
      </w:r>
      <w:r>
        <w:rPr>
          <w:rFonts w:eastAsiaTheme="minorEastAsia" w:cs="Times New Roman"/>
          <w:lang w:val="en-US"/>
        </w:rPr>
        <w:t xml:space="preserve"> the volume</w:t>
      </w:r>
      <w:r w:rsidR="00DD3CC2">
        <w:rPr>
          <w:rFonts w:eastAsiaTheme="minorEastAsia" w:cs="Times New Roman"/>
          <w:lang w:val="en-US"/>
        </w:rPr>
        <w:t xml:space="preserve"> </w:t>
      </w:r>
      <w:r w:rsidR="00DD3CC2">
        <w:rPr>
          <w:lang w:val="en-US"/>
        </w:rPr>
        <w:fldChar w:fldCharType="begin"/>
      </w:r>
      <w:r w:rsidR="00DD3CC2">
        <w:rPr>
          <w:lang w:val="en-US"/>
        </w:rPr>
        <w:instrText xml:space="preserve"> ADDIN ZOTERO_ITEM CSL_CITATION {"citationID":"xKhZPqwe","properties":{"formattedCitation":"(Attix,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DD3CC2">
        <w:rPr>
          <w:lang w:val="en-US"/>
        </w:rPr>
        <w:fldChar w:fldCharType="separate"/>
      </w:r>
      <w:r w:rsidR="00DD3CC2" w:rsidRPr="0002611E">
        <w:rPr>
          <w:rFonts w:cs="Times New Roman"/>
          <w:lang w:val="en-US"/>
        </w:rPr>
        <w:t>(</w:t>
      </w:r>
      <w:proofErr w:type="spellStart"/>
      <w:r w:rsidR="00DD3CC2" w:rsidRPr="0002611E">
        <w:rPr>
          <w:rFonts w:cs="Times New Roman"/>
          <w:lang w:val="en-US"/>
        </w:rPr>
        <w:t>Attix</w:t>
      </w:r>
      <w:proofErr w:type="spellEnd"/>
      <w:r w:rsidR="00DD3CC2" w:rsidRPr="0002611E">
        <w:rPr>
          <w:rFonts w:cs="Times New Roman"/>
          <w:lang w:val="en-US"/>
        </w:rPr>
        <w:t>, 1986</w:t>
      </w:r>
      <w:r w:rsidR="00DD3CC2">
        <w:rPr>
          <w:rFonts w:cs="Times New Roman"/>
          <w:lang w:val="en-US"/>
        </w:rPr>
        <w:t>, p. 21-22</w:t>
      </w:r>
      <w:r w:rsidR="00DD3CC2" w:rsidRPr="0002611E">
        <w:rPr>
          <w:rFonts w:cs="Times New Roman"/>
          <w:lang w:val="en-US"/>
        </w:rPr>
        <w:t>)</w:t>
      </w:r>
      <w:r w:rsidR="00DD3CC2">
        <w:rPr>
          <w:lang w:val="en-US"/>
        </w:rPr>
        <w:fldChar w:fldCharType="end"/>
      </w:r>
      <w:r>
        <w:rPr>
          <w:rFonts w:eastAsiaTheme="minorEastAsia" w:cs="Times New Roman"/>
          <w:lang w:val="en-US"/>
        </w:rPr>
        <w:t>.</w:t>
      </w:r>
    </w:p>
    <w:p w14:paraId="528263E3" w14:textId="0CD085FB" w:rsidR="00711FF5" w:rsidRDefault="00711FF5" w:rsidP="00CB30D7">
      <w:pPr>
        <w:spacing w:line="360" w:lineRule="auto"/>
        <w:rPr>
          <w:rFonts w:eastAsiaTheme="minorEastAsia"/>
          <w:lang w:val="en-US"/>
        </w:rPr>
      </w:pPr>
      <w:r>
        <w:rPr>
          <w:lang w:val="en-US"/>
        </w:rPr>
        <w:t xml:space="preserve">Until now, we’ve neglected how the electrons have spent their energy after they’ve received it from the incident photons. Accounting for radiative loss gives net energy transfer </w:t>
      </w:r>
      <m:oMath>
        <m:sSubSup>
          <m:sSubSupPr>
            <m:ctrlPr>
              <w:rPr>
                <w:rFonts w:ascii="Cambria Math" w:hAnsi="Cambria Math"/>
                <w:i/>
                <w:lang w:val="en-US"/>
              </w:rPr>
            </m:ctrlPr>
          </m:sSubSupPr>
          <m:e>
            <m:r>
              <w:rPr>
                <w:rFonts w:ascii="Cambria Math" w:hAnsi="Cambria Math"/>
                <w:lang w:val="en-US"/>
              </w:rPr>
              <m:t>ϵ</m:t>
            </m:r>
          </m:e>
          <m:sub>
            <m:r>
              <w:rPr>
                <w:rFonts w:ascii="Cambria Math" w:hAnsi="Cambria Math"/>
                <w:lang w:val="en-US"/>
              </w:rPr>
              <m:t>tr</m:t>
            </m:r>
          </m:sub>
          <m:sup>
            <m:r>
              <w:rPr>
                <w:rFonts w:ascii="Cambria Math" w:hAnsi="Cambria Math"/>
                <w:lang w:val="en-US"/>
              </w:rPr>
              <m:t>n</m:t>
            </m:r>
          </m:sup>
        </m:sSubSup>
      </m:oMath>
      <w:r>
        <w:rPr>
          <w:rFonts w:eastAsiaTheme="minorEastAsia"/>
          <w:lang w:val="en-US"/>
        </w:rPr>
        <w:t xml:space="preserve"> represented by this expression</w:t>
      </w:r>
    </w:p>
    <w:p w14:paraId="50D8CD5C" w14:textId="5084EE12" w:rsidR="0086571F" w:rsidRDefault="00FE17CB" w:rsidP="00CB30D7">
      <w:pPr>
        <w:spacing w:line="360" w:lineRule="auto"/>
        <w:rPr>
          <w:rFonts w:eastAsiaTheme="minorEastAsia"/>
          <w:lang w:val="en-US"/>
        </w:rPr>
      </w:pPr>
      <m:oMathPara>
        <m:oMath>
          <m:sSubSup>
            <m:sSubSupPr>
              <m:ctrlPr>
                <w:rPr>
                  <w:rFonts w:ascii="Cambria Math" w:hAnsi="Cambria Math"/>
                  <w:i/>
                </w:rPr>
              </m:ctrlPr>
            </m:sSubSupPr>
            <m:e>
              <m:r>
                <w:rPr>
                  <w:rFonts w:ascii="Cambria Math" w:hAnsi="Cambria Math"/>
                </w:rPr>
                <m:t>ϵ</m:t>
              </m:r>
            </m:e>
            <m:sub>
              <m:r>
                <w:rPr>
                  <w:rFonts w:ascii="Cambria Math" w:hAnsi="Cambria Math"/>
                </w:rPr>
                <m:t>tr</m:t>
              </m:r>
            </m:sub>
            <m:sup>
              <m:r>
                <w:rPr>
                  <w:rFonts w:ascii="Cambria Math" w:hAnsi="Cambria Math"/>
                </w:rPr>
                <m:t>n</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γ,out</m:t>
              </m:r>
            </m:sub>
          </m:sSub>
          <m:r>
            <w:rPr>
              <w:rFonts w:ascii="Cambria Math" w:hAnsi="Cambria Math"/>
            </w:rPr>
            <m:t>+</m:t>
          </m:r>
          <m:r>
            <m:rPr>
              <m:sty m:val="p"/>
            </m:rPr>
            <w:rPr>
              <w:rFonts w:ascii="Cambria Math" w:hAnsi="Cambria Math"/>
            </w:rPr>
            <m:t>Σ</m:t>
          </m:r>
          <m:r>
            <w:rPr>
              <w:rFonts w:ascii="Cambria Math" w:hAnsi="Cambria Math"/>
            </w:rPr>
            <m:t>Q.</m:t>
          </m:r>
        </m:oMath>
      </m:oMathPara>
    </w:p>
    <w:p w14:paraId="15267D0B" w14:textId="0400332C" w:rsidR="0094039A" w:rsidRDefault="00FE17CB" w:rsidP="00CB30D7">
      <w:pPr>
        <w:spacing w:line="360" w:lineRule="auto"/>
        <w:rPr>
          <w:rFonts w:eastAsiaTheme="minorEastAsia"/>
          <w:lang w:val="en-US"/>
        </w:rPr>
      </w:pPr>
      <m:oMath>
        <m:sSubSup>
          <m:sSubSupPr>
            <m:ctrlPr>
              <w:rPr>
                <w:rFonts w:ascii="Cambria Math" w:hAnsi="Cambria Math"/>
                <w:i/>
                <w:lang w:val="en-US"/>
              </w:rPr>
            </m:ctrlPr>
          </m:sSubSupPr>
          <m:e>
            <m:r>
              <w:rPr>
                <w:rFonts w:ascii="Cambria Math" w:hAnsi="Cambria Math"/>
                <w:lang w:val="en-US"/>
              </w:rPr>
              <m:t>ϵ</m:t>
            </m:r>
          </m:e>
          <m:sub>
            <m:r>
              <w:rPr>
                <w:rFonts w:ascii="Cambria Math" w:hAnsi="Cambria Math"/>
                <w:lang w:val="en-US"/>
              </w:rPr>
              <m:t>tr</m:t>
            </m:r>
          </m:sub>
          <m:sup>
            <m:r>
              <w:rPr>
                <w:rFonts w:ascii="Cambria Math" w:hAnsi="Cambria Math"/>
                <w:lang w:val="en-US"/>
              </w:rPr>
              <m:t>n</m:t>
            </m:r>
          </m:sup>
        </m:sSubSup>
      </m:oMath>
      <w:r w:rsidR="0094039A">
        <w:rPr>
          <w:rFonts w:eastAsiaTheme="minorEastAsia"/>
          <w:lang w:val="en-US"/>
        </w:rPr>
        <w:t xml:space="preserve"> represents the energy of the electrons, not lost to radiative transfer. We can now separate KERMA into two</w:t>
      </w:r>
      <w:r w:rsidR="00D10327">
        <w:rPr>
          <w:rFonts w:eastAsiaTheme="minorEastAsia"/>
          <w:lang w:val="en-US"/>
        </w:rPr>
        <w:t xml:space="preserve"> parts</w:t>
      </w:r>
      <w:r w:rsidR="0094039A">
        <w:rPr>
          <w:rFonts w:eastAsiaTheme="minorEastAsia"/>
          <w:lang w:val="en-US"/>
        </w:rPr>
        <w:t xml:space="preserve">: collision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94039A">
        <w:rPr>
          <w:rFonts w:eastAsiaTheme="minorEastAsia"/>
          <w:lang w:val="en-US"/>
        </w:rPr>
        <w:t xml:space="preserve"> and radiative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r</m:t>
            </m:r>
          </m:sub>
        </m:sSub>
      </m:oMath>
      <w:r w:rsidR="00712D72">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712D72">
        <w:rPr>
          <w:rFonts w:eastAsiaTheme="minorEastAsia"/>
          <w:lang w:val="en-US"/>
        </w:rPr>
        <w:t xml:space="preserve"> </w:t>
      </w:r>
      <w:r w:rsidR="00886BC6">
        <w:rPr>
          <w:rFonts w:eastAsiaTheme="minorEastAsia"/>
          <w:lang w:val="en-US"/>
        </w:rPr>
        <w:t xml:space="preserve"> for monoenergetic photons </w:t>
      </w:r>
      <w:r w:rsidR="00712D72">
        <w:rPr>
          <w:rFonts w:eastAsiaTheme="minorEastAsia"/>
          <w:lang w:val="en-US"/>
        </w:rPr>
        <w:t xml:space="preserve">is expressed as </w:t>
      </w:r>
    </w:p>
    <w:p w14:paraId="3B256BDF" w14:textId="039F195B" w:rsidR="00712D72" w:rsidRPr="0045323F" w:rsidRDefault="00FE17CB" w:rsidP="00CB30D7">
      <w:pPr>
        <w:spacing w:line="360" w:lineRule="auto"/>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d</m:t>
              </m:r>
              <m:sSubSup>
                <m:sSubSupPr>
                  <m:ctrlPr>
                    <w:rPr>
                      <w:rFonts w:ascii="Cambria Math" w:hAnsi="Cambria Math"/>
                      <w:i/>
                    </w:rPr>
                  </m:ctrlPr>
                </m:sSubSupPr>
                <m:e>
                  <m:r>
                    <w:rPr>
                      <w:rFonts w:ascii="Cambria Math" w:hAnsi="Cambria Math"/>
                    </w:rPr>
                    <m:t>ϵ</m:t>
                  </m:r>
                </m:e>
                <m:sub>
                  <m:r>
                    <w:rPr>
                      <w:rFonts w:ascii="Cambria Math" w:hAnsi="Cambria Math"/>
                    </w:rPr>
                    <m:t>tr</m:t>
                  </m:r>
                </m:sub>
                <m:sup>
                  <m:r>
                    <w:rPr>
                      <w:rFonts w:ascii="Cambria Math" w:hAnsi="Cambria Math"/>
                    </w:rPr>
                    <m:t>n</m:t>
                  </m:r>
                </m:sup>
              </m:sSubSup>
            </m:num>
            <m:den>
              <m:r>
                <w:rPr>
                  <w:rFonts w:ascii="Cambria Math" w:hAnsi="Cambria Math"/>
                </w:rPr>
                <m:t>dm</m:t>
              </m:r>
            </m:den>
          </m:f>
          <m:r>
            <w:rPr>
              <w:rFonts w:ascii="Cambria Math" w:hAnsi="Cambria Math"/>
            </w:rPr>
            <m:t xml:space="preserve">  . </m:t>
          </m:r>
        </m:oMath>
      </m:oMathPara>
    </w:p>
    <w:p w14:paraId="70EF4D83" w14:textId="205BF361" w:rsidR="003161DD" w:rsidRDefault="003161DD" w:rsidP="00CB30D7">
      <w:pPr>
        <w:spacing w:line="360" w:lineRule="auto"/>
        <w:rPr>
          <w:rFonts w:eastAsiaTheme="minorEastAsia"/>
          <w:lang w:val="en-US"/>
        </w:rPr>
      </w:pPr>
      <w:r w:rsidRPr="00B11056">
        <w:rPr>
          <w:lang w:val="en-US"/>
        </w:rPr>
        <w:t xml:space="preserve">We can relate </w:t>
      </w:r>
      <m:oMath>
        <m:sSub>
          <m:sSubPr>
            <m:ctrlPr>
              <w:rPr>
                <w:rFonts w:ascii="Cambria Math" w:hAnsi="Cambria Math"/>
                <w:i/>
                <w:lang w:val="en-US"/>
              </w:rPr>
            </m:ctrlPr>
          </m:sSubPr>
          <m:e>
            <m:r>
              <w:rPr>
                <w:rFonts w:ascii="Cambria Math" w:hAnsi="Cambria Math"/>
              </w:rPr>
              <m:t>K</m:t>
            </m:r>
            <m:ctrlPr>
              <w:rPr>
                <w:rFonts w:ascii="Cambria Math" w:hAnsi="Cambria Math"/>
                <w:i/>
              </w:rPr>
            </m:ctrlPr>
          </m:e>
          <m:sub>
            <m:r>
              <w:rPr>
                <w:rFonts w:ascii="Cambria Math" w:hAnsi="Cambria Math"/>
              </w:rPr>
              <m:t>c</m:t>
            </m:r>
          </m:sub>
        </m:sSub>
      </m:oMath>
      <w:r>
        <w:rPr>
          <w:rFonts w:eastAsiaTheme="minorEastAsia"/>
          <w:lang w:val="en-US"/>
        </w:rPr>
        <w:t xml:space="preserve"> and energy fluence to another known quantity: mass energy-absorption coefficient </w:t>
      </w:r>
      <m:oMath>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r>
          <w:rPr>
            <w:rFonts w:ascii="Cambria Math" w:eastAsiaTheme="minorEastAsia" w:hAnsi="Cambria Math"/>
            <w:lang w:val="en-US"/>
          </w:rPr>
          <m:t>/ρ</m:t>
        </m:r>
      </m:oMath>
      <w:r>
        <w:rPr>
          <w:rFonts w:eastAsiaTheme="minorEastAsia"/>
          <w:lang w:val="en-US"/>
        </w:rPr>
        <w:t xml:space="preserve"> </w:t>
      </w:r>
      <w:r w:rsidR="002B0003">
        <w:rPr>
          <w:rFonts w:eastAsiaTheme="minorEastAsia"/>
          <w:lang w:val="en-US"/>
        </w:rPr>
        <w:t xml:space="preserve">(see </w:t>
      </w:r>
      <w:r w:rsidR="00A97311">
        <w:rPr>
          <w:rFonts w:eastAsiaTheme="minorEastAsia"/>
          <w:lang w:val="en-US"/>
        </w:rPr>
        <w:fldChar w:fldCharType="begin"/>
      </w:r>
      <w:r w:rsidR="00A97311">
        <w:rPr>
          <w:rFonts w:eastAsiaTheme="minorEastAsia"/>
          <w:lang w:val="en-US"/>
        </w:rPr>
        <w:instrText xml:space="preserve"> REF _Ref94693766 \r \h </w:instrText>
      </w:r>
      <w:r w:rsidR="00CB30D7">
        <w:rPr>
          <w:rFonts w:eastAsiaTheme="minorEastAsia"/>
          <w:lang w:val="en-US"/>
        </w:rPr>
        <w:instrText xml:space="preserve"> \* MERGEFORMAT </w:instrText>
      </w:r>
      <w:r w:rsidR="00A97311">
        <w:rPr>
          <w:rFonts w:eastAsiaTheme="minorEastAsia"/>
          <w:lang w:val="en-US"/>
        </w:rPr>
      </w:r>
      <w:r w:rsidR="00A97311">
        <w:rPr>
          <w:rFonts w:eastAsiaTheme="minorEastAsia"/>
          <w:lang w:val="en-US"/>
        </w:rPr>
        <w:fldChar w:fldCharType="separate"/>
      </w:r>
      <w:r w:rsidR="000E19EF">
        <w:rPr>
          <w:rFonts w:eastAsiaTheme="minorEastAsia"/>
          <w:lang w:val="en-US"/>
        </w:rPr>
        <w:t>1.1.1</w:t>
      </w:r>
      <w:r w:rsidR="00A97311">
        <w:rPr>
          <w:rFonts w:eastAsiaTheme="minorEastAsia"/>
          <w:lang w:val="en-US"/>
        </w:rPr>
        <w:fldChar w:fldCharType="end"/>
      </w:r>
      <w:r w:rsidR="002B0003">
        <w:rPr>
          <w:rFonts w:eastAsiaTheme="minorEastAsia"/>
          <w:lang w:val="en-US"/>
        </w:rPr>
        <w:t>)</w:t>
      </w:r>
      <w:r w:rsidR="007E2253">
        <w:rPr>
          <w:rFonts w:eastAsiaTheme="minorEastAsia"/>
          <w:lang w:val="en-US"/>
        </w:rPr>
        <w:t xml:space="preserve"> </w:t>
      </w:r>
      <w:r w:rsidR="007E2253">
        <w:rPr>
          <w:rFonts w:eastAsiaTheme="minorEastAsia"/>
          <w:lang w:val="en-US"/>
        </w:rPr>
        <w:fldChar w:fldCharType="begin"/>
      </w:r>
      <w:r w:rsidR="00911430">
        <w:rPr>
          <w:rFonts w:eastAsiaTheme="minorEastAsia"/>
          <w:lang w:val="en-US"/>
        </w:rPr>
        <w:instrText xml:space="preserve"> ADDIN ZOTERO_ITEM CSL_CITATION {"citationID":"MuL3ZHpw","properties":{"formattedCitation":"(Attix,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7E2253">
        <w:rPr>
          <w:rFonts w:eastAsiaTheme="minorEastAsia"/>
          <w:lang w:val="en-US"/>
        </w:rPr>
        <w:fldChar w:fldCharType="separate"/>
      </w:r>
      <w:r w:rsidR="007E2253" w:rsidRPr="00FD55AC">
        <w:rPr>
          <w:rFonts w:cs="Times New Roman"/>
          <w:lang w:val="en-US"/>
        </w:rPr>
        <w:t>(</w:t>
      </w:r>
      <w:proofErr w:type="spellStart"/>
      <w:r w:rsidR="007E2253" w:rsidRPr="00FD55AC">
        <w:rPr>
          <w:rFonts w:cs="Times New Roman"/>
          <w:lang w:val="en-US"/>
        </w:rPr>
        <w:t>Attix</w:t>
      </w:r>
      <w:proofErr w:type="spellEnd"/>
      <w:r w:rsidR="007E2253" w:rsidRPr="00FD55AC">
        <w:rPr>
          <w:rFonts w:cs="Times New Roman"/>
          <w:lang w:val="en-US"/>
        </w:rPr>
        <w:t>, 1986</w:t>
      </w:r>
      <w:r w:rsidR="00FD55AC">
        <w:rPr>
          <w:rFonts w:cs="Times New Roman"/>
          <w:lang w:val="en-US"/>
        </w:rPr>
        <w:t>, p.24-25</w:t>
      </w:r>
      <w:r w:rsidR="007E2253" w:rsidRPr="00FD55AC">
        <w:rPr>
          <w:rFonts w:cs="Times New Roman"/>
          <w:lang w:val="en-US"/>
        </w:rPr>
        <w:t>)</w:t>
      </w:r>
      <w:r w:rsidR="007E2253">
        <w:rPr>
          <w:rFonts w:eastAsiaTheme="minorEastAsia"/>
          <w:lang w:val="en-US"/>
        </w:rPr>
        <w:fldChar w:fldCharType="end"/>
      </w:r>
    </w:p>
    <w:p w14:paraId="5F39C788" w14:textId="2A32370C" w:rsidR="0045323F" w:rsidRDefault="00FE17CB" w:rsidP="00CB30D7">
      <w:pPr>
        <w:spacing w:line="360" w:lineRule="auto"/>
        <w:rPr>
          <w:rFonts w:eastAsiaTheme="minorEastAsia"/>
          <w:lang w:val="en-US"/>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r>
            <m:rPr>
              <m:sty m:val="p"/>
            </m:rPr>
            <w:rPr>
              <w:rFonts w:ascii="Cambria Math" w:hAnsi="Cambria Math"/>
            </w:rPr>
            <m:t>Ψ</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en</m:t>
                  </m:r>
                </m:sub>
              </m:sSub>
            </m:num>
            <m:den>
              <m:r>
                <w:rPr>
                  <w:rFonts w:ascii="Cambria Math" w:hAnsi="Cambria Math"/>
                </w:rPr>
                <m:t>ρ</m:t>
              </m:r>
            </m:den>
          </m:f>
          <m:r>
            <w:rPr>
              <w:rFonts w:ascii="Cambria Math" w:hAnsi="Cambria Math"/>
            </w:rPr>
            <m:t xml:space="preserve"> .</m:t>
          </m:r>
        </m:oMath>
      </m:oMathPara>
    </w:p>
    <w:p w14:paraId="139BD0FA" w14:textId="77777777" w:rsidR="000A229A" w:rsidRDefault="00C50B1D" w:rsidP="00CB30D7">
      <w:pPr>
        <w:pStyle w:val="Heading4"/>
        <w:spacing w:line="360" w:lineRule="auto"/>
        <w:rPr>
          <w:lang w:val="en-US"/>
        </w:rPr>
      </w:pPr>
      <w:r>
        <w:rPr>
          <w:lang w:val="en-US"/>
        </w:rPr>
        <w:t>Absorbed dose</w:t>
      </w:r>
    </w:p>
    <w:p w14:paraId="3A0AED69" w14:textId="574F2D71" w:rsidR="00C50B1D" w:rsidRPr="000A229A" w:rsidRDefault="00DB4EA7" w:rsidP="00CB30D7">
      <w:pPr>
        <w:spacing w:line="360" w:lineRule="auto"/>
        <w:rPr>
          <w:b/>
          <w:bCs/>
          <w:lang w:val="en-US"/>
        </w:rPr>
      </w:pPr>
      <w:r>
        <w:rPr>
          <w:lang w:val="en-US"/>
        </w:rPr>
        <w:t>When describing KERMA, we</w:t>
      </w:r>
      <w:r w:rsidR="00AC23C9">
        <w:rPr>
          <w:lang w:val="en-US"/>
        </w:rPr>
        <w:t xml:space="preserve"> a</w:t>
      </w:r>
      <w:r>
        <w:rPr>
          <w:lang w:val="en-US"/>
        </w:rPr>
        <w:t xml:space="preserve">re interested in how energy is transferred from the photon to the medium. But </w:t>
      </w:r>
      <w:r w:rsidR="005241AF">
        <w:rPr>
          <w:lang w:val="en-US"/>
        </w:rPr>
        <w:t>photons aren’t the only contributors to dose</w:t>
      </w:r>
      <w:r w:rsidR="00F854B7">
        <w:rPr>
          <w:lang w:val="en-US"/>
        </w:rPr>
        <w:t>;</w:t>
      </w:r>
      <w:r w:rsidR="005241AF">
        <w:rPr>
          <w:lang w:val="en-US"/>
        </w:rPr>
        <w:t xml:space="preserve"> </w:t>
      </w:r>
      <w:r w:rsidR="00F854B7">
        <w:rPr>
          <w:lang w:val="en-US"/>
        </w:rPr>
        <w:t>c</w:t>
      </w:r>
      <w:r w:rsidR="00EA0C77">
        <w:rPr>
          <w:lang w:val="en-US"/>
        </w:rPr>
        <w:t>harged particles</w:t>
      </w:r>
      <w:r w:rsidR="00F854B7">
        <w:rPr>
          <w:lang w:val="en-US"/>
        </w:rPr>
        <w:t xml:space="preserve"> also transfer energy to the volume. We therefore define </w:t>
      </w:r>
      <w:r w:rsidR="005516AB">
        <w:rPr>
          <w:lang w:val="en-US"/>
        </w:rPr>
        <w:t xml:space="preserve">total energy transfer as </w:t>
      </w:r>
      <w:r w:rsidR="00EA0C77">
        <w:rPr>
          <w:lang w:val="en-US"/>
        </w:rPr>
        <w:t xml:space="preserve"> </w:t>
      </w:r>
    </w:p>
    <w:p w14:paraId="081D84E1" w14:textId="1C4CC7DE" w:rsidR="00222E3A" w:rsidRDefault="00E93AF9" w:rsidP="00CB30D7">
      <w:pPr>
        <w:spacing w:after="160" w:line="360" w:lineRule="auto"/>
        <w:rPr>
          <w:rFonts w:eastAsiaTheme="minorEastAsia"/>
          <w:lang w:val="en-US"/>
        </w:rPr>
      </w:pPr>
      <m:oMathPara>
        <m:oMath>
          <m:r>
            <w:rPr>
              <w:rFonts w:ascii="Cambria Math" w:hAnsi="Cambria Math"/>
            </w:rPr>
            <m:t>ϵ=</m:t>
          </m:r>
          <m:sSub>
            <m:sSubPr>
              <m:ctrlPr>
                <w:rPr>
                  <w:rFonts w:ascii="Cambria Math" w:hAnsi="Cambria Math"/>
                  <w:i/>
                </w:rPr>
              </m:ctrlPr>
            </m:sSubPr>
            <m:e>
              <m:r>
                <w:rPr>
                  <w:rFonts w:ascii="Cambria Math" w:hAnsi="Cambria Math"/>
                </w:rPr>
                <m:t>E</m:t>
              </m:r>
            </m:e>
            <m:sub>
              <m:r>
                <w:rPr>
                  <w:rFonts w:ascii="Cambria Math" w:hAnsi="Cambria Math"/>
                </w:rPr>
                <m:t>e,in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e,out</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γ,out</m:t>
              </m:r>
            </m:sub>
          </m:sSub>
          <m:r>
            <w:rPr>
              <w:rFonts w:ascii="Cambria Math" w:hAnsi="Cambria Math"/>
            </w:rPr>
            <m:t>+</m:t>
          </m:r>
          <m:r>
            <m:rPr>
              <m:sty m:val="p"/>
            </m:rPr>
            <w:rPr>
              <w:rFonts w:ascii="Cambria Math" w:hAnsi="Cambria Math"/>
            </w:rPr>
            <m:t>Σ</m:t>
          </m:r>
          <m:r>
            <w:rPr>
              <w:rFonts w:ascii="Cambria Math" w:hAnsi="Cambria Math"/>
            </w:rPr>
            <m:t>Q</m:t>
          </m:r>
        </m:oMath>
      </m:oMathPara>
    </w:p>
    <w:p w14:paraId="364132D2" w14:textId="585F7568" w:rsidR="00B16EBB" w:rsidRDefault="00BF008F" w:rsidP="00CB30D7">
      <w:pPr>
        <w:spacing w:after="160" w:line="360" w:lineRule="auto"/>
        <w:rPr>
          <w:rFonts w:eastAsiaTheme="minorEastAsia"/>
          <w:lang w:val="en-US"/>
        </w:rPr>
      </w:pPr>
      <w:r>
        <w:rPr>
          <w:lang w:val="en-US"/>
        </w:rPr>
        <w:t>Where we include the energy</w:t>
      </w:r>
      <w:r w:rsidR="004156D2">
        <w:rPr>
          <w:lang w:val="en-US"/>
        </w:rPr>
        <w:t xml:space="preserve"> transferred</w:t>
      </w:r>
      <w:r>
        <w:rPr>
          <w:lang w:val="en-US"/>
        </w:rPr>
        <w:t xml:space="preserve"> by charged particles</w:t>
      </w:r>
      <w:r w:rsidR="00A41EB9">
        <w:rPr>
          <w:lang w:val="en-US"/>
        </w:rPr>
        <w:t xml:space="preserve">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oMath>
      <w:r w:rsidR="005516AB">
        <w:rPr>
          <w:rFonts w:eastAsiaTheme="minorEastAsia"/>
          <w:lang w:val="en-US"/>
        </w:rPr>
        <w:t xml:space="preserve"> entering the volume</w:t>
      </w:r>
      <w:r w:rsidR="00A41EB9">
        <w:rPr>
          <w:rFonts w:eastAsiaTheme="minorEastAsia"/>
          <w:lang w:val="en-US"/>
        </w:rPr>
        <w:t>.</w:t>
      </w:r>
      <w:r w:rsidR="00325C81">
        <w:rPr>
          <w:rFonts w:eastAsiaTheme="minorEastAsia"/>
          <w:lang w:val="en-US"/>
        </w:rPr>
        <w:t xml:space="preserve"> </w:t>
      </w:r>
      <w:r w:rsidR="00325C81">
        <w:rPr>
          <w:rFonts w:eastAsiaTheme="minorEastAsia"/>
          <w:lang w:val="en-US"/>
        </w:rPr>
        <w:br/>
        <w:t>We can now define</w:t>
      </w:r>
      <w:r w:rsidR="00095532">
        <w:rPr>
          <w:rFonts w:eastAsiaTheme="minorEastAsia"/>
          <w:lang w:val="en-US"/>
        </w:rPr>
        <w:t xml:space="preserve"> </w:t>
      </w:r>
      <w:r w:rsidR="004156D2">
        <w:rPr>
          <w:rFonts w:eastAsiaTheme="minorEastAsia"/>
          <w:lang w:val="en-US"/>
        </w:rPr>
        <w:t xml:space="preserve">dose as </w:t>
      </w:r>
      <w:r w:rsidR="001D244D">
        <w:rPr>
          <w:rFonts w:eastAsiaTheme="minorEastAsia"/>
          <w:lang w:val="en-US"/>
        </w:rPr>
        <w:fldChar w:fldCharType="begin"/>
      </w:r>
      <w:r w:rsidR="00911430">
        <w:rPr>
          <w:rFonts w:eastAsiaTheme="minorEastAsia"/>
          <w:lang w:val="en-US"/>
        </w:rPr>
        <w:instrText xml:space="preserve"> ADDIN ZOTERO_ITEM CSL_CITATION {"citationID":"H1dy59sS","properties":{"formattedCitation":"(Attix,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1D244D">
        <w:rPr>
          <w:rFonts w:eastAsiaTheme="minorEastAsia"/>
          <w:lang w:val="en-US"/>
        </w:rPr>
        <w:fldChar w:fldCharType="separate"/>
      </w:r>
      <w:r w:rsidR="001D244D" w:rsidRPr="001D244D">
        <w:rPr>
          <w:rFonts w:cs="Times New Roman"/>
        </w:rPr>
        <w:t>(Attix, 1986</w:t>
      </w:r>
      <w:r w:rsidR="001D244D">
        <w:rPr>
          <w:rFonts w:cs="Times New Roman"/>
        </w:rPr>
        <w:t>, p.26-27</w:t>
      </w:r>
      <w:r w:rsidR="001D244D" w:rsidRPr="001D244D">
        <w:rPr>
          <w:rFonts w:cs="Times New Roman"/>
        </w:rPr>
        <w:t>)</w:t>
      </w:r>
      <w:r w:rsidR="001D244D">
        <w:rPr>
          <w:rFonts w:eastAsiaTheme="minorEastAsia"/>
          <w:lang w:val="en-US"/>
        </w:rPr>
        <w:fldChar w:fldCharType="end"/>
      </w:r>
    </w:p>
    <w:p w14:paraId="2A399B83" w14:textId="1C409256" w:rsidR="004156D2" w:rsidRDefault="0021320A" w:rsidP="00CB30D7">
      <w:pPr>
        <w:spacing w:after="160" w:line="360" w:lineRule="auto"/>
        <w:rPr>
          <w:rFonts w:eastAsiaTheme="minorEastAsia"/>
          <w:lang w:val="en-US"/>
        </w:rPr>
      </w:pPr>
      <m:oMathPara>
        <m:oMath>
          <m:r>
            <w:rPr>
              <w:rFonts w:ascii="Cambria Math" w:hAnsi="Cambria Math"/>
            </w:rPr>
            <m:t>D=</m:t>
          </m:r>
          <m:f>
            <m:fPr>
              <m:ctrlPr>
                <w:rPr>
                  <w:rFonts w:ascii="Cambria Math" w:hAnsi="Cambria Math"/>
                  <w:i/>
                </w:rPr>
              </m:ctrlPr>
            </m:fPr>
            <m:num>
              <m:r>
                <w:rPr>
                  <w:rFonts w:ascii="Cambria Math" w:hAnsi="Cambria Math"/>
                </w:rPr>
                <m:t>dϵ</m:t>
              </m:r>
            </m:num>
            <m:den>
              <m:r>
                <w:rPr>
                  <w:rFonts w:ascii="Cambria Math" w:hAnsi="Cambria Math"/>
                </w:rPr>
                <m:t>dm</m:t>
              </m:r>
            </m:den>
          </m:f>
          <m:r>
            <w:rPr>
              <w:rFonts w:ascii="Cambria Math" w:hAnsi="Cambria Math"/>
            </w:rPr>
            <m:t xml:space="preserve">  [J/kg].</m:t>
          </m:r>
        </m:oMath>
      </m:oMathPara>
    </w:p>
    <w:p w14:paraId="7074B67D" w14:textId="1A146C8C" w:rsidR="00774C2B" w:rsidRDefault="00736FE4" w:rsidP="00CB30D7">
      <w:pPr>
        <w:spacing w:after="160" w:line="360" w:lineRule="auto"/>
        <w:rPr>
          <w:rFonts w:eastAsiaTheme="minorEastAsia"/>
          <w:lang w:val="en-US"/>
        </w:rPr>
      </w:pPr>
      <w:r>
        <w:rPr>
          <w:rFonts w:eastAsiaTheme="minorEastAsia"/>
          <w:lang w:val="en-US"/>
        </w:rPr>
        <w:t xml:space="preserve">The unit is the same as </w:t>
      </w:r>
      <w:r w:rsidR="0064140F">
        <w:rPr>
          <w:rFonts w:eastAsiaTheme="minorEastAsia"/>
          <w:lang w:val="en-US"/>
        </w:rPr>
        <w:t xml:space="preserve">KERMA, but </w:t>
      </w:r>
      <w:r w:rsidR="002D3FFF">
        <w:rPr>
          <w:rFonts w:eastAsiaTheme="minorEastAsia"/>
          <w:lang w:val="en-US"/>
        </w:rPr>
        <w:t>it is called Gray</w:t>
      </w:r>
      <w:r w:rsidR="00DC3809">
        <w:rPr>
          <w:rFonts w:eastAsiaTheme="minorEastAsia"/>
          <w:lang w:val="en-US"/>
        </w:rPr>
        <w:t xml:space="preserve"> or Gy</w:t>
      </w:r>
      <w:r w:rsidR="00444872">
        <w:rPr>
          <w:rFonts w:eastAsiaTheme="minorEastAsia"/>
          <w:lang w:val="en-US"/>
        </w:rPr>
        <w:t>.</w:t>
      </w:r>
      <w:r w:rsidR="00B40240">
        <w:rPr>
          <w:rFonts w:eastAsiaTheme="minorEastAsia"/>
          <w:lang w:val="en-US"/>
        </w:rPr>
        <w:t xml:space="preserve"> </w:t>
      </w:r>
      <w:r w:rsidR="00D07107">
        <w:rPr>
          <w:rFonts w:eastAsiaTheme="minorEastAsia"/>
          <w:lang w:val="en-US"/>
        </w:rPr>
        <w:t xml:space="preserve">The unit is especially important in </w:t>
      </w:r>
      <w:proofErr w:type="gramStart"/>
      <w:r w:rsidR="00D07107">
        <w:rPr>
          <w:rFonts w:eastAsiaTheme="minorEastAsia"/>
          <w:lang w:val="en-US"/>
        </w:rPr>
        <w:t>radiobiology, because</w:t>
      </w:r>
      <w:proofErr w:type="gramEnd"/>
      <w:r w:rsidR="00D07107">
        <w:rPr>
          <w:rFonts w:eastAsiaTheme="minorEastAsia"/>
          <w:lang w:val="en-US"/>
        </w:rPr>
        <w:t xml:space="preserve"> </w:t>
      </w:r>
      <w:r w:rsidR="00B818EC">
        <w:rPr>
          <w:rFonts w:eastAsiaTheme="minorEastAsia"/>
          <w:lang w:val="en-US"/>
        </w:rPr>
        <w:t>the amount of absorbed energy</w:t>
      </w:r>
      <w:r w:rsidR="00611C80">
        <w:rPr>
          <w:rFonts w:eastAsiaTheme="minorEastAsia"/>
          <w:lang w:val="en-US"/>
        </w:rPr>
        <w:t xml:space="preserve"> </w:t>
      </w:r>
      <w:r w:rsidR="00B469D5">
        <w:rPr>
          <w:rFonts w:eastAsiaTheme="minorEastAsia"/>
          <w:lang w:val="en-US"/>
        </w:rPr>
        <w:t xml:space="preserve">affect an organism’s </w:t>
      </w:r>
      <w:r w:rsidR="00BC3D4D">
        <w:rPr>
          <w:rFonts w:eastAsiaTheme="minorEastAsia"/>
          <w:lang w:val="en-US"/>
        </w:rPr>
        <w:t>chance of repai</w:t>
      </w:r>
      <w:r w:rsidR="00056683">
        <w:rPr>
          <w:rFonts w:eastAsiaTheme="minorEastAsia"/>
          <w:lang w:val="en-US"/>
        </w:rPr>
        <w:t xml:space="preserve">ring the damage caused by the radiation (see </w:t>
      </w:r>
      <w:r w:rsidR="00056683">
        <w:rPr>
          <w:rFonts w:eastAsiaTheme="minorEastAsia"/>
          <w:lang w:val="en-US"/>
        </w:rPr>
        <w:fldChar w:fldCharType="begin"/>
      </w:r>
      <w:r w:rsidR="00056683">
        <w:rPr>
          <w:rFonts w:eastAsiaTheme="minorEastAsia"/>
          <w:lang w:val="en-US"/>
        </w:rPr>
        <w:instrText xml:space="preserve"> REF _Ref97815460 \r \h </w:instrText>
      </w:r>
      <w:r w:rsidR="00CB30D7">
        <w:rPr>
          <w:rFonts w:eastAsiaTheme="minorEastAsia"/>
          <w:lang w:val="en-US"/>
        </w:rPr>
        <w:instrText xml:space="preserve"> \* MERGEFORMAT </w:instrText>
      </w:r>
      <w:r w:rsidR="00056683">
        <w:rPr>
          <w:rFonts w:eastAsiaTheme="minorEastAsia"/>
          <w:lang w:val="en-US"/>
        </w:rPr>
      </w:r>
      <w:r w:rsidR="00056683">
        <w:rPr>
          <w:rFonts w:eastAsiaTheme="minorEastAsia"/>
          <w:lang w:val="en-US"/>
        </w:rPr>
        <w:fldChar w:fldCharType="separate"/>
      </w:r>
      <w:r w:rsidR="000E19EF">
        <w:rPr>
          <w:rFonts w:eastAsiaTheme="minorEastAsia"/>
          <w:lang w:val="en-US"/>
        </w:rPr>
        <w:t>1.7.3</w:t>
      </w:r>
      <w:r w:rsidR="00056683">
        <w:rPr>
          <w:rFonts w:eastAsiaTheme="minorEastAsia"/>
          <w:lang w:val="en-US"/>
        </w:rPr>
        <w:fldChar w:fldCharType="end"/>
      </w:r>
      <w:r w:rsidR="00056683">
        <w:rPr>
          <w:rFonts w:eastAsiaTheme="minorEastAsia"/>
          <w:lang w:val="en-US"/>
        </w:rPr>
        <w:t>).</w:t>
      </w:r>
      <w:r w:rsidR="00D07107">
        <w:rPr>
          <w:rFonts w:eastAsiaTheme="minorEastAsia"/>
          <w:lang w:val="en-US"/>
        </w:rPr>
        <w:t xml:space="preserve"> </w:t>
      </w:r>
    </w:p>
    <w:p w14:paraId="0460AFDE" w14:textId="77777777" w:rsidR="004A212E" w:rsidRDefault="004A212E" w:rsidP="00CB30D7">
      <w:pPr>
        <w:spacing w:line="360" w:lineRule="auto"/>
        <w:rPr>
          <w:rFonts w:eastAsiaTheme="minorEastAsia"/>
          <w:b/>
          <w:bCs/>
          <w:lang w:val="en-US"/>
        </w:rPr>
      </w:pPr>
    </w:p>
    <w:p w14:paraId="38820ED0" w14:textId="77777777" w:rsidR="00732A64" w:rsidRDefault="004A212E" w:rsidP="00CB30D7">
      <w:pPr>
        <w:pStyle w:val="Heading4"/>
        <w:spacing w:line="360" w:lineRule="auto"/>
        <w:rPr>
          <w:rFonts w:eastAsiaTheme="minorEastAsia"/>
          <w:lang w:val="en-US"/>
        </w:rPr>
      </w:pPr>
      <w:r>
        <w:rPr>
          <w:rFonts w:eastAsiaTheme="minorEastAsia"/>
          <w:lang w:val="en-US"/>
        </w:rPr>
        <w:t>Exposure</w:t>
      </w:r>
      <w:r w:rsidR="00732A64">
        <w:rPr>
          <w:rFonts w:eastAsiaTheme="minorEastAsia"/>
          <w:lang w:val="en-US"/>
        </w:rPr>
        <w:t xml:space="preserve"> </w:t>
      </w:r>
    </w:p>
    <w:p w14:paraId="47029764" w14:textId="7590EB25" w:rsidR="008924BB" w:rsidRDefault="00BD4330" w:rsidP="00CB30D7">
      <w:pPr>
        <w:spacing w:line="360" w:lineRule="auto"/>
        <w:rPr>
          <w:rFonts w:eastAsiaTheme="minorEastAsia"/>
          <w:lang w:val="en-US"/>
        </w:rPr>
      </w:pPr>
      <w:r>
        <w:rPr>
          <w:rFonts w:eastAsiaTheme="minorEastAsia"/>
          <w:lang w:val="en-US"/>
        </w:rPr>
        <w:t>Ex</w:t>
      </w:r>
      <w:r w:rsidR="009A625C">
        <w:rPr>
          <w:rFonts w:eastAsiaTheme="minorEastAsia"/>
          <w:lang w:val="en-US"/>
        </w:rPr>
        <w:t>posure is defined as total charge</w:t>
      </w:r>
      <w:r w:rsidR="000B43A2">
        <w:rPr>
          <w:rFonts w:eastAsiaTheme="minorEastAsia"/>
          <w:lang w:val="en-US"/>
        </w:rPr>
        <w:t xml:space="preserve"> Q</w:t>
      </w:r>
      <w:r w:rsidR="009A625C">
        <w:rPr>
          <w:rFonts w:eastAsiaTheme="minorEastAsia"/>
          <w:lang w:val="en-US"/>
        </w:rPr>
        <w:t xml:space="preserve"> of ions of </w:t>
      </w:r>
      <w:r w:rsidR="00E15254">
        <w:rPr>
          <w:rFonts w:eastAsiaTheme="minorEastAsia"/>
          <w:lang w:val="en-US"/>
        </w:rPr>
        <w:t>one sign (+ or -) produced</w:t>
      </w:r>
      <w:r w:rsidR="00672C77">
        <w:rPr>
          <w:rFonts w:eastAsiaTheme="minorEastAsia"/>
          <w:lang w:val="en-US"/>
        </w:rPr>
        <w:t xml:space="preserve"> by X-rays or </w:t>
      </w:r>
      <m:oMath>
        <m:r>
          <w:rPr>
            <w:rFonts w:ascii="Cambria Math" w:eastAsiaTheme="minorEastAsia" w:hAnsi="Cambria Math"/>
            <w:lang w:val="en-US"/>
          </w:rPr>
          <m:t>γ</m:t>
        </m:r>
      </m:oMath>
      <w:r w:rsidR="00672C77">
        <w:rPr>
          <w:rFonts w:eastAsiaTheme="minorEastAsia"/>
          <w:lang w:val="en-US"/>
        </w:rPr>
        <w:t>-rays</w:t>
      </w:r>
      <w:r w:rsidR="00E15254">
        <w:rPr>
          <w:rFonts w:eastAsiaTheme="minorEastAsia"/>
          <w:lang w:val="en-US"/>
        </w:rPr>
        <w:t xml:space="preserve"> </w:t>
      </w:r>
      <w:r w:rsidR="00E16839">
        <w:rPr>
          <w:rFonts w:eastAsiaTheme="minorEastAsia"/>
          <w:lang w:val="en-US"/>
        </w:rPr>
        <w:t>per mass</w:t>
      </w:r>
      <w:r w:rsidR="000B43A2">
        <w:rPr>
          <w:rFonts w:eastAsiaTheme="minorEastAsia"/>
          <w:lang w:val="en-US"/>
        </w:rPr>
        <w:t xml:space="preserve"> m</w:t>
      </w:r>
      <w:r w:rsidR="00E16839">
        <w:rPr>
          <w:rFonts w:eastAsiaTheme="minorEastAsia"/>
          <w:lang w:val="en-US"/>
        </w:rPr>
        <w:t xml:space="preserve"> of</w:t>
      </w:r>
      <w:r w:rsidR="00E15254">
        <w:rPr>
          <w:rFonts w:eastAsiaTheme="minorEastAsia"/>
          <w:lang w:val="en-US"/>
        </w:rPr>
        <w:t xml:space="preserve"> </w:t>
      </w:r>
      <w:r w:rsidR="00506E2E">
        <w:rPr>
          <w:rFonts w:eastAsiaTheme="minorEastAsia"/>
          <w:lang w:val="en-US"/>
        </w:rPr>
        <w:t>air when all secondary electrons are stopped in the air</w:t>
      </w:r>
      <w:r w:rsidR="00FC7E45">
        <w:rPr>
          <w:rFonts w:eastAsiaTheme="minorEastAsia"/>
          <w:lang w:val="en-US"/>
        </w:rPr>
        <w:t xml:space="preserve"> and charged particle </w:t>
      </w:r>
      <w:r w:rsidR="001B272E">
        <w:rPr>
          <w:rFonts w:eastAsiaTheme="minorEastAsia"/>
          <w:lang w:val="en-US"/>
        </w:rPr>
        <w:lastRenderedPageBreak/>
        <w:t>equilibrium</w:t>
      </w:r>
      <w:r w:rsidR="00FC7E45">
        <w:rPr>
          <w:rFonts w:eastAsiaTheme="minorEastAsia"/>
          <w:lang w:val="en-US"/>
        </w:rPr>
        <w:t xml:space="preserve"> (see </w:t>
      </w:r>
      <w:r w:rsidR="00DA1A1E">
        <w:rPr>
          <w:rFonts w:eastAsiaTheme="minorEastAsia"/>
          <w:lang w:val="en-US"/>
        </w:rPr>
        <w:t>next paragraph</w:t>
      </w:r>
      <w:r w:rsidR="00FC7E45">
        <w:rPr>
          <w:rFonts w:eastAsiaTheme="minorEastAsia"/>
          <w:lang w:val="en-US"/>
        </w:rPr>
        <w:t>)</w:t>
      </w:r>
      <w:r w:rsidR="00DA1A1E">
        <w:rPr>
          <w:rFonts w:eastAsiaTheme="minorEastAsia"/>
          <w:lang w:val="en-US"/>
        </w:rPr>
        <w:t xml:space="preserve"> is achieved</w:t>
      </w:r>
      <w:r w:rsidR="008E0E52">
        <w:rPr>
          <w:rFonts w:eastAsiaTheme="minorEastAsia"/>
          <w:lang w:val="en-US"/>
        </w:rPr>
        <w:t xml:space="preserve"> </w:t>
      </w:r>
      <w:r w:rsidR="008E0E52">
        <w:rPr>
          <w:rFonts w:eastAsiaTheme="minorEastAsia"/>
          <w:lang w:val="en-US"/>
        </w:rPr>
        <w:fldChar w:fldCharType="begin"/>
      </w:r>
      <w:r w:rsidR="003F507D">
        <w:rPr>
          <w:rFonts w:eastAsiaTheme="minorEastAsia"/>
          <w:lang w:val="en-US"/>
        </w:rPr>
        <w:instrText xml:space="preserve"> ADDIN ZOTERO_ITEM CSL_CITATION {"citationID":"oHMN9EgI","properties":{"formattedCitation":"(Attix,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8E0E52">
        <w:rPr>
          <w:rFonts w:eastAsiaTheme="minorEastAsia"/>
          <w:lang w:val="en-US"/>
        </w:rPr>
        <w:fldChar w:fldCharType="separate"/>
      </w:r>
      <w:r w:rsidR="008E0E52" w:rsidRPr="008924BB">
        <w:rPr>
          <w:rFonts w:cs="Times New Roman"/>
          <w:lang w:val="en-US"/>
        </w:rPr>
        <w:t>(</w:t>
      </w:r>
      <w:proofErr w:type="spellStart"/>
      <w:r w:rsidR="008E0E52" w:rsidRPr="008924BB">
        <w:rPr>
          <w:rFonts w:cs="Times New Roman"/>
          <w:lang w:val="en-US"/>
        </w:rPr>
        <w:t>Attix</w:t>
      </w:r>
      <w:proofErr w:type="spellEnd"/>
      <w:r w:rsidR="008E0E52" w:rsidRPr="008924BB">
        <w:rPr>
          <w:rFonts w:cs="Times New Roman"/>
          <w:lang w:val="en-US"/>
        </w:rPr>
        <w:t>, 1986</w:t>
      </w:r>
      <w:r w:rsidR="008924BB">
        <w:rPr>
          <w:rFonts w:cs="Times New Roman"/>
          <w:lang w:val="en-US"/>
        </w:rPr>
        <w:t>, p.29-30</w:t>
      </w:r>
      <w:r w:rsidR="008E0E52" w:rsidRPr="008924BB">
        <w:rPr>
          <w:rFonts w:cs="Times New Roman"/>
          <w:lang w:val="en-US"/>
        </w:rPr>
        <w:t>)</w:t>
      </w:r>
      <w:r w:rsidR="008E0E52">
        <w:rPr>
          <w:rFonts w:eastAsiaTheme="minorEastAsia"/>
          <w:lang w:val="en-US"/>
        </w:rPr>
        <w:fldChar w:fldCharType="end"/>
      </w:r>
      <w:r w:rsidR="00506E2E">
        <w:rPr>
          <w:rFonts w:eastAsiaTheme="minorEastAsia"/>
          <w:lang w:val="en-US"/>
        </w:rPr>
        <w:t xml:space="preserve">. </w:t>
      </w:r>
      <w:r w:rsidR="008924BB">
        <w:rPr>
          <w:rFonts w:eastAsiaTheme="minorEastAsia"/>
          <w:lang w:val="en-US"/>
        </w:rPr>
        <w:t xml:space="preserve">The expression for exposure </w:t>
      </w:r>
      <w:r w:rsidR="00755E59">
        <w:rPr>
          <w:rFonts w:eastAsiaTheme="minorEastAsia"/>
          <w:lang w:val="en-US"/>
        </w:rPr>
        <w:t>in an infinitesimal air volume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2A3A12" w14:paraId="72FB3FCB" w14:textId="77777777" w:rsidTr="002A3A12">
        <w:tc>
          <w:tcPr>
            <w:tcW w:w="8815" w:type="dxa"/>
          </w:tcPr>
          <w:p w14:paraId="70892032" w14:textId="5173FB42" w:rsidR="002A3A12" w:rsidRDefault="002A3A12" w:rsidP="00CB30D7">
            <w:pPr>
              <w:spacing w:line="360" w:lineRule="auto"/>
            </w:pPr>
            <m:oMathPara>
              <m:oMath>
                <m:r>
                  <w:rPr>
                    <w:rFonts w:ascii="Cambria Math" w:eastAsiaTheme="minorEastAsia" w:hAnsi="Cambria Math"/>
                    <w:lang w:val="en-US"/>
                  </w:rPr>
                  <m:t>X=</m:t>
                </m:r>
                <m:f>
                  <m:fPr>
                    <m:ctrlPr>
                      <w:rPr>
                        <w:rFonts w:ascii="Cambria Math" w:eastAsiaTheme="minorEastAsia" w:hAnsi="Cambria Math"/>
                        <w:i/>
                        <w:lang w:val="en-US"/>
                      </w:rPr>
                    </m:ctrlPr>
                  </m:fPr>
                  <m:num>
                    <m:r>
                      <w:rPr>
                        <w:rFonts w:ascii="Cambria Math" w:eastAsiaTheme="minorEastAsia" w:hAnsi="Cambria Math"/>
                        <w:lang w:val="en-US"/>
                      </w:rPr>
                      <m:t>dQ</m:t>
                    </m:r>
                  </m:num>
                  <m:den>
                    <m:r>
                      <w:rPr>
                        <w:rFonts w:ascii="Cambria Math" w:eastAsiaTheme="minorEastAsia" w:hAnsi="Cambria Math"/>
                        <w:lang w:val="en-US"/>
                      </w:rPr>
                      <m:t>dm</m:t>
                    </m:r>
                  </m:den>
                </m:f>
                <m:r>
                  <w:rPr>
                    <w:rFonts w:ascii="Cambria Math" w:eastAsiaTheme="minorEastAsia" w:hAnsi="Cambria Math"/>
                    <w:lang w:val="en-US"/>
                  </w:rPr>
                  <m:t xml:space="preserve">   [C/kg].</m:t>
                </m:r>
              </m:oMath>
            </m:oMathPara>
          </w:p>
        </w:tc>
        <w:bookmarkStart w:id="44" w:name="_Ref98952580"/>
        <w:tc>
          <w:tcPr>
            <w:tcW w:w="535" w:type="dxa"/>
          </w:tcPr>
          <w:p w14:paraId="57A513F3" w14:textId="1360D48F" w:rsidR="002A3A12" w:rsidRDefault="002A3A12"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10</w:t>
            </w:r>
            <w:r>
              <w:fldChar w:fldCharType="end"/>
            </w:r>
            <w:bookmarkEnd w:id="44"/>
          </w:p>
        </w:tc>
      </w:tr>
    </w:tbl>
    <w:p w14:paraId="38844AA3" w14:textId="5D239ACB" w:rsidR="00E16839" w:rsidRDefault="00B106C1" w:rsidP="00CB30D7">
      <w:pPr>
        <w:spacing w:line="360" w:lineRule="auto"/>
        <w:rPr>
          <w:rFonts w:eastAsiaTheme="minorEastAsia"/>
          <w:lang w:val="en-US"/>
        </w:rPr>
      </w:pPr>
      <w:r>
        <w:rPr>
          <w:rFonts w:eastAsiaTheme="minorEastAsia"/>
          <w:lang w:val="en-US"/>
        </w:rPr>
        <w:t xml:space="preserve">We can relate exposure to </w:t>
      </w:r>
      <w:r w:rsidR="00273FD3">
        <w:rPr>
          <w:rFonts w:eastAsiaTheme="minorEastAsia"/>
          <w:lang w:val="en-US"/>
        </w:rPr>
        <w:t xml:space="preserve">mass energy </w:t>
      </w:r>
      <w:r w:rsidR="000138A0">
        <w:rPr>
          <w:rFonts w:eastAsiaTheme="minorEastAsia"/>
          <w:lang w:val="en-US"/>
        </w:rPr>
        <w:t>absorption</w:t>
      </w:r>
      <w:r w:rsidR="00273FD3">
        <w:rPr>
          <w:rFonts w:eastAsiaTheme="minorEastAsia"/>
          <w:lang w:val="en-US"/>
        </w:rPr>
        <w:t xml:space="preserve"> coefficient (</w:t>
      </w:r>
      <m:oMath>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r>
          <w:rPr>
            <w:rFonts w:ascii="Cambria Math" w:eastAsiaTheme="minorEastAsia" w:hAnsi="Cambria Math"/>
            <w:lang w:val="en-US"/>
          </w:rPr>
          <m:t>/ρ</m:t>
        </m:r>
      </m:oMath>
      <w:r w:rsidR="00273FD3">
        <w:rPr>
          <w:rFonts w:eastAsiaTheme="minorEastAsia"/>
          <w:lang w:val="en-US"/>
        </w:rPr>
        <w:t>) and energy fluence</w:t>
      </w:r>
      <w:r w:rsidR="000138A0">
        <w:rPr>
          <w:rFonts w:eastAsiaTheme="minorEastAsia"/>
          <w:lang w:val="en-US"/>
        </w:rPr>
        <w:t xml:space="preserve"> </w:t>
      </w:r>
      <m:oMath>
        <m:r>
          <m:rPr>
            <m:sty m:val="p"/>
          </m:rPr>
          <w:rPr>
            <w:rFonts w:ascii="Cambria Math" w:eastAsiaTheme="minorEastAsia" w:hAnsi="Cambria Math"/>
            <w:lang w:val="en-US"/>
          </w:rPr>
          <m:t>Ψ</m:t>
        </m:r>
      </m:oMath>
      <w:r w:rsidR="00F77BF3">
        <w:rPr>
          <w:rFonts w:eastAsiaTheme="minorEastAsia"/>
          <w:lang w:val="en-US"/>
        </w:rPr>
        <w:t xml:space="preserve"> by introducing the variable </w:t>
      </w:r>
      <m:oMath>
        <m:acc>
          <m:accPr>
            <m:chr m:val="̅"/>
            <m:ctrlPr>
              <w:rPr>
                <w:rFonts w:ascii="Cambria Math" w:eastAsiaTheme="minorEastAsia" w:hAnsi="Cambria Math"/>
                <w:i/>
                <w:lang w:val="en-US"/>
              </w:rPr>
            </m:ctrlPr>
          </m:accPr>
          <m:e>
            <m:r>
              <w:rPr>
                <w:rFonts w:ascii="Cambria Math" w:eastAsiaTheme="minorEastAsia" w:hAnsi="Cambria Math"/>
                <w:lang w:val="en-US"/>
              </w:rPr>
              <m:t>W</m:t>
            </m:r>
          </m:e>
        </m:acc>
      </m:oMath>
      <w:r w:rsidR="004D1C3D">
        <w:rPr>
          <w:rFonts w:eastAsiaTheme="minorEastAsia"/>
          <w:lang w:val="en-US"/>
        </w:rPr>
        <w:t xml:space="preserve">. </w:t>
      </w:r>
      <m:oMath>
        <m:acc>
          <m:accPr>
            <m:chr m:val="̅"/>
            <m:ctrlPr>
              <w:rPr>
                <w:rFonts w:ascii="Cambria Math" w:eastAsiaTheme="minorEastAsia" w:hAnsi="Cambria Math"/>
                <w:i/>
                <w:lang w:val="en-US"/>
              </w:rPr>
            </m:ctrlPr>
          </m:accPr>
          <m:e>
            <m:r>
              <w:rPr>
                <w:rFonts w:ascii="Cambria Math" w:eastAsiaTheme="minorEastAsia" w:hAnsi="Cambria Math"/>
                <w:lang w:val="en-US"/>
              </w:rPr>
              <m:t>W</m:t>
            </m:r>
          </m:e>
        </m:acc>
      </m:oMath>
      <w:r w:rsidR="006A7388">
        <w:rPr>
          <w:rFonts w:eastAsiaTheme="minorEastAsia"/>
          <w:lang w:val="en-US"/>
        </w:rPr>
        <w:t xml:space="preserve"> </w:t>
      </w:r>
      <w:r w:rsidR="004D1C3D">
        <w:rPr>
          <w:rFonts w:eastAsiaTheme="minorEastAsia"/>
          <w:lang w:val="en-US"/>
        </w:rPr>
        <w:t xml:space="preserve">is the </w:t>
      </w:r>
      <w:r w:rsidR="00A4526B">
        <w:rPr>
          <w:rFonts w:eastAsiaTheme="minorEastAsia"/>
          <w:lang w:val="en-US"/>
        </w:rPr>
        <w:t xml:space="preserve">mean energy </w:t>
      </w:r>
      <w:r w:rsidR="002A677E">
        <w:rPr>
          <w:rFonts w:eastAsiaTheme="minorEastAsia"/>
          <w:lang w:val="en-US"/>
        </w:rPr>
        <w:t>required</w:t>
      </w:r>
      <w:r w:rsidR="00A4526B">
        <w:rPr>
          <w:rFonts w:eastAsiaTheme="minorEastAsia"/>
          <w:lang w:val="en-US"/>
        </w:rPr>
        <w:t xml:space="preserve"> </w:t>
      </w:r>
      <w:r w:rsidR="002A677E">
        <w:rPr>
          <w:rFonts w:eastAsiaTheme="minorEastAsia"/>
          <w:lang w:val="en-US"/>
        </w:rPr>
        <w:t>to create</w:t>
      </w:r>
      <w:r w:rsidR="00A4526B">
        <w:rPr>
          <w:rFonts w:eastAsiaTheme="minorEastAsia"/>
          <w:lang w:val="en-US"/>
        </w:rPr>
        <w:t xml:space="preserve"> a</w:t>
      </w:r>
      <w:r w:rsidR="002A677E">
        <w:rPr>
          <w:rFonts w:eastAsiaTheme="minorEastAsia"/>
          <w:lang w:val="en-US"/>
        </w:rPr>
        <w:t>n</w:t>
      </w:r>
      <w:r w:rsidR="00B657E0">
        <w:rPr>
          <w:rFonts w:eastAsiaTheme="minorEastAsia"/>
          <w:lang w:val="en-US"/>
        </w:rPr>
        <w:t xml:space="preserve"> ion pairs</w:t>
      </w:r>
      <w:r w:rsidR="002A677E">
        <w:rPr>
          <w:rFonts w:eastAsiaTheme="minorEastAsia"/>
          <w:lang w:val="en-US"/>
        </w:rPr>
        <w:t xml:space="preserve"> </w:t>
      </w:r>
      <w:r w:rsidR="002A677E">
        <w:rPr>
          <w:rFonts w:eastAsiaTheme="minorEastAsia"/>
          <w:lang w:val="en-US"/>
        </w:rPr>
        <w:fldChar w:fldCharType="begin"/>
      </w:r>
      <w:r w:rsidR="003F507D">
        <w:rPr>
          <w:rFonts w:eastAsiaTheme="minorEastAsia"/>
          <w:lang w:val="en-US"/>
        </w:rPr>
        <w:instrText xml:space="preserve"> ADDIN ZOTERO_ITEM CSL_CITATION {"citationID":"DTWp17kX","properties":{"formattedCitation":"(Podgorsak,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2A677E">
        <w:rPr>
          <w:rFonts w:eastAsiaTheme="minorEastAsia"/>
          <w:lang w:val="en-US"/>
        </w:rPr>
        <w:fldChar w:fldCharType="separate"/>
      </w:r>
      <w:r w:rsidR="002A677E" w:rsidRPr="009E0562">
        <w:rPr>
          <w:rFonts w:cs="Times New Roman"/>
          <w:lang w:val="en-US"/>
        </w:rPr>
        <w:t>(</w:t>
      </w:r>
      <w:proofErr w:type="spellStart"/>
      <w:r w:rsidR="002A677E" w:rsidRPr="009E0562">
        <w:rPr>
          <w:rFonts w:cs="Times New Roman"/>
          <w:lang w:val="en-US"/>
        </w:rPr>
        <w:t>Podgorsak</w:t>
      </w:r>
      <w:proofErr w:type="spellEnd"/>
      <w:r w:rsidR="002A677E" w:rsidRPr="009E0562">
        <w:rPr>
          <w:rFonts w:cs="Times New Roman"/>
          <w:lang w:val="en-US"/>
        </w:rPr>
        <w:t>, 2016</w:t>
      </w:r>
      <w:r w:rsidR="009E0562">
        <w:rPr>
          <w:rFonts w:cs="Times New Roman"/>
          <w:lang w:val="en-US"/>
        </w:rPr>
        <w:t>, p. 744</w:t>
      </w:r>
      <w:r w:rsidR="002A677E" w:rsidRPr="009E0562">
        <w:rPr>
          <w:rFonts w:cs="Times New Roman"/>
          <w:lang w:val="en-US"/>
        </w:rPr>
        <w:t>)</w:t>
      </w:r>
      <w:r w:rsidR="002A677E">
        <w:rPr>
          <w:rFonts w:eastAsiaTheme="minorEastAsia"/>
          <w:lang w:val="en-US"/>
        </w:rPr>
        <w:fldChar w:fldCharType="end"/>
      </w:r>
      <w:r w:rsidR="003D461D">
        <w:rPr>
          <w:rFonts w:eastAsiaTheme="minorEastAsia"/>
          <w:lang w:val="en-US"/>
        </w:rPr>
        <w:t xml:space="preserve">. </w:t>
      </w:r>
      <w:r w:rsidR="00A730C7">
        <w:rPr>
          <w:rFonts w:eastAsiaTheme="minorEastAsia"/>
          <w:lang w:val="en-US"/>
        </w:rPr>
        <w:t xml:space="preserve">The resulting expression for </w:t>
      </w:r>
      <w:r w:rsidR="00FA729B">
        <w:rPr>
          <w:rFonts w:eastAsiaTheme="minorEastAsia"/>
          <w:lang w:val="en-US"/>
        </w:rPr>
        <w:t>monoenergetic</w:t>
      </w:r>
      <w:r w:rsidR="0066025B">
        <w:rPr>
          <w:rFonts w:eastAsiaTheme="minorEastAsia"/>
          <w:lang w:val="en-US"/>
        </w:rPr>
        <w:t xml:space="preserve"> photons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EE3EE9" w14:paraId="5B4A17A8" w14:textId="77777777" w:rsidTr="00EE3EE9">
        <w:tc>
          <w:tcPr>
            <w:tcW w:w="8815" w:type="dxa"/>
          </w:tcPr>
          <w:p w14:paraId="3514C423" w14:textId="78D7B54D" w:rsidR="00EE3EE9" w:rsidRPr="00EE3EE9" w:rsidRDefault="00EE3EE9" w:rsidP="00CB30D7">
            <w:pPr>
              <w:spacing w:line="360" w:lineRule="auto"/>
              <w:rPr>
                <w:rFonts w:eastAsiaTheme="minorEastAsia"/>
                <w:lang w:val="en-US"/>
              </w:rPr>
            </w:pPr>
            <m:oMathPara>
              <m:oMath>
                <m:r>
                  <w:rPr>
                    <w:rFonts w:ascii="Cambria Math" w:eastAsiaTheme="minorEastAsia" w:hAnsi="Cambria Math"/>
                    <w:lang w:val="en-US"/>
                  </w:rPr>
                  <m:t>X=</m:t>
                </m:r>
                <m:r>
                  <m:rPr>
                    <m:sty m:val="p"/>
                  </m:rPr>
                  <w:rPr>
                    <w:rFonts w:ascii="Cambria Math" w:eastAsiaTheme="minorEastAsia" w:hAnsi="Cambria Math"/>
                    <w:lang w:val="en-US"/>
                  </w:rPr>
                  <m:t>Ψ</m:t>
                </m:r>
                <m:r>
                  <w:rPr>
                    <w:rFonts w:ascii="Cambria Math" w:eastAsiaTheme="minorEastAsia" w:hAnsi="Cambria Math"/>
                    <w:lang w:val="en-US"/>
                  </w:rPr>
                  <m:t xml:space="preserve"> </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num>
                          <m:den>
                            <m:r>
                              <w:rPr>
                                <w:rFonts w:ascii="Cambria Math" w:eastAsiaTheme="minorEastAsia" w:hAnsi="Cambria Math"/>
                                <w:lang w:val="en-US"/>
                              </w:rPr>
                              <m:t>ρ</m:t>
                            </m:r>
                          </m:den>
                        </m:f>
                      </m:e>
                    </m:d>
                  </m:e>
                  <m:sub>
                    <m:r>
                      <w:rPr>
                        <w:rFonts w:ascii="Cambria Math" w:eastAsiaTheme="minorEastAsia" w:hAnsi="Cambria Math"/>
                        <w:lang w:val="en-US"/>
                      </w:rPr>
                      <m:t>air</m:t>
                    </m:r>
                  </m:sub>
                </m:sSub>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e</m:t>
                            </m:r>
                          </m:num>
                          <m:den>
                            <m:acc>
                              <m:accPr>
                                <m:chr m:val="̅"/>
                                <m:ctrlPr>
                                  <w:rPr>
                                    <w:rFonts w:ascii="Cambria Math" w:eastAsiaTheme="minorEastAsia" w:hAnsi="Cambria Math"/>
                                    <w:i/>
                                    <w:lang w:val="en-US"/>
                                  </w:rPr>
                                </m:ctrlPr>
                              </m:accPr>
                              <m:e>
                                <m:r>
                                  <w:rPr>
                                    <w:rFonts w:ascii="Cambria Math" w:eastAsiaTheme="minorEastAsia" w:hAnsi="Cambria Math"/>
                                    <w:lang w:val="en-US"/>
                                  </w:rPr>
                                  <m:t>W</m:t>
                                </m:r>
                              </m:e>
                            </m:acc>
                          </m:den>
                        </m:f>
                      </m:e>
                    </m:d>
                  </m:e>
                  <m:sub>
                    <m:r>
                      <w:rPr>
                        <w:rFonts w:ascii="Cambria Math" w:eastAsiaTheme="minorEastAsia" w:hAnsi="Cambria Math"/>
                        <w:lang w:val="en-US"/>
                      </w:rPr>
                      <m:t>air</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e</m:t>
                            </m:r>
                          </m:num>
                          <m:den>
                            <m:acc>
                              <m:accPr>
                                <m:chr m:val="̅"/>
                                <m:ctrlPr>
                                  <w:rPr>
                                    <w:rFonts w:ascii="Cambria Math" w:eastAsiaTheme="minorEastAsia" w:hAnsi="Cambria Math"/>
                                    <w:i/>
                                    <w:lang w:val="en-US"/>
                                  </w:rPr>
                                </m:ctrlPr>
                              </m:accPr>
                              <m:e>
                                <m:r>
                                  <w:rPr>
                                    <w:rFonts w:ascii="Cambria Math" w:eastAsiaTheme="minorEastAsia" w:hAnsi="Cambria Math"/>
                                    <w:lang w:val="en-US"/>
                                  </w:rPr>
                                  <m:t>W</m:t>
                                </m:r>
                              </m:e>
                            </m:acc>
                          </m:den>
                        </m:f>
                      </m:e>
                    </m:d>
                  </m:e>
                  <m:sub>
                    <m:r>
                      <w:rPr>
                        <w:rFonts w:ascii="Cambria Math" w:eastAsiaTheme="minorEastAsia" w:hAnsi="Cambria Math"/>
                        <w:lang w:val="en-US"/>
                      </w:rPr>
                      <m:t>air</m:t>
                    </m:r>
                  </m:sub>
                </m:sSub>
                <m:r>
                  <w:rPr>
                    <w:rFonts w:ascii="Cambria Math" w:eastAsiaTheme="minorEastAsia" w:hAnsi="Cambria Math"/>
                    <w:lang w:val="en-US"/>
                  </w:rPr>
                  <m:t>.</m:t>
                </m:r>
              </m:oMath>
            </m:oMathPara>
          </w:p>
        </w:tc>
        <w:bookmarkStart w:id="45" w:name="_Ref97207347"/>
        <w:tc>
          <w:tcPr>
            <w:tcW w:w="535" w:type="dxa"/>
          </w:tcPr>
          <w:p w14:paraId="78B5389F" w14:textId="286AB832" w:rsidR="00EE3EE9" w:rsidRDefault="00EE3EE9"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11</w:t>
            </w:r>
            <w:r>
              <w:fldChar w:fldCharType="end"/>
            </w:r>
            <w:bookmarkEnd w:id="45"/>
          </w:p>
        </w:tc>
      </w:tr>
    </w:tbl>
    <w:p w14:paraId="115F43B2" w14:textId="7336387C" w:rsidR="00356C84" w:rsidRDefault="00356C84" w:rsidP="00CB30D7">
      <w:pPr>
        <w:spacing w:line="360" w:lineRule="auto"/>
        <w:rPr>
          <w:rFonts w:eastAsiaTheme="minorEastAsia"/>
          <w:lang w:val="en-US"/>
        </w:rPr>
      </w:pPr>
      <m:oMath>
        <m:r>
          <w:rPr>
            <w:rFonts w:ascii="Cambria Math" w:eastAsiaTheme="minorEastAsia" w:hAnsi="Cambria Math"/>
            <w:lang w:val="en-US"/>
          </w:rPr>
          <m:t>e</m:t>
        </m:r>
      </m:oMath>
      <w:r>
        <w:rPr>
          <w:rFonts w:eastAsiaTheme="minorEastAsia"/>
          <w:lang w:val="en-US"/>
        </w:rPr>
        <w:t xml:space="preserve"> is the elementary charge. </w:t>
      </w:r>
    </w:p>
    <w:p w14:paraId="5E0573DE" w14:textId="6EBFF906" w:rsidR="00732A64" w:rsidRDefault="00732A64" w:rsidP="00CB30D7">
      <w:pPr>
        <w:pStyle w:val="Heading4"/>
        <w:spacing w:line="360" w:lineRule="auto"/>
        <w:rPr>
          <w:rFonts w:eastAsiaTheme="minorEastAsia"/>
          <w:lang w:val="en-US"/>
        </w:rPr>
      </w:pPr>
      <w:r>
        <w:rPr>
          <w:rFonts w:eastAsiaTheme="minorEastAsia"/>
          <w:lang w:val="en-US"/>
        </w:rPr>
        <w:t>Charged Particle Equilibrium (CPE)</w:t>
      </w:r>
    </w:p>
    <w:p w14:paraId="0F981607" w14:textId="6D82F124" w:rsidR="001921C4" w:rsidRPr="001921C4" w:rsidRDefault="001921C4" w:rsidP="00CB30D7">
      <w:pPr>
        <w:spacing w:line="360" w:lineRule="auto"/>
        <w:rPr>
          <w:b/>
          <w:bCs/>
          <w:lang w:val="en-US"/>
        </w:rPr>
      </w:pPr>
      <w:r>
        <w:rPr>
          <w:lang w:val="en-US"/>
        </w:rPr>
        <w:t xml:space="preserve">If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e,out</m:t>
            </m:r>
          </m:sub>
        </m:sSub>
      </m:oMath>
      <w:r>
        <w:rPr>
          <w:rFonts w:eastAsiaTheme="minorEastAsia"/>
          <w:lang w:val="en-US"/>
        </w:rPr>
        <w:t xml:space="preserve"> the </w:t>
      </w:r>
      <w:r w:rsidR="007D32A0">
        <w:rPr>
          <w:rFonts w:eastAsiaTheme="minorEastAsia"/>
          <w:lang w:val="en-US"/>
        </w:rPr>
        <w:t>energy distribution of</w:t>
      </w:r>
      <w:r>
        <w:rPr>
          <w:rFonts w:eastAsiaTheme="minorEastAsia"/>
          <w:lang w:val="en-US"/>
        </w:rPr>
        <w:t xml:space="preserve"> charged particles entering the volume is equal to the energy </w:t>
      </w:r>
      <w:r w:rsidR="007D32A0">
        <w:rPr>
          <w:rFonts w:eastAsiaTheme="minorEastAsia"/>
          <w:lang w:val="en-US"/>
        </w:rPr>
        <w:t xml:space="preserve">distribution of charged particles </w:t>
      </w:r>
      <w:r>
        <w:rPr>
          <w:rFonts w:eastAsiaTheme="minorEastAsia"/>
          <w:lang w:val="en-US"/>
        </w:rPr>
        <w:t>leaving the volume</w:t>
      </w:r>
      <w:r w:rsidR="00402C66">
        <w:rPr>
          <w:rFonts w:eastAsiaTheme="minorEastAsia"/>
          <w:lang w:val="en-US"/>
        </w:rPr>
        <w:t xml:space="preserve"> (</w:t>
      </w:r>
      <w:r w:rsidR="00D360E0">
        <w:rPr>
          <w:rFonts w:eastAsiaTheme="minorEastAsia"/>
          <w:lang w:val="en-US"/>
        </w:rPr>
        <w:t xml:space="preserve">visualized in </w:t>
      </w:r>
      <w:r w:rsidR="00D360E0">
        <w:rPr>
          <w:rFonts w:eastAsiaTheme="minorEastAsia"/>
          <w:lang w:val="en-US"/>
        </w:rPr>
        <w:fldChar w:fldCharType="begin"/>
      </w:r>
      <w:r w:rsidR="00D360E0">
        <w:rPr>
          <w:rFonts w:eastAsiaTheme="minorEastAsia"/>
          <w:lang w:val="en-US"/>
        </w:rPr>
        <w:instrText xml:space="preserve"> REF _Ref94698801 \h </w:instrText>
      </w:r>
      <w:r w:rsidR="00CB30D7">
        <w:rPr>
          <w:rFonts w:eastAsiaTheme="minorEastAsia"/>
          <w:lang w:val="en-US"/>
        </w:rPr>
        <w:instrText xml:space="preserve"> \* MERGEFORMAT </w:instrText>
      </w:r>
      <w:r w:rsidR="00D360E0">
        <w:rPr>
          <w:rFonts w:eastAsiaTheme="minorEastAsia"/>
          <w:lang w:val="en-US"/>
        </w:rPr>
      </w:r>
      <w:r w:rsidR="00D360E0">
        <w:rPr>
          <w:rFonts w:eastAsiaTheme="minorEastAsia"/>
          <w:lang w:val="en-US"/>
        </w:rPr>
        <w:fldChar w:fldCharType="separate"/>
      </w:r>
      <w:r w:rsidR="000E19EF" w:rsidRPr="00B72C5F">
        <w:rPr>
          <w:lang w:val="en-US"/>
        </w:rPr>
        <w:t xml:space="preserve">Figure </w:t>
      </w:r>
      <w:r w:rsidR="000E19EF">
        <w:rPr>
          <w:noProof/>
          <w:lang w:val="en-US"/>
        </w:rPr>
        <w:t>1</w:t>
      </w:r>
      <w:r w:rsidR="000E19EF">
        <w:rPr>
          <w:noProof/>
          <w:lang w:val="en-US"/>
        </w:rPr>
        <w:noBreakHyphen/>
        <w:t>10</w:t>
      </w:r>
      <w:r w:rsidR="00D360E0">
        <w:rPr>
          <w:rFonts w:eastAsiaTheme="minorEastAsia"/>
          <w:lang w:val="en-US"/>
        </w:rPr>
        <w:fldChar w:fldCharType="end"/>
      </w:r>
      <w:r w:rsidR="00402C66">
        <w:rPr>
          <w:rFonts w:eastAsiaTheme="minorEastAsia"/>
          <w:lang w:val="en-US"/>
        </w:rPr>
        <w:t>)</w:t>
      </w:r>
      <w:r w:rsidR="001962F0">
        <w:rPr>
          <w:rFonts w:eastAsiaTheme="minorEastAsia"/>
          <w:lang w:val="en-US"/>
        </w:rPr>
        <w:t xml:space="preserve"> </w:t>
      </w:r>
      <w:r w:rsidR="001962F0">
        <w:rPr>
          <w:rFonts w:eastAsiaTheme="minorEastAsia"/>
          <w:lang w:val="en-US"/>
        </w:rPr>
        <w:fldChar w:fldCharType="begin"/>
      </w:r>
      <w:r w:rsidR="00911430">
        <w:rPr>
          <w:rFonts w:eastAsiaTheme="minorEastAsia"/>
          <w:lang w:val="en-US"/>
        </w:rPr>
        <w:instrText xml:space="preserve"> ADDIN ZOTERO_ITEM CSL_CITATION {"citationID":"TxJYePqE","properties":{"formattedCitation":"(Attix,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1962F0">
        <w:rPr>
          <w:rFonts w:eastAsiaTheme="minorEastAsia"/>
          <w:lang w:val="en-US"/>
        </w:rPr>
        <w:fldChar w:fldCharType="separate"/>
      </w:r>
      <w:r w:rsidR="001962F0" w:rsidRPr="001962F0">
        <w:rPr>
          <w:rFonts w:cs="Times New Roman"/>
          <w:lang w:val="en-US"/>
        </w:rPr>
        <w:t>(</w:t>
      </w:r>
      <w:proofErr w:type="spellStart"/>
      <w:r w:rsidR="001962F0" w:rsidRPr="001962F0">
        <w:rPr>
          <w:rFonts w:cs="Times New Roman"/>
          <w:lang w:val="en-US"/>
        </w:rPr>
        <w:t>Attix</w:t>
      </w:r>
      <w:proofErr w:type="spellEnd"/>
      <w:r w:rsidR="001962F0" w:rsidRPr="001962F0">
        <w:rPr>
          <w:rFonts w:cs="Times New Roman"/>
          <w:lang w:val="en-US"/>
        </w:rPr>
        <w:t>, 1986</w:t>
      </w:r>
      <w:r w:rsidR="001962F0">
        <w:rPr>
          <w:rFonts w:cs="Times New Roman"/>
          <w:lang w:val="en-US"/>
        </w:rPr>
        <w:t>, p.</w:t>
      </w:r>
      <w:r w:rsidR="003206B7">
        <w:rPr>
          <w:rFonts w:cs="Times New Roman"/>
          <w:lang w:val="en-US"/>
        </w:rPr>
        <w:t>65</w:t>
      </w:r>
      <w:r w:rsidR="001962F0" w:rsidRPr="001962F0">
        <w:rPr>
          <w:rFonts w:cs="Times New Roman"/>
          <w:lang w:val="en-US"/>
        </w:rPr>
        <w:t>)</w:t>
      </w:r>
      <w:r w:rsidR="001962F0">
        <w:rPr>
          <w:rFonts w:eastAsiaTheme="minorEastAsia"/>
          <w:lang w:val="en-US"/>
        </w:rPr>
        <w:fldChar w:fldCharType="end"/>
      </w:r>
      <w:r w:rsidR="00D360E0">
        <w:rPr>
          <w:rFonts w:eastAsiaTheme="minorEastAsia"/>
          <w:lang w:val="en-US"/>
        </w:rPr>
        <w:t>.</w:t>
      </w:r>
      <w:r>
        <w:rPr>
          <w:rFonts w:eastAsiaTheme="minorEastAsia"/>
          <w:lang w:val="en-US"/>
        </w:rPr>
        <w:t xml:space="preserve"> This situation is called </w:t>
      </w:r>
      <w:r w:rsidRPr="003D2F20">
        <w:rPr>
          <w:rFonts w:eastAsiaTheme="minorEastAsia"/>
          <w:b/>
          <w:bCs/>
          <w:lang w:val="en-US"/>
        </w:rPr>
        <w:t>charged particle equilibrium</w:t>
      </w:r>
      <w:r>
        <w:rPr>
          <w:rFonts w:eastAsiaTheme="minorEastAsia"/>
          <w:lang w:val="en-US"/>
        </w:rPr>
        <w:t xml:space="preserve"> (CPE), and</w:t>
      </w:r>
      <w:r w:rsidR="00A57157">
        <w:rPr>
          <w:rFonts w:eastAsiaTheme="minorEastAsia"/>
          <w:lang w:val="en-US"/>
        </w:rPr>
        <w:t xml:space="preserve"> if </w:t>
      </w:r>
      <w:r w:rsidR="001648A4">
        <w:rPr>
          <w:rFonts w:eastAsiaTheme="minorEastAsia"/>
          <w:lang w:val="en-US"/>
        </w:rPr>
        <w:t>satisfied,</w:t>
      </w:r>
      <w:r>
        <w:rPr>
          <w:rFonts w:eastAsiaTheme="minorEastAsia"/>
          <w:lang w:val="en-US"/>
        </w:rPr>
        <w:br/>
      </w:r>
      <w:r w:rsidR="001648A4">
        <w:rPr>
          <w:rFonts w:eastAsiaTheme="minorEastAsia"/>
          <w:lang w:val="en-US"/>
        </w:rPr>
        <w:t>reduces absorbed dose</w:t>
      </w:r>
      <w:r>
        <w:rPr>
          <w:rFonts w:eastAsiaTheme="minorEastAsia"/>
          <w:lang w:val="en-US"/>
        </w:rPr>
        <w:t xml:space="preserve"> to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6E3FF1">
        <w:rPr>
          <w:rFonts w:eastAsiaTheme="minorEastAsia"/>
          <w:lang w:val="en-US"/>
        </w:rPr>
        <w:t xml:space="preserve"> </w:t>
      </w:r>
      <w:r w:rsidR="00A15219">
        <w:rPr>
          <w:rFonts w:eastAsiaTheme="minorEastAsia"/>
          <w:lang w:val="en-US"/>
        </w:rPr>
        <w:fldChar w:fldCharType="begin"/>
      </w:r>
      <w:r w:rsidR="00911430">
        <w:rPr>
          <w:rFonts w:eastAsiaTheme="minorEastAsia"/>
          <w:lang w:val="en-US"/>
        </w:rPr>
        <w:instrText xml:space="preserve"> ADDIN ZOTERO_ITEM CSL_CITATION {"citationID":"K3EsxGiN","properties":{"formattedCitation":"(Attix,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A15219">
        <w:rPr>
          <w:rFonts w:eastAsiaTheme="minorEastAsia"/>
          <w:lang w:val="en-US"/>
        </w:rPr>
        <w:fldChar w:fldCharType="separate"/>
      </w:r>
      <w:r w:rsidR="00A15219" w:rsidRPr="001962F0">
        <w:rPr>
          <w:rFonts w:cs="Times New Roman"/>
          <w:lang w:val="en-US"/>
        </w:rPr>
        <w:t>(</w:t>
      </w:r>
      <w:proofErr w:type="spellStart"/>
      <w:r w:rsidR="00A15219" w:rsidRPr="001962F0">
        <w:rPr>
          <w:rFonts w:cs="Times New Roman"/>
          <w:lang w:val="en-US"/>
        </w:rPr>
        <w:t>Attix</w:t>
      </w:r>
      <w:proofErr w:type="spellEnd"/>
      <w:r w:rsidR="00A15219" w:rsidRPr="001962F0">
        <w:rPr>
          <w:rFonts w:cs="Times New Roman"/>
          <w:lang w:val="en-US"/>
        </w:rPr>
        <w:t>, 1986</w:t>
      </w:r>
      <w:r w:rsidR="001962F0">
        <w:rPr>
          <w:rFonts w:cs="Times New Roman"/>
          <w:lang w:val="en-US"/>
        </w:rPr>
        <w:t>, p.69</w:t>
      </w:r>
      <w:r w:rsidR="00A15219" w:rsidRPr="001962F0">
        <w:rPr>
          <w:rFonts w:cs="Times New Roman"/>
          <w:lang w:val="en-US"/>
        </w:rPr>
        <w:t>)</w:t>
      </w:r>
      <w:r w:rsidR="00A15219">
        <w:rPr>
          <w:rFonts w:eastAsiaTheme="minorEastAsia"/>
          <w:lang w:val="en-US"/>
        </w:rPr>
        <w:fldChar w:fldCharType="end"/>
      </w:r>
      <w:r>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CB3758" w14:paraId="6F0A4C32" w14:textId="77777777" w:rsidTr="00CB3758">
        <w:tc>
          <w:tcPr>
            <w:tcW w:w="8815" w:type="dxa"/>
          </w:tcPr>
          <w:p w14:paraId="1B27A7DB" w14:textId="129D0C99" w:rsidR="00CB3758" w:rsidRPr="00CB3758" w:rsidRDefault="00CB3758" w:rsidP="00CB30D7">
            <w:pPr>
              <w:spacing w:after="160" w:line="360" w:lineRule="auto"/>
              <w:rPr>
                <w:rFonts w:eastAsiaTheme="minorEastAsia"/>
                <w:lang w:val="en-US"/>
              </w:rPr>
            </w:pPr>
            <m:oMathPara>
              <m:oMath>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r>
                  <w:rPr>
                    <w:rFonts w:ascii="Cambria Math" w:eastAsiaTheme="minorEastAsia" w:hAnsi="Cambria Math"/>
                    <w:lang w:val="en-US"/>
                  </w:rPr>
                  <m:t>=</m:t>
                </m:r>
                <m:r>
                  <m:rPr>
                    <m:sty m:val="p"/>
                  </m:rPr>
                  <w:rPr>
                    <w:rFonts w:ascii="Cambria Math" w:eastAsiaTheme="minorEastAsia" w:hAnsi="Cambria Math"/>
                    <w:lang w:val="en-US"/>
                  </w:rPr>
                  <m:t>Ψ</m:t>
                </m:r>
                <m:f>
                  <m:fPr>
                    <m:ctrlPr>
                      <w:rPr>
                        <w:rFonts w:ascii="Cambria Math" w:eastAsiaTheme="minorEastAsia" w:hAnsi="Cambria Math"/>
                        <w:i/>
                        <w:lang w:val="en-US"/>
                      </w:rPr>
                    </m:ctrlPr>
                  </m:fPr>
                  <m:num>
                    <m:sSub>
                      <m:sSubPr>
                        <m:ctrlPr>
                          <w:rPr>
                            <w:rFonts w:ascii="Cambria Math" w:eastAsiaTheme="minorEastAsia" w:hAnsi="Cambria Math"/>
                            <w:lang w:val="en-US"/>
                          </w:rPr>
                        </m:ctrlPr>
                      </m:sSubPr>
                      <m:e>
                        <m:r>
                          <m:rPr>
                            <m:sty m:val="p"/>
                          </m:rPr>
                          <w:rPr>
                            <w:rFonts w:ascii="Cambria Math" w:eastAsiaTheme="minorEastAsia" w:hAnsi="Cambria Math"/>
                            <w:lang w:val="en-US"/>
                          </w:rPr>
                          <m:t xml:space="preserve"> μ</m:t>
                        </m:r>
                      </m:e>
                      <m:sub>
                        <m:r>
                          <m:rPr>
                            <m:sty m:val="p"/>
                          </m:rPr>
                          <w:rPr>
                            <w:rFonts w:ascii="Cambria Math" w:eastAsiaTheme="minorEastAsia" w:hAnsi="Cambria Math"/>
                            <w:lang w:val="en-US"/>
                          </w:rPr>
                          <m:t>en</m:t>
                        </m:r>
                      </m:sub>
                    </m:sSub>
                  </m:num>
                  <m:den>
                    <m:r>
                      <w:rPr>
                        <w:rFonts w:ascii="Cambria Math" w:eastAsiaTheme="minorEastAsia" w:hAnsi="Cambria Math"/>
                        <w:lang w:val="en-US"/>
                      </w:rPr>
                      <m:t>ρ</m:t>
                    </m:r>
                  </m:den>
                </m:f>
                <m:r>
                  <w:rPr>
                    <w:rFonts w:ascii="Cambria Math" w:eastAsiaTheme="minorEastAsia" w:hAnsi="Cambria Math"/>
                    <w:lang w:val="en-US"/>
                  </w:rPr>
                  <m:t xml:space="preserve"> .</m:t>
                </m:r>
              </m:oMath>
            </m:oMathPara>
          </w:p>
        </w:tc>
        <w:bookmarkStart w:id="46" w:name="_Ref97207315"/>
        <w:tc>
          <w:tcPr>
            <w:tcW w:w="535" w:type="dxa"/>
          </w:tcPr>
          <w:p w14:paraId="5B5F3893" w14:textId="3FC2B01F" w:rsidR="00CB3758" w:rsidRDefault="00CB3758"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12</w:t>
            </w:r>
            <w:r>
              <w:fldChar w:fldCharType="end"/>
            </w:r>
            <w:bookmarkEnd w:id="46"/>
          </w:p>
        </w:tc>
      </w:tr>
    </w:tbl>
    <w:p w14:paraId="378B7788" w14:textId="5CBE2F27" w:rsidR="001648A4" w:rsidRDefault="00C3663D" w:rsidP="00CB30D7">
      <w:pPr>
        <w:spacing w:line="360" w:lineRule="auto"/>
        <w:rPr>
          <w:rFonts w:eastAsiaTheme="minorEastAsia"/>
          <w:lang w:val="en-US"/>
        </w:rPr>
      </w:pPr>
      <w:r>
        <w:rPr>
          <w:rFonts w:eastAsiaTheme="minorEastAsia"/>
          <w:lang w:val="en-US"/>
        </w:rPr>
        <w:t xml:space="preserve">CPE essentially demands </w:t>
      </w:r>
      <w:r w:rsidR="00DD6893">
        <w:rPr>
          <w:rFonts w:eastAsiaTheme="minorEastAsia"/>
          <w:lang w:val="en-US"/>
        </w:rPr>
        <w:t xml:space="preserve">constant photon fluence </w:t>
      </w:r>
      <w:r w:rsidR="00547CE1">
        <w:rPr>
          <w:rFonts w:eastAsiaTheme="minorEastAsia"/>
          <w:lang w:val="en-US"/>
        </w:rPr>
        <w:t>everywhere around</w:t>
      </w:r>
      <w:r w:rsidR="00A3793B">
        <w:rPr>
          <w:rFonts w:eastAsiaTheme="minorEastAsia"/>
          <w:lang w:val="en-US"/>
        </w:rPr>
        <w:t xml:space="preserve"> and within</w:t>
      </w:r>
      <w:r w:rsidR="00547CE1">
        <w:rPr>
          <w:rFonts w:eastAsiaTheme="minorEastAsia"/>
          <w:lang w:val="en-US"/>
        </w:rPr>
        <w:t xml:space="preserve"> the smaller volume v in </w:t>
      </w:r>
      <w:r w:rsidR="00547CE1">
        <w:rPr>
          <w:rFonts w:eastAsiaTheme="minorEastAsia"/>
          <w:lang w:val="en-US"/>
        </w:rPr>
        <w:fldChar w:fldCharType="begin"/>
      </w:r>
      <w:r w:rsidR="00547CE1">
        <w:rPr>
          <w:rFonts w:eastAsiaTheme="minorEastAsia"/>
          <w:lang w:val="en-US"/>
        </w:rPr>
        <w:instrText xml:space="preserve"> REF _Ref94698801 \h </w:instrText>
      </w:r>
      <w:r w:rsidR="00CB30D7">
        <w:rPr>
          <w:rFonts w:eastAsiaTheme="minorEastAsia"/>
          <w:lang w:val="en-US"/>
        </w:rPr>
        <w:instrText xml:space="preserve"> \* MERGEFORMAT </w:instrText>
      </w:r>
      <w:r w:rsidR="00547CE1">
        <w:rPr>
          <w:rFonts w:eastAsiaTheme="minorEastAsia"/>
          <w:lang w:val="en-US"/>
        </w:rPr>
      </w:r>
      <w:r w:rsidR="00547CE1">
        <w:rPr>
          <w:rFonts w:eastAsiaTheme="minorEastAsia"/>
          <w:lang w:val="en-US"/>
        </w:rPr>
        <w:fldChar w:fldCharType="separate"/>
      </w:r>
      <w:r w:rsidR="000E19EF" w:rsidRPr="00B72C5F">
        <w:rPr>
          <w:lang w:val="en-US"/>
        </w:rPr>
        <w:t xml:space="preserve">Figure </w:t>
      </w:r>
      <w:r w:rsidR="000E19EF">
        <w:rPr>
          <w:noProof/>
          <w:lang w:val="en-US"/>
        </w:rPr>
        <w:t>1</w:t>
      </w:r>
      <w:r w:rsidR="000E19EF">
        <w:rPr>
          <w:noProof/>
          <w:lang w:val="en-US"/>
        </w:rPr>
        <w:noBreakHyphen/>
        <w:t>10</w:t>
      </w:r>
      <w:r w:rsidR="00547CE1">
        <w:rPr>
          <w:rFonts w:eastAsiaTheme="minorEastAsia"/>
          <w:lang w:val="en-US"/>
        </w:rPr>
        <w:fldChar w:fldCharType="end"/>
      </w:r>
      <w:r w:rsidR="00EF639F">
        <w:rPr>
          <w:rFonts w:eastAsiaTheme="minorEastAsia"/>
          <w:lang w:val="en-US"/>
        </w:rPr>
        <w:t xml:space="preserve">. If </w:t>
      </w:r>
      <w:r w:rsidR="00FC05F0">
        <w:rPr>
          <w:rFonts w:eastAsiaTheme="minorEastAsia"/>
          <w:lang w:val="en-US"/>
        </w:rPr>
        <w:t>the fluence dropped significantly when entering</w:t>
      </w:r>
      <w:r w:rsidR="00F1263A">
        <w:rPr>
          <w:rFonts w:eastAsiaTheme="minorEastAsia"/>
          <w:lang w:val="en-US"/>
        </w:rPr>
        <w:t xml:space="preserve"> the large</w:t>
      </w:r>
      <w:r w:rsidR="00FC05F0">
        <w:rPr>
          <w:rFonts w:eastAsiaTheme="minorEastAsia"/>
          <w:lang w:val="en-US"/>
        </w:rPr>
        <w:t xml:space="preserve"> volume </w:t>
      </w:r>
      <w:r w:rsidR="00F1263A">
        <w:rPr>
          <w:rFonts w:eastAsiaTheme="minorEastAsia"/>
          <w:lang w:val="en-US"/>
        </w:rPr>
        <w:t>V</w:t>
      </w:r>
      <w:r w:rsidR="00FC05F0">
        <w:rPr>
          <w:rFonts w:eastAsiaTheme="minorEastAsia"/>
          <w:lang w:val="en-US"/>
        </w:rPr>
        <w:t xml:space="preserve">, more </w:t>
      </w:r>
      <w:r w:rsidR="003B7782">
        <w:rPr>
          <w:rFonts w:eastAsiaTheme="minorEastAsia"/>
          <w:lang w:val="en-US"/>
        </w:rPr>
        <w:t>secondary electrons</w:t>
      </w:r>
      <w:r w:rsidR="00FC05F0">
        <w:rPr>
          <w:rFonts w:eastAsiaTheme="minorEastAsia"/>
          <w:lang w:val="en-US"/>
        </w:rPr>
        <w:t xml:space="preserve"> would be generated </w:t>
      </w:r>
      <w:r w:rsidR="00510B98">
        <w:rPr>
          <w:rFonts w:eastAsiaTheme="minorEastAsia"/>
          <w:lang w:val="en-US"/>
        </w:rPr>
        <w:t>at the entrance of v, compared to the exit</w:t>
      </w:r>
      <w:r w:rsidR="00B80835">
        <w:rPr>
          <w:rFonts w:eastAsiaTheme="minorEastAsia"/>
          <w:lang w:val="en-US"/>
        </w:rPr>
        <w:t xml:space="preserve"> and </w:t>
      </w:r>
      <w:r w:rsidR="00501D43">
        <w:rPr>
          <w:rFonts w:eastAsiaTheme="minorEastAsia"/>
          <w:lang w:val="en-US"/>
        </w:rPr>
        <w:t>we don’t have CPE</w:t>
      </w:r>
      <w:r w:rsidR="00984C47">
        <w:rPr>
          <w:rFonts w:eastAsiaTheme="minorEastAsia"/>
          <w:lang w:val="en-US"/>
        </w:rPr>
        <w:t xml:space="preserve"> </w:t>
      </w:r>
      <w:r w:rsidR="00287C34">
        <w:rPr>
          <w:rFonts w:eastAsiaTheme="minorEastAsia"/>
          <w:lang w:val="en-US"/>
        </w:rPr>
        <w:fldChar w:fldCharType="begin"/>
      </w:r>
      <w:r w:rsidR="00911430">
        <w:rPr>
          <w:rFonts w:eastAsiaTheme="minorEastAsia"/>
          <w:lang w:val="en-US"/>
        </w:rPr>
        <w:instrText xml:space="preserve"> ADDIN ZOTERO_ITEM CSL_CITATION {"citationID":"6auPUBwH","properties":{"formattedCitation":"(Attix,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287C34">
        <w:rPr>
          <w:rFonts w:eastAsiaTheme="minorEastAsia"/>
          <w:lang w:val="en-US"/>
        </w:rPr>
        <w:fldChar w:fldCharType="separate"/>
      </w:r>
      <w:r w:rsidR="00287C34" w:rsidRPr="00950531">
        <w:rPr>
          <w:rFonts w:cs="Times New Roman"/>
          <w:lang w:val="en-US"/>
        </w:rPr>
        <w:t>(</w:t>
      </w:r>
      <w:proofErr w:type="spellStart"/>
      <w:r w:rsidR="00287C34" w:rsidRPr="00950531">
        <w:rPr>
          <w:rFonts w:cs="Times New Roman"/>
          <w:lang w:val="en-US"/>
        </w:rPr>
        <w:t>Attix</w:t>
      </w:r>
      <w:proofErr w:type="spellEnd"/>
      <w:r w:rsidR="00287C34" w:rsidRPr="00950531">
        <w:rPr>
          <w:rFonts w:cs="Times New Roman"/>
          <w:lang w:val="en-US"/>
        </w:rPr>
        <w:t>, 1986</w:t>
      </w:r>
      <w:r w:rsidR="00950531">
        <w:rPr>
          <w:rFonts w:cs="Times New Roman"/>
          <w:lang w:val="en-US"/>
        </w:rPr>
        <w:t>, p.67</w:t>
      </w:r>
      <w:r w:rsidR="00287C34" w:rsidRPr="00950531">
        <w:rPr>
          <w:rFonts w:cs="Times New Roman"/>
          <w:lang w:val="en-US"/>
        </w:rPr>
        <w:t>)</w:t>
      </w:r>
      <w:r w:rsidR="00287C34">
        <w:rPr>
          <w:rFonts w:eastAsiaTheme="minorEastAsia"/>
          <w:lang w:val="en-US"/>
        </w:rPr>
        <w:fldChar w:fldCharType="end"/>
      </w:r>
      <w:r w:rsidR="00501D43">
        <w:rPr>
          <w:rFonts w:eastAsiaTheme="minorEastAsia"/>
          <w:lang w:val="en-US"/>
        </w:rPr>
        <w:t>.</w:t>
      </w:r>
      <w:r w:rsidR="00950531">
        <w:rPr>
          <w:rFonts w:eastAsiaTheme="minorEastAsia"/>
          <w:lang w:val="en-US"/>
        </w:rPr>
        <w:t xml:space="preserve"> </w:t>
      </w:r>
      <w:r w:rsidR="00693BB9">
        <w:rPr>
          <w:rFonts w:eastAsiaTheme="minorEastAsia"/>
          <w:lang w:val="en-US"/>
        </w:rPr>
        <w:t xml:space="preserve"> </w:t>
      </w:r>
    </w:p>
    <w:p w14:paraId="6CA3712D" w14:textId="5A33AA1C" w:rsidR="00D27A64" w:rsidRDefault="00D27A64" w:rsidP="00CB30D7">
      <w:pPr>
        <w:spacing w:line="360" w:lineRule="auto"/>
        <w:rPr>
          <w:rFonts w:eastAsiaTheme="minorEastAsia"/>
          <w:lang w:val="en-US"/>
        </w:rPr>
      </w:pPr>
      <w:r>
        <w:rPr>
          <w:rFonts w:eastAsiaTheme="minorEastAsia"/>
          <w:lang w:val="en-US"/>
        </w:rPr>
        <w:t xml:space="preserve">When CPE is achieved, we can easily find the dose ratio between two volumes. This is a practical metric because we often need to relate dose </w:t>
      </w:r>
      <w:r w:rsidR="00E426F8">
        <w:rPr>
          <w:rFonts w:eastAsiaTheme="minorEastAsia"/>
          <w:lang w:val="en-US"/>
        </w:rPr>
        <w:t>to mediums of different densities</w:t>
      </w:r>
      <w:r>
        <w:rPr>
          <w:rFonts w:eastAsiaTheme="minorEastAsia"/>
          <w:lang w:val="en-US"/>
        </w:rPr>
        <w:t xml:space="preserve">. </w:t>
      </w:r>
      <w:r>
        <w:rPr>
          <w:rFonts w:eastAsiaTheme="minorEastAsia"/>
          <w:lang w:val="en-US"/>
        </w:rPr>
        <w:br/>
      </w:r>
      <w:r>
        <w:rPr>
          <w:lang w:val="en-US"/>
        </w:rPr>
        <w:t xml:space="preserve">CPE is not necessarily easy to achieve. If the volumes </w:t>
      </w:r>
      <w:r>
        <w:rPr>
          <w:rFonts w:eastAsiaTheme="minorEastAsia"/>
          <w:lang w:val="en-US"/>
        </w:rPr>
        <w:t xml:space="preserve">are near the source, we’ll have much higher fluence on the side closest to the source </w:t>
      </w:r>
      <w:r>
        <w:rPr>
          <w:rFonts w:eastAsiaTheme="minorEastAsia"/>
          <w:lang w:val="en-US"/>
        </w:rPr>
        <w:fldChar w:fldCharType="begin"/>
      </w:r>
      <w:r w:rsidR="003F507D">
        <w:rPr>
          <w:rFonts w:eastAsiaTheme="minorEastAsia"/>
          <w:lang w:val="en-US"/>
        </w:rPr>
        <w:instrText xml:space="preserve"> ADDIN ZOTERO_ITEM CSL_CITATION {"citationID":"hN4Rhr5U","properties":{"formattedCitation":"(Attix,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rFonts w:eastAsiaTheme="minorEastAsia"/>
          <w:lang w:val="en-US"/>
        </w:rPr>
        <w:fldChar w:fldCharType="separate"/>
      </w:r>
      <w:r w:rsidRPr="006260FD">
        <w:rPr>
          <w:rFonts w:cs="Times New Roman"/>
          <w:lang w:val="en-US"/>
        </w:rPr>
        <w:t>(</w:t>
      </w:r>
      <w:proofErr w:type="spellStart"/>
      <w:r w:rsidRPr="006260FD">
        <w:rPr>
          <w:rFonts w:cs="Times New Roman"/>
          <w:lang w:val="en-US"/>
        </w:rPr>
        <w:t>Attix</w:t>
      </w:r>
      <w:proofErr w:type="spellEnd"/>
      <w:r w:rsidRPr="006260FD">
        <w:rPr>
          <w:rFonts w:cs="Times New Roman"/>
          <w:lang w:val="en-US"/>
        </w:rPr>
        <w:t>, 1986</w:t>
      </w:r>
      <w:r>
        <w:rPr>
          <w:rFonts w:cs="Times New Roman"/>
          <w:lang w:val="en-US"/>
        </w:rPr>
        <w:t>, p.72</w:t>
      </w:r>
      <w:r w:rsidRPr="006260FD">
        <w:rPr>
          <w:rFonts w:cs="Times New Roman"/>
          <w:lang w:val="en-US"/>
        </w:rPr>
        <w:t>)</w:t>
      </w:r>
      <w:r>
        <w:rPr>
          <w:rFonts w:eastAsiaTheme="minorEastAsia"/>
          <w:lang w:val="en-US"/>
        </w:rPr>
        <w:fldChar w:fldCharType="end"/>
      </w:r>
      <w:r>
        <w:rPr>
          <w:rFonts w:eastAsiaTheme="minorEastAsia"/>
          <w:lang w:val="en-US"/>
        </w:rPr>
        <w:t xml:space="preserve">. This causes more ionizations closer to the surface of V, compared to the surface of v, and CPE fails. </w:t>
      </w:r>
      <w:r>
        <w:rPr>
          <w:rFonts w:eastAsiaTheme="minorEastAsia"/>
          <w:lang w:val="en-US"/>
        </w:rPr>
        <w:br/>
        <w:t xml:space="preserve">For larger photon energies, the range of the liberated charged particles will increase compared to the range of the photons. Therefore, charged particles ionized near the surface of V have larger </w:t>
      </w:r>
      <w:r>
        <w:rPr>
          <w:rFonts w:eastAsiaTheme="minorEastAsia"/>
          <w:lang w:val="en-US"/>
        </w:rPr>
        <w:lastRenderedPageBreak/>
        <w:t xml:space="preserve">ranges than the charged particles ionized near the surface of v. The generated charged particles will therefore enter volume v but doesn’t exit, and CPE fails.  </w:t>
      </w:r>
    </w:p>
    <w:p w14:paraId="21AD1947" w14:textId="0C6DD57A" w:rsidR="00400AB2" w:rsidRDefault="00400AB2" w:rsidP="00CB30D7">
      <w:pPr>
        <w:spacing w:line="360" w:lineRule="auto"/>
        <w:rPr>
          <w:rFonts w:eastAsiaTheme="minorEastAsia"/>
          <w:lang w:val="en-US"/>
        </w:rPr>
      </w:pPr>
      <w:r>
        <w:rPr>
          <w:rFonts w:eastAsiaTheme="minorEastAsia"/>
          <w:noProof/>
          <w:lang w:val="en-US"/>
        </w:rPr>
        <w:drawing>
          <wp:anchor distT="0" distB="0" distL="114300" distR="114300" simplePos="0" relativeHeight="251691008" behindDoc="1" locked="0" layoutInCell="1" allowOverlap="1" wp14:anchorId="4FA29A6F" wp14:editId="2841C108">
            <wp:simplePos x="0" y="0"/>
            <wp:positionH relativeFrom="column">
              <wp:posOffset>0</wp:posOffset>
            </wp:positionH>
            <wp:positionV relativeFrom="paragraph">
              <wp:posOffset>290830</wp:posOffset>
            </wp:positionV>
            <wp:extent cx="4212404" cy="2357276"/>
            <wp:effectExtent l="0" t="0" r="0" b="5080"/>
            <wp:wrapTight wrapText="bothSides">
              <wp:wrapPolygon edited="0">
                <wp:start x="0" y="0"/>
                <wp:lineTo x="0" y="21472"/>
                <wp:lineTo x="21493" y="21472"/>
                <wp:lineTo x="21493" y="0"/>
                <wp:lineTo x="0" y="0"/>
              </wp:wrapPolygon>
            </wp:wrapTight>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rotWithShape="1">
                    <a:blip r:embed="rId23">
                      <a:extLst>
                        <a:ext uri="{28A0092B-C50C-407E-A947-70E740481C1C}">
                          <a14:useLocalDpi xmlns:a14="http://schemas.microsoft.com/office/drawing/2010/main" val="0"/>
                        </a:ext>
                      </a:extLst>
                    </a:blip>
                    <a:srcRect l="1037" t="615" r="46759" b="47450"/>
                    <a:stretch/>
                  </pic:blipFill>
                  <pic:spPr bwMode="auto">
                    <a:xfrm>
                      <a:off x="0" y="0"/>
                      <a:ext cx="4212404" cy="2357276"/>
                    </a:xfrm>
                    <a:prstGeom prst="rect">
                      <a:avLst/>
                    </a:prstGeom>
                    <a:ln>
                      <a:noFill/>
                    </a:ln>
                    <a:extLst>
                      <a:ext uri="{53640926-AAD7-44D8-BBD7-CCE9431645EC}">
                        <a14:shadowObscured xmlns:a14="http://schemas.microsoft.com/office/drawing/2010/main"/>
                      </a:ext>
                    </a:extLst>
                  </pic:spPr>
                </pic:pic>
              </a:graphicData>
            </a:graphic>
          </wp:anchor>
        </w:drawing>
      </w:r>
    </w:p>
    <w:p w14:paraId="4FE461B1" w14:textId="2ACA26DD" w:rsidR="00400AB2" w:rsidRDefault="00400AB2" w:rsidP="00CB30D7">
      <w:pPr>
        <w:spacing w:after="160" w:line="360" w:lineRule="auto"/>
        <w:rPr>
          <w:rFonts w:eastAsiaTheme="minorEastAsia"/>
          <w:lang w:val="en-US"/>
        </w:rPr>
      </w:pPr>
      <w:r>
        <w:rPr>
          <w:noProof/>
        </w:rPr>
        <mc:AlternateContent>
          <mc:Choice Requires="wps">
            <w:drawing>
              <wp:anchor distT="0" distB="0" distL="114300" distR="114300" simplePos="0" relativeHeight="251693056" behindDoc="1" locked="0" layoutInCell="1" allowOverlap="1" wp14:anchorId="2F5034BC" wp14:editId="72C143B7">
                <wp:simplePos x="0" y="0"/>
                <wp:positionH relativeFrom="page">
                  <wp:posOffset>5435949</wp:posOffset>
                </wp:positionH>
                <wp:positionV relativeFrom="paragraph">
                  <wp:posOffset>413092</wp:posOffset>
                </wp:positionV>
                <wp:extent cx="1768475" cy="635"/>
                <wp:effectExtent l="0" t="0" r="3175" b="8255"/>
                <wp:wrapTight wrapText="bothSides">
                  <wp:wrapPolygon edited="0">
                    <wp:start x="0" y="0"/>
                    <wp:lineTo x="0" y="20698"/>
                    <wp:lineTo x="21406" y="20698"/>
                    <wp:lineTo x="21406"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768475" cy="635"/>
                        </a:xfrm>
                        <a:prstGeom prst="rect">
                          <a:avLst/>
                        </a:prstGeom>
                        <a:solidFill>
                          <a:prstClr val="white"/>
                        </a:solidFill>
                        <a:ln>
                          <a:noFill/>
                        </a:ln>
                      </wps:spPr>
                      <wps:txbx>
                        <w:txbxContent>
                          <w:p w14:paraId="1C41AE7E" w14:textId="3FBB5055" w:rsidR="00400AB2" w:rsidRPr="00B72C5F" w:rsidRDefault="00400AB2" w:rsidP="00400AB2">
                            <w:pPr>
                              <w:pStyle w:val="Caption"/>
                              <w:rPr>
                                <w:noProof/>
                                <w:sz w:val="24"/>
                                <w:lang w:val="en-US"/>
                              </w:rPr>
                            </w:pPr>
                            <w:bookmarkStart w:id="47" w:name="_Ref94698801"/>
                            <w:r w:rsidRPr="00B72C5F">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10</w:t>
                            </w:r>
                            <w:r w:rsidR="005B1E99">
                              <w:rPr>
                                <w:lang w:val="en-US"/>
                              </w:rPr>
                              <w:fldChar w:fldCharType="end"/>
                            </w:r>
                            <w:bookmarkEnd w:id="47"/>
                            <w:r w:rsidR="00B72C5F" w:rsidRPr="00B72C5F">
                              <w:rPr>
                                <w:lang w:val="en-US"/>
                              </w:rPr>
                              <w:t xml:space="preserve">. </w:t>
                            </w:r>
                            <w:r w:rsidR="00B72C5F" w:rsidRPr="00543410">
                              <w:rPr>
                                <w:lang w:val="en-US"/>
                              </w:rPr>
                              <w:t>Charged particle equilibrium visualized, w</w:t>
                            </w:r>
                            <w:r w:rsidR="00B72C5F">
                              <w:rPr>
                                <w:lang w:val="en-US"/>
                              </w:rPr>
                              <w:t xml:space="preserve">here photon energy enters a volume </w:t>
                            </w:r>
                            <m:oMath>
                              <m:r>
                                <w:rPr>
                                  <w:rFonts w:ascii="Cambria Math" w:hAnsi="Cambria Math"/>
                                  <w:lang w:val="en-US"/>
                                </w:rPr>
                                <m:t>V</m:t>
                              </m:r>
                            </m:oMath>
                            <w:r w:rsidR="00B72C5F">
                              <w:rPr>
                                <w:rFonts w:eastAsiaTheme="minorEastAsia"/>
                                <w:lang w:val="en-US"/>
                              </w:rPr>
                              <w:t xml:space="preserve"> transferring energy to charged particles (electrons in this case), that traverses a smaller volume </w:t>
                            </w:r>
                            <m:oMath>
                              <m:r>
                                <w:rPr>
                                  <w:rFonts w:ascii="Cambria Math" w:eastAsiaTheme="minorEastAsia" w:hAnsi="Cambria Math"/>
                                  <w:lang w:val="en-US"/>
                                </w:rPr>
                                <m:t>v</m:t>
                              </m:r>
                            </m:oMath>
                            <w:r w:rsidR="00B72C5F">
                              <w:rPr>
                                <w:rFonts w:eastAsiaTheme="minorEastAsia"/>
                                <w:lang w:val="en-US"/>
                              </w:rPr>
                              <w:t xml:space="preserve">. The electrons exiting </w:t>
                            </w:r>
                            <m:oMath>
                              <m:r>
                                <w:rPr>
                                  <w:rFonts w:ascii="Cambria Math" w:eastAsiaTheme="minorEastAsia" w:hAnsi="Cambria Math"/>
                                  <w:lang w:val="en-US"/>
                                </w:rPr>
                                <m:t>v</m:t>
                              </m:r>
                            </m:oMath>
                            <w:r w:rsidR="00B72C5F">
                              <w:rPr>
                                <w:rFonts w:eastAsiaTheme="minorEastAsia"/>
                                <w:lang w:val="en-US"/>
                              </w:rPr>
                              <w:t xml:space="preserve"> are of same type and energy distribution as the electrons entering, and we have CPE.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5034BC" id="Text Box 21" o:spid="_x0000_s1031" type="#_x0000_t202" style="position:absolute;margin-left:428.05pt;margin-top:32.55pt;width:139.25pt;height:.05pt;z-index:-2516234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" stroked="f">
                <v:textbox style="mso-fit-shape-to-text:t" inset="0,0,0,0">
                  <w:txbxContent>
                    <w:p w14:paraId="1C41AE7E" w14:textId="3FBB5055" w:rsidR="00400AB2" w:rsidRPr="00B72C5F" w:rsidRDefault="00400AB2" w:rsidP="00400AB2">
                      <w:pPr>
                        <w:pStyle w:val="Caption"/>
                        <w:rPr>
                          <w:noProof/>
                          <w:sz w:val="24"/>
                          <w:lang w:val="en-US"/>
                        </w:rPr>
                      </w:pPr>
                      <w:bookmarkStart w:id="48" w:name="_Ref94698801"/>
                      <w:r w:rsidRPr="00B72C5F">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10</w:t>
                      </w:r>
                      <w:r w:rsidR="005B1E99">
                        <w:rPr>
                          <w:lang w:val="en-US"/>
                        </w:rPr>
                        <w:fldChar w:fldCharType="end"/>
                      </w:r>
                      <w:bookmarkEnd w:id="48"/>
                      <w:r w:rsidR="00B72C5F" w:rsidRPr="00B72C5F">
                        <w:rPr>
                          <w:lang w:val="en-US"/>
                        </w:rPr>
                        <w:t xml:space="preserve">. </w:t>
                      </w:r>
                      <w:r w:rsidR="00B72C5F" w:rsidRPr="00543410">
                        <w:rPr>
                          <w:lang w:val="en-US"/>
                        </w:rPr>
                        <w:t>Charged particle equilibrium visualized, w</w:t>
                      </w:r>
                      <w:r w:rsidR="00B72C5F">
                        <w:rPr>
                          <w:lang w:val="en-US"/>
                        </w:rPr>
                        <w:t xml:space="preserve">here photon energy enters a volume </w:t>
                      </w:r>
                      <m:oMath>
                        <m:r>
                          <w:rPr>
                            <w:rFonts w:ascii="Cambria Math" w:hAnsi="Cambria Math"/>
                            <w:lang w:val="en-US"/>
                          </w:rPr>
                          <m:t>V</m:t>
                        </m:r>
                      </m:oMath>
                      <w:r w:rsidR="00B72C5F">
                        <w:rPr>
                          <w:rFonts w:eastAsiaTheme="minorEastAsia"/>
                          <w:lang w:val="en-US"/>
                        </w:rPr>
                        <w:t xml:space="preserve"> transferring energy to charged particles (electrons in this case), that traverses a smaller volume </w:t>
                      </w:r>
                      <m:oMath>
                        <m:r>
                          <w:rPr>
                            <w:rFonts w:ascii="Cambria Math" w:eastAsiaTheme="minorEastAsia" w:hAnsi="Cambria Math"/>
                            <w:lang w:val="en-US"/>
                          </w:rPr>
                          <m:t>v</m:t>
                        </m:r>
                      </m:oMath>
                      <w:r w:rsidR="00B72C5F">
                        <w:rPr>
                          <w:rFonts w:eastAsiaTheme="minorEastAsia"/>
                          <w:lang w:val="en-US"/>
                        </w:rPr>
                        <w:t xml:space="preserve">. The electrons exiting </w:t>
                      </w:r>
                      <m:oMath>
                        <m:r>
                          <w:rPr>
                            <w:rFonts w:ascii="Cambria Math" w:eastAsiaTheme="minorEastAsia" w:hAnsi="Cambria Math"/>
                            <w:lang w:val="en-US"/>
                          </w:rPr>
                          <m:t>v</m:t>
                        </m:r>
                      </m:oMath>
                      <w:r w:rsidR="00B72C5F">
                        <w:rPr>
                          <w:rFonts w:eastAsiaTheme="minorEastAsia"/>
                          <w:lang w:val="en-US"/>
                        </w:rPr>
                        <w:t xml:space="preserve"> are of same type and energy distribution as the electrons entering, and we have CPE.</w:t>
                      </w:r>
                    </w:p>
                  </w:txbxContent>
                </v:textbox>
                <w10:wrap type="tight" anchorx="page"/>
              </v:shape>
            </w:pict>
          </mc:Fallback>
        </mc:AlternateContent>
      </w:r>
    </w:p>
    <w:p w14:paraId="04D827E7" w14:textId="1F8E9B33" w:rsidR="00400AB2" w:rsidRDefault="00400AB2" w:rsidP="00CB30D7">
      <w:pPr>
        <w:spacing w:after="160" w:line="360" w:lineRule="auto"/>
        <w:rPr>
          <w:rFonts w:eastAsiaTheme="minorEastAsia"/>
          <w:lang w:val="en-US"/>
        </w:rPr>
      </w:pPr>
    </w:p>
    <w:p w14:paraId="7B6CB087" w14:textId="77777777" w:rsidR="00400AB2" w:rsidRDefault="00400AB2" w:rsidP="00CB30D7">
      <w:pPr>
        <w:spacing w:after="160" w:line="360" w:lineRule="auto"/>
        <w:rPr>
          <w:rFonts w:eastAsiaTheme="minorEastAsia"/>
          <w:lang w:val="en-US"/>
        </w:rPr>
      </w:pPr>
    </w:p>
    <w:p w14:paraId="57D8482C" w14:textId="48F24FEE" w:rsidR="00400AB2" w:rsidRDefault="00400AB2" w:rsidP="00CB30D7">
      <w:pPr>
        <w:spacing w:after="160" w:line="360" w:lineRule="auto"/>
        <w:rPr>
          <w:rFonts w:eastAsiaTheme="minorEastAsia"/>
          <w:lang w:val="en-US"/>
        </w:rPr>
      </w:pPr>
    </w:p>
    <w:p w14:paraId="3306594C" w14:textId="77777777" w:rsidR="00400AB2" w:rsidRDefault="00400AB2" w:rsidP="00CB30D7">
      <w:pPr>
        <w:spacing w:after="160" w:line="360" w:lineRule="auto"/>
        <w:rPr>
          <w:rFonts w:eastAsiaTheme="minorEastAsia"/>
          <w:lang w:val="en-US"/>
        </w:rPr>
      </w:pPr>
    </w:p>
    <w:p w14:paraId="383FD485" w14:textId="77777777" w:rsidR="00726782" w:rsidRDefault="00726782" w:rsidP="00CB30D7">
      <w:pPr>
        <w:spacing w:line="360" w:lineRule="auto"/>
        <w:rPr>
          <w:rFonts w:eastAsiaTheme="minorEastAsia"/>
          <w:b/>
          <w:bCs/>
          <w:lang w:val="en-US"/>
        </w:rPr>
      </w:pPr>
      <w:r>
        <w:rPr>
          <w:rFonts w:eastAsiaTheme="minorEastAsia"/>
          <w:b/>
          <w:bCs/>
          <w:lang w:val="en-US"/>
        </w:rPr>
        <w:t>Transient Charged Particle Equilibrium (TCPE)</w:t>
      </w:r>
    </w:p>
    <w:p w14:paraId="03C8BB3A" w14:textId="2FCEC3FF" w:rsidR="00726782" w:rsidRDefault="00726782" w:rsidP="00CB30D7">
      <w:pPr>
        <w:spacing w:line="360" w:lineRule="auto"/>
        <w:rPr>
          <w:rFonts w:eastAsiaTheme="minorEastAsia"/>
          <w:lang w:val="en-US"/>
        </w:rPr>
      </w:pPr>
      <w:r>
        <w:rPr>
          <w:rFonts w:eastAsiaTheme="minorEastAsia"/>
          <w:lang w:val="en-US"/>
        </w:rPr>
        <w:t xml:space="preserve">CPE demands no significant attenuation of photons within the smaller volume in </w:t>
      </w:r>
      <w:r>
        <w:rPr>
          <w:rFonts w:eastAsiaTheme="minorEastAsia"/>
          <w:lang w:val="en-US"/>
        </w:rPr>
        <w:fldChar w:fldCharType="begin"/>
      </w:r>
      <w:r>
        <w:rPr>
          <w:rFonts w:eastAsiaTheme="minorEastAsia"/>
          <w:lang w:val="en-US"/>
        </w:rPr>
        <w:instrText xml:space="preserve"> REF _Ref94698801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0E19EF" w:rsidRPr="00B72C5F">
        <w:rPr>
          <w:lang w:val="en-US"/>
        </w:rPr>
        <w:t xml:space="preserve">Figure </w:t>
      </w:r>
      <w:r w:rsidR="000E19EF">
        <w:rPr>
          <w:noProof/>
          <w:lang w:val="en-US"/>
        </w:rPr>
        <w:t>1</w:t>
      </w:r>
      <w:r w:rsidR="000E19EF">
        <w:rPr>
          <w:noProof/>
          <w:lang w:val="en-US"/>
        </w:rPr>
        <w:noBreakHyphen/>
        <w:t>10</w:t>
      </w:r>
      <w:r>
        <w:rPr>
          <w:rFonts w:eastAsiaTheme="minorEastAsia"/>
          <w:lang w:val="en-US"/>
        </w:rPr>
        <w:fldChar w:fldCharType="end"/>
      </w:r>
      <w:r>
        <w:rPr>
          <w:rFonts w:eastAsiaTheme="minorEastAsia"/>
          <w:lang w:val="en-US"/>
        </w:rPr>
        <w:t xml:space="preserve">. </w:t>
      </w:r>
      <w:r w:rsidR="00C2733C">
        <w:rPr>
          <w:rFonts w:eastAsiaTheme="minorEastAsia"/>
          <w:lang w:val="en-US"/>
        </w:rPr>
        <w:t>As mentioned, this would require a</w:t>
      </w:r>
      <w:r w:rsidR="00F010DE">
        <w:rPr>
          <w:rFonts w:eastAsiaTheme="minorEastAsia"/>
          <w:lang w:val="en-US"/>
        </w:rPr>
        <w:t xml:space="preserve">n infinitesimal small volume. </w:t>
      </w:r>
      <w:r w:rsidR="002111AA">
        <w:rPr>
          <w:rFonts w:eastAsiaTheme="minorEastAsia"/>
          <w:lang w:val="en-US"/>
        </w:rPr>
        <w:t xml:space="preserve">A more realistic </w:t>
      </w:r>
      <w:r w:rsidR="00B11DE3">
        <w:rPr>
          <w:rFonts w:eastAsiaTheme="minorEastAsia"/>
          <w:lang w:val="en-US"/>
        </w:rPr>
        <w:t xml:space="preserve">approach is </w:t>
      </w:r>
      <w:r w:rsidR="00365590">
        <w:rPr>
          <w:rFonts w:eastAsiaTheme="minorEastAsia"/>
          <w:lang w:val="en-US"/>
        </w:rPr>
        <w:t>that the photons ionize electrons inside the smaller volume</w:t>
      </w:r>
      <w:r w:rsidR="00A417D1">
        <w:rPr>
          <w:rFonts w:eastAsiaTheme="minorEastAsia"/>
          <w:lang w:val="en-US"/>
        </w:rPr>
        <w:t xml:space="preserve">. As the photons </w:t>
      </w:r>
      <w:r w:rsidR="00B5742D">
        <w:rPr>
          <w:rFonts w:eastAsiaTheme="minorEastAsia"/>
          <w:lang w:val="en-US"/>
        </w:rPr>
        <w:t>traverse,</w:t>
      </w:r>
      <w:r w:rsidR="00A417D1">
        <w:rPr>
          <w:rFonts w:eastAsiaTheme="minorEastAsia"/>
          <w:lang w:val="en-US"/>
        </w:rPr>
        <w:t xml:space="preserve"> they lose energy,</w:t>
      </w:r>
      <w:r w:rsidR="006E471F">
        <w:rPr>
          <w:rFonts w:eastAsiaTheme="minorEastAsia"/>
          <w:lang w:val="en-US"/>
        </w:rPr>
        <w:t xml:space="preserve"> causing a decrease in dose contribution</w:t>
      </w:r>
      <w:r w:rsidR="00B5742D">
        <w:rPr>
          <w:rFonts w:eastAsiaTheme="minorEastAsia"/>
          <w:lang w:val="en-US"/>
        </w:rPr>
        <w:t xml:space="preserve">. </w:t>
      </w:r>
      <w:r w:rsidR="00DD6E6D">
        <w:rPr>
          <w:rFonts w:eastAsiaTheme="minorEastAsia"/>
          <w:lang w:val="en-US"/>
        </w:rPr>
        <w:t xml:space="preserve">Instead of dose being equal to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DD6E6D">
        <w:rPr>
          <w:rFonts w:eastAsiaTheme="minorEastAsia"/>
          <w:lang w:val="en-US"/>
        </w:rPr>
        <w:t xml:space="preserve"> we assume proportionality</w:t>
      </w:r>
      <w:r w:rsidR="00A9099C">
        <w:rPr>
          <w:rFonts w:eastAsiaTheme="minorEastAsia"/>
          <w:lang w:val="en-US"/>
        </w:rPr>
        <w:t>, and t</w:t>
      </w:r>
      <w:r>
        <w:rPr>
          <w:rFonts w:eastAsiaTheme="minorEastAsia"/>
          <w:lang w:val="en-US"/>
        </w:rPr>
        <w:t>he expression for dose becomes</w:t>
      </w:r>
      <w:r w:rsidR="00593EA1">
        <w:rPr>
          <w:rFonts w:eastAsiaTheme="minorEastAsia"/>
          <w:lang w:val="en-US"/>
        </w:rPr>
        <w:t xml:space="preserve"> </w:t>
      </w:r>
    </w:p>
    <w:p w14:paraId="46C3496E" w14:textId="77777777" w:rsidR="00726782" w:rsidRPr="004F1D53" w:rsidRDefault="00726782" w:rsidP="00CB30D7">
      <w:pPr>
        <w:spacing w:line="360" w:lineRule="auto"/>
        <w:jc w:val="center"/>
        <w:rPr>
          <w:rFonts w:eastAsiaTheme="minorEastAsia"/>
          <w:lang w:val="en-US"/>
        </w:rPr>
      </w:pPr>
      <m:oMathPara>
        <m:oMath>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r>
            <w:rPr>
              <w:rFonts w:ascii="Cambria Math" w:eastAsiaTheme="minorEastAsia" w:hAnsi="Cambria Math"/>
              <w:lang w:val="en-US"/>
            </w:rPr>
            <m:t>(1+f) ,</m:t>
          </m:r>
        </m:oMath>
      </m:oMathPara>
    </w:p>
    <w:p w14:paraId="4CE4E4FD" w14:textId="77777777" w:rsidR="00726782" w:rsidRPr="008451E8" w:rsidRDefault="00726782" w:rsidP="00CB30D7">
      <w:pPr>
        <w:spacing w:line="360" w:lineRule="auto"/>
        <w:rPr>
          <w:lang w:val="en-US"/>
        </w:rPr>
      </w:pPr>
      <w:r>
        <w:rPr>
          <w:rFonts w:eastAsiaTheme="minorEastAsia"/>
          <w:lang w:val="en-US"/>
        </w:rPr>
        <w:t xml:space="preserve">where f is the dose contribution from attenuation of photons through the volume. </w:t>
      </w:r>
    </w:p>
    <w:p w14:paraId="5698A0DA" w14:textId="77777777" w:rsidR="00DF65C1" w:rsidRDefault="00DF65C1" w:rsidP="00CB30D7">
      <w:pPr>
        <w:spacing w:after="160" w:line="360" w:lineRule="auto"/>
        <w:rPr>
          <w:rFonts w:eastAsiaTheme="minorEastAsia"/>
          <w:lang w:val="en-US"/>
        </w:rPr>
      </w:pPr>
    </w:p>
    <w:p w14:paraId="2A229FA5" w14:textId="7D89F5ED" w:rsidR="00400AB2" w:rsidRDefault="0032369F" w:rsidP="00CB30D7">
      <w:pPr>
        <w:pStyle w:val="Heading2"/>
        <w:spacing w:line="360" w:lineRule="auto"/>
        <w:rPr>
          <w:rFonts w:eastAsiaTheme="minorEastAsia"/>
          <w:lang w:val="en-US"/>
        </w:rPr>
      </w:pPr>
      <w:bookmarkStart w:id="49" w:name="_Ref95321523"/>
      <w:bookmarkStart w:id="50" w:name="_Ref95480055"/>
      <w:bookmarkStart w:id="51" w:name="_Toc103247133"/>
      <w:r>
        <w:rPr>
          <w:rFonts w:eastAsiaTheme="minorEastAsia"/>
          <w:lang w:val="en-US"/>
        </w:rPr>
        <w:t>Cavity Theo</w:t>
      </w:r>
      <w:r w:rsidR="005316EE">
        <w:rPr>
          <w:rFonts w:eastAsiaTheme="minorEastAsia"/>
          <w:lang w:val="en-US"/>
        </w:rPr>
        <w:t>ry</w:t>
      </w:r>
      <w:bookmarkEnd w:id="49"/>
      <w:bookmarkEnd w:id="50"/>
      <w:bookmarkEnd w:id="51"/>
    </w:p>
    <w:p w14:paraId="75FF97A7" w14:textId="46E03DED" w:rsidR="00B16EBB" w:rsidRDefault="00B16EBB" w:rsidP="00CB30D7">
      <w:pPr>
        <w:spacing w:after="160" w:line="360" w:lineRule="auto"/>
        <w:rPr>
          <w:rFonts w:eastAsiaTheme="minorEastAsia"/>
          <w:lang w:val="en-US"/>
        </w:rPr>
      </w:pPr>
    </w:p>
    <w:p w14:paraId="516B9EFB" w14:textId="2204266B" w:rsidR="00F42AEA" w:rsidRDefault="00A52680" w:rsidP="00CB30D7">
      <w:pPr>
        <w:spacing w:after="160" w:line="360" w:lineRule="auto"/>
        <w:rPr>
          <w:lang w:val="en-US"/>
        </w:rPr>
      </w:pPr>
      <w:r>
        <w:rPr>
          <w:lang w:val="en-US"/>
        </w:rPr>
        <w:lastRenderedPageBreak/>
        <w:t>When measuring dose, we use a dosimeter. A very popular dosimeter is the ionization chamber, which we’ll discuss in detail (</w:t>
      </w:r>
      <w:r w:rsidR="00762E30">
        <w:rPr>
          <w:lang w:val="en-US"/>
        </w:rPr>
        <w:fldChar w:fldCharType="begin"/>
      </w:r>
      <w:r w:rsidR="00762E30">
        <w:rPr>
          <w:lang w:val="en-US"/>
        </w:rPr>
        <w:instrText xml:space="preserve"> REF _Ref98923974 \r \h </w:instrText>
      </w:r>
      <w:r w:rsidR="00CB30D7">
        <w:rPr>
          <w:lang w:val="en-US"/>
        </w:rPr>
        <w:instrText xml:space="preserve"> \* MERGEFORMAT </w:instrText>
      </w:r>
      <w:r w:rsidR="00762E30">
        <w:rPr>
          <w:lang w:val="en-US"/>
        </w:rPr>
      </w:r>
      <w:r w:rsidR="00762E30">
        <w:rPr>
          <w:lang w:val="en-US"/>
        </w:rPr>
        <w:fldChar w:fldCharType="separate"/>
      </w:r>
      <w:r w:rsidR="000E19EF">
        <w:rPr>
          <w:lang w:val="en-US"/>
        </w:rPr>
        <w:t>1.5</w:t>
      </w:r>
      <w:r w:rsidR="00762E30">
        <w:rPr>
          <w:lang w:val="en-US"/>
        </w:rPr>
        <w:fldChar w:fldCharType="end"/>
      </w:r>
      <w:r>
        <w:rPr>
          <w:lang w:val="en-US"/>
        </w:rPr>
        <w:t xml:space="preserve">). A more </w:t>
      </w:r>
      <w:r w:rsidR="000041C6">
        <w:rPr>
          <w:lang w:val="en-US"/>
        </w:rPr>
        <w:t>fundamental</w:t>
      </w:r>
      <w:r>
        <w:rPr>
          <w:lang w:val="en-US"/>
        </w:rPr>
        <w:t xml:space="preserve"> description of an ion chamber </w:t>
      </w:r>
      <w:r w:rsidR="000178C7">
        <w:rPr>
          <w:lang w:val="en-US"/>
        </w:rPr>
        <w:t>is</w:t>
      </w:r>
      <w:r>
        <w:rPr>
          <w:lang w:val="en-US"/>
        </w:rPr>
        <w:t xml:space="preserve"> a gas filled chamber connected to an electrometer. Radiation ionizes the gas, and the electrometer measures a charge proportional to absorbed dose. </w:t>
      </w:r>
      <w:r>
        <w:rPr>
          <w:lang w:val="en-US"/>
        </w:rPr>
        <w:br/>
        <w:t>However, dose (a.k.a., energy absorbed in the medium) is not equal between mediums of different density. We therefore need to relate the dose absorbed by the gas to the medium we</w:t>
      </w:r>
      <w:r w:rsidR="00AC23C9">
        <w:rPr>
          <w:lang w:val="en-US"/>
        </w:rPr>
        <w:t xml:space="preserve"> a</w:t>
      </w:r>
      <w:r>
        <w:rPr>
          <w:lang w:val="en-US"/>
        </w:rPr>
        <w:t xml:space="preserve">re interested in. </w:t>
      </w:r>
      <w:r w:rsidR="000927EE">
        <w:rPr>
          <w:lang w:val="en-US"/>
        </w:rPr>
        <w:t xml:space="preserve">The situation is visualized in </w:t>
      </w:r>
      <w:r w:rsidR="000927EE">
        <w:rPr>
          <w:lang w:val="en-US"/>
        </w:rPr>
        <w:fldChar w:fldCharType="begin"/>
      </w:r>
      <w:r w:rsidR="000927EE">
        <w:rPr>
          <w:lang w:val="en-US"/>
        </w:rPr>
        <w:instrText xml:space="preserve"> REF _Ref98956460 \h </w:instrText>
      </w:r>
      <w:r w:rsidR="00CB30D7">
        <w:rPr>
          <w:lang w:val="en-US"/>
        </w:rPr>
        <w:instrText xml:space="preserve"> \* MERGEFORMAT </w:instrText>
      </w:r>
      <w:r w:rsidR="000927EE">
        <w:rPr>
          <w:lang w:val="en-US"/>
        </w:rPr>
      </w:r>
      <w:r w:rsidR="000927EE">
        <w:rPr>
          <w:lang w:val="en-US"/>
        </w:rPr>
        <w:fldChar w:fldCharType="separate"/>
      </w:r>
      <w:r w:rsidR="000E19EF" w:rsidRPr="008A198C">
        <w:rPr>
          <w:lang w:val="en-US"/>
        </w:rPr>
        <w:t xml:space="preserve">Figure </w:t>
      </w:r>
      <w:r w:rsidR="000E19EF">
        <w:rPr>
          <w:noProof/>
          <w:lang w:val="en-US"/>
        </w:rPr>
        <w:t>1</w:t>
      </w:r>
      <w:r w:rsidR="000E19EF">
        <w:rPr>
          <w:noProof/>
          <w:lang w:val="en-US"/>
        </w:rPr>
        <w:noBreakHyphen/>
        <w:t>11</w:t>
      </w:r>
      <w:r w:rsidR="000927EE">
        <w:rPr>
          <w:lang w:val="en-US"/>
        </w:rPr>
        <w:fldChar w:fldCharType="end"/>
      </w:r>
      <w:r w:rsidR="000927EE">
        <w:rPr>
          <w:lang w:val="en-US"/>
        </w:rPr>
        <w:t xml:space="preserve">. </w:t>
      </w:r>
    </w:p>
    <w:p w14:paraId="28BED2D6" w14:textId="77777777" w:rsidR="00F42AEA" w:rsidRDefault="00F42AEA" w:rsidP="00CB30D7">
      <w:pPr>
        <w:pStyle w:val="Heading3"/>
        <w:spacing w:line="360" w:lineRule="auto"/>
        <w:rPr>
          <w:lang w:val="en-US"/>
        </w:rPr>
      </w:pPr>
      <w:bookmarkStart w:id="52" w:name="_Toc103247134"/>
      <w:r>
        <w:rPr>
          <w:lang w:val="en-US"/>
        </w:rPr>
        <w:t>Bragg-Gray cavity</w:t>
      </w:r>
      <w:bookmarkEnd w:id="52"/>
    </w:p>
    <w:p w14:paraId="48C9ABE4" w14:textId="65FA6603" w:rsidR="00BD66D4" w:rsidRDefault="00DE3EF1" w:rsidP="00CB30D7">
      <w:pPr>
        <w:spacing w:line="360" w:lineRule="auto"/>
        <w:rPr>
          <w:lang w:val="en-US"/>
        </w:rPr>
      </w:pPr>
      <w:r>
        <w:rPr>
          <w:lang w:val="en-US"/>
        </w:rPr>
        <w:t>In Bragg-Gray cavity theory, dose to water is related to dose to air by</w:t>
      </w:r>
    </w:p>
    <w:p w14:paraId="7BD42D8E" w14:textId="2EFEE723" w:rsidR="00BD66D4" w:rsidRPr="003020DB" w:rsidRDefault="00FE17CB" w:rsidP="00CB30D7">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Air</m:t>
              </m:r>
            </m:sub>
          </m:sSub>
          <m:r>
            <w:rPr>
              <w:rFonts w:ascii="Cambria Math" w:hAnsi="Cambria Math"/>
              <w:lang w:val="en-US"/>
            </w:rPr>
            <m:t>⋅</m:t>
          </m:r>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air</m:t>
              </m:r>
            </m:sub>
            <m:sup>
              <m:r>
                <w:rPr>
                  <w:rFonts w:ascii="Cambria Math" w:hAnsi="Cambria Math"/>
                  <w:lang w:val="en-US"/>
                </w:rPr>
                <m:t>w</m:t>
              </m:r>
            </m:sup>
          </m:sSubSup>
          <m:r>
            <w:rPr>
              <w:rFonts w:ascii="Cambria Math" w:hAnsi="Cambria Math"/>
              <w:lang w:val="en-US"/>
            </w:rPr>
            <m:t xml:space="preserve"> ,</m:t>
          </m:r>
        </m:oMath>
      </m:oMathPara>
    </w:p>
    <w:p w14:paraId="15E497BA" w14:textId="543D832F" w:rsidR="00BD66D4" w:rsidRPr="004634FB" w:rsidRDefault="00C06630" w:rsidP="00CB30D7">
      <w:pPr>
        <w:spacing w:line="360" w:lineRule="auto"/>
        <w:rPr>
          <w:rFonts w:eastAsiaTheme="minorEastAsia"/>
          <w:lang w:val="en-US"/>
        </w:rPr>
      </w:pPr>
      <w:r>
        <w:rPr>
          <w:lang w:val="en-US"/>
        </w:rPr>
        <w:t>w</w:t>
      </w:r>
      <w:r w:rsidR="00BD66D4">
        <w:rPr>
          <w:lang w:val="en-US"/>
        </w:rPr>
        <w:t xml:space="preserve">here </w:t>
      </w:r>
      <m:oMath>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oMath>
      <w:r w:rsidR="00BD66D4">
        <w:rPr>
          <w:rFonts w:eastAsiaTheme="minorEastAsia"/>
          <w:lang w:val="en-US"/>
        </w:rPr>
        <w:t xml:space="preserve">is the mass stopping power ratio between water and </w:t>
      </w:r>
      <w:proofErr w:type="gramStart"/>
      <w:r w:rsidR="00BD66D4">
        <w:rPr>
          <w:rFonts w:eastAsiaTheme="minorEastAsia"/>
          <w:lang w:val="en-US"/>
        </w:rPr>
        <w:t>air.</w:t>
      </w:r>
      <w:proofErr w:type="gramEnd"/>
      <w:r w:rsidR="00AA3019">
        <w:rPr>
          <w:rFonts w:eastAsiaTheme="minorEastAsia"/>
          <w:lang w:val="en-US"/>
        </w:rPr>
        <w:t xml:space="preserve"> </w:t>
      </w:r>
      <w:r w:rsidR="0029561C">
        <w:rPr>
          <w:rFonts w:eastAsiaTheme="minorEastAsia"/>
          <w:lang w:val="en-US"/>
        </w:rPr>
        <w:t>Dose to water is often used</w:t>
      </w:r>
      <w:r w:rsidR="00AA3019">
        <w:rPr>
          <w:rFonts w:eastAsiaTheme="minorEastAsia"/>
          <w:lang w:val="en-US"/>
        </w:rPr>
        <w:t xml:space="preserve"> because </w:t>
      </w:r>
      <w:r w:rsidR="00CE283D">
        <w:rPr>
          <w:rFonts w:eastAsiaTheme="minorEastAsia"/>
          <w:lang w:val="en-US"/>
        </w:rPr>
        <w:t xml:space="preserve">radiation beams in the clinic are calibrated with the assumption that all tissue is “water-like” </w:t>
      </w:r>
      <w:r w:rsidR="004348EF">
        <w:rPr>
          <w:rFonts w:eastAsiaTheme="minorEastAsia"/>
          <w:lang w:val="en-US"/>
        </w:rPr>
        <w:fldChar w:fldCharType="begin"/>
      </w:r>
      <w:r w:rsidR="004348EF">
        <w:rPr>
          <w:rFonts w:eastAsiaTheme="minorEastAsia"/>
          <w:lang w:val="en-US"/>
        </w:rPr>
        <w:instrText xml:space="preserve"> ADDIN ZOTERO_ITEM CSL_CITATION {"citationID":"9iBuPyns","properties":{"formattedCitation":"(Andreo, 2015)","plainCitation":"(Andreo, 2015)","noteIndex":0},"citationItems":[{"id":265,"uris":["http://zotero.org/users/9228513/items/EGZPD6L7"],"itemData":{"id":265,"type":"article-journal","abstract":"The difference between Monte Carlo Treatment Planning (MCTP) based on the assumption of ‘water-like’ tissues with densities obtained from CT procedures, or on tissue compositions derived from CT-determined densities, have been investigated. Stopping powers and electron fluences have been calculated for a range of media and body tissues for 6 MV photon beams, including changes in their physical data (density and stopping powers). These quantities have been used to determine absorbed doses using cavity theory. It is emphasized that tissue compositions given in ICRU or ICRP reports should not be given the standing of physical constants as they correspond to average values obtained for a limited number of human-body samples.","container-title":"Physics in Medicine and Biology","DOI":"10.1088/0031-9155/60/1/309","ISSN":"0031-9155, 1361-6560","issue":"1","journalAbbreviation":"Phys. Med. Biol.","language":"en","page":"309-337","source":"DOI.org (Crossref)","title":"Dose to ‘water-like’ media or dose to tissue in MV photons radiotherapy treatment planning: still a matter of debate","title-short":"Dose to ‘water-like’ media or dose to tissue in MV photons radiotherapy treatment planning","volume":"60","author":[{"family":"Andreo","given":"Pedro"}],"issued":{"date-parts":[["2015",1,7]]}}}],"schema":"https://github.com/citation-style-language/schema/raw/master/csl-citation.json"} </w:instrText>
      </w:r>
      <w:r w:rsidR="004348EF">
        <w:rPr>
          <w:rFonts w:eastAsiaTheme="minorEastAsia"/>
          <w:lang w:val="en-US"/>
        </w:rPr>
        <w:fldChar w:fldCharType="separate"/>
      </w:r>
      <w:r w:rsidR="004348EF" w:rsidRPr="0029561C">
        <w:rPr>
          <w:rFonts w:cs="Times New Roman"/>
          <w:lang w:val="en-US"/>
        </w:rPr>
        <w:t>(</w:t>
      </w:r>
      <w:proofErr w:type="spellStart"/>
      <w:r w:rsidR="004348EF" w:rsidRPr="0029561C">
        <w:rPr>
          <w:rFonts w:cs="Times New Roman"/>
          <w:lang w:val="en-US"/>
        </w:rPr>
        <w:t>Andreo</w:t>
      </w:r>
      <w:proofErr w:type="spellEnd"/>
      <w:r w:rsidR="004348EF" w:rsidRPr="0029561C">
        <w:rPr>
          <w:rFonts w:cs="Times New Roman"/>
          <w:lang w:val="en-US"/>
        </w:rPr>
        <w:t>, 2015)</w:t>
      </w:r>
      <w:r w:rsidR="004348EF">
        <w:rPr>
          <w:rFonts w:eastAsiaTheme="minorEastAsia"/>
          <w:lang w:val="en-US"/>
        </w:rPr>
        <w:fldChar w:fldCharType="end"/>
      </w:r>
      <w:r w:rsidR="00CE283D">
        <w:rPr>
          <w:rFonts w:eastAsiaTheme="minorEastAsia"/>
          <w:lang w:val="en-US"/>
        </w:rPr>
        <w:t xml:space="preserve">. </w:t>
      </w:r>
      <w:r w:rsidR="00BD66D4">
        <w:rPr>
          <w:rFonts w:eastAsiaTheme="minorEastAsia"/>
          <w:lang w:val="en-US"/>
        </w:rPr>
        <w:t xml:space="preserve">We see that the electron fluence is assumed constant, but for this to be true two conditions needs to be fulfilled </w:t>
      </w:r>
      <w:r w:rsidR="00BD66D4">
        <w:rPr>
          <w:lang w:val="en-US"/>
        </w:rPr>
        <w:fldChar w:fldCharType="begin"/>
      </w:r>
      <w:r w:rsidR="003F507D">
        <w:rPr>
          <w:lang w:val="en-US"/>
        </w:rPr>
        <w:instrText xml:space="preserve"> ADDIN ZOTERO_ITEM CSL_CITATION {"citationID":"oocCCI17","properties":{"formattedCitation":"(Attix,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BD66D4">
        <w:rPr>
          <w:lang w:val="en-US"/>
        </w:rPr>
        <w:fldChar w:fldCharType="separate"/>
      </w:r>
      <w:r w:rsidR="00BD66D4" w:rsidRPr="007A680C">
        <w:rPr>
          <w:rFonts w:cs="Times New Roman"/>
          <w:lang w:val="en-US"/>
        </w:rPr>
        <w:t>(</w:t>
      </w:r>
      <w:proofErr w:type="spellStart"/>
      <w:r w:rsidR="00BD66D4" w:rsidRPr="007A680C">
        <w:rPr>
          <w:rFonts w:cs="Times New Roman"/>
          <w:lang w:val="en-US"/>
        </w:rPr>
        <w:t>Attix</w:t>
      </w:r>
      <w:proofErr w:type="spellEnd"/>
      <w:r w:rsidR="00BD66D4" w:rsidRPr="007A680C">
        <w:rPr>
          <w:rFonts w:cs="Times New Roman"/>
          <w:lang w:val="en-US"/>
        </w:rPr>
        <w:t>, 1986</w:t>
      </w:r>
      <w:r w:rsidR="00BD66D4">
        <w:rPr>
          <w:rFonts w:cs="Times New Roman"/>
          <w:lang w:val="en-US"/>
        </w:rPr>
        <w:t>, p. 232</w:t>
      </w:r>
      <w:r w:rsidR="00BD66D4" w:rsidRPr="007A680C">
        <w:rPr>
          <w:rFonts w:cs="Times New Roman"/>
          <w:lang w:val="en-US"/>
        </w:rPr>
        <w:t>)</w:t>
      </w:r>
      <w:r w:rsidR="00BD66D4">
        <w:rPr>
          <w:lang w:val="en-US"/>
        </w:rPr>
        <w:fldChar w:fldCharType="end"/>
      </w:r>
      <w:r w:rsidR="00BD66D4">
        <w:rPr>
          <w:lang w:val="en-US"/>
        </w:rPr>
        <w:t>:</w:t>
      </w:r>
    </w:p>
    <w:p w14:paraId="7D9D66D9" w14:textId="0B84A1A5" w:rsidR="00BD66D4" w:rsidRDefault="004C79FA" w:rsidP="00CB30D7">
      <w:pPr>
        <w:pStyle w:val="ListParagraph"/>
        <w:numPr>
          <w:ilvl w:val="0"/>
          <w:numId w:val="7"/>
        </w:numPr>
        <w:spacing w:line="360" w:lineRule="auto"/>
        <w:rPr>
          <w:lang w:val="en-US"/>
        </w:rPr>
      </w:pPr>
      <w:r>
        <w:rPr>
          <w:lang w:val="en-US"/>
        </w:rPr>
        <w:t>The f</w:t>
      </w:r>
      <w:r w:rsidR="00BD66D4">
        <w:rPr>
          <w:lang w:val="en-US"/>
        </w:rPr>
        <w:t xml:space="preserve">luence of charged particles should not be perturbed </w:t>
      </w:r>
      <w:r w:rsidR="00CD7BB0">
        <w:rPr>
          <w:lang w:val="en-US"/>
        </w:rPr>
        <w:t>in the cavity</w:t>
      </w:r>
    </w:p>
    <w:p w14:paraId="1A7FA073" w14:textId="1C65F1DC" w:rsidR="00BD66D4" w:rsidRDefault="00BD66D4" w:rsidP="00CB30D7">
      <w:pPr>
        <w:pStyle w:val="ListParagraph"/>
        <w:numPr>
          <w:ilvl w:val="0"/>
          <w:numId w:val="7"/>
        </w:numPr>
        <w:spacing w:line="360" w:lineRule="auto"/>
        <w:rPr>
          <w:lang w:val="en-US"/>
        </w:rPr>
      </w:pPr>
      <w:r>
        <w:rPr>
          <w:lang w:val="en-US"/>
        </w:rPr>
        <w:t xml:space="preserve">Only charged particles crossing the cavity contributes to </w:t>
      </w:r>
      <w:r w:rsidR="00856886">
        <w:rPr>
          <w:lang w:val="en-US"/>
        </w:rPr>
        <w:t xml:space="preserve">the </w:t>
      </w:r>
      <w:r>
        <w:rPr>
          <w:lang w:val="en-US"/>
        </w:rPr>
        <w:t xml:space="preserve">dose. </w:t>
      </w:r>
    </w:p>
    <w:p w14:paraId="7467B0C0" w14:textId="5F3CAC11" w:rsidR="000852EC" w:rsidRPr="000852EC" w:rsidRDefault="00CD7BB0" w:rsidP="00CB30D7">
      <w:pPr>
        <w:spacing w:line="360" w:lineRule="auto"/>
        <w:rPr>
          <w:lang w:val="en-US"/>
        </w:rPr>
      </w:pPr>
      <w:r>
        <w:rPr>
          <w:lang w:val="en-US"/>
        </w:rPr>
        <w:t xml:space="preserve">The second </w:t>
      </w:r>
      <w:r w:rsidR="00527D9D">
        <w:rPr>
          <w:lang w:val="en-US"/>
        </w:rPr>
        <w:t xml:space="preserve">condition requires no significant attenuation of photons inside the cavity. </w:t>
      </w:r>
      <w:r w:rsidR="00AF680E">
        <w:rPr>
          <w:lang w:val="en-US"/>
        </w:rPr>
        <w:t xml:space="preserve">Which in turn requires an infinitesimally </w:t>
      </w:r>
      <w:r w:rsidR="003E7F9F">
        <w:rPr>
          <w:lang w:val="en-US"/>
        </w:rPr>
        <w:t xml:space="preserve">dimensioned cavity. Gray calculated the </w:t>
      </w:r>
      <w:r w:rsidR="00D046A2">
        <w:rPr>
          <w:lang w:val="en-US"/>
        </w:rPr>
        <w:t>size that satisfies the</w:t>
      </w:r>
      <w:r w:rsidR="004F2A25">
        <w:rPr>
          <w:lang w:val="en-US"/>
        </w:rPr>
        <w:t>se</w:t>
      </w:r>
      <w:r w:rsidR="00D046A2">
        <w:rPr>
          <w:lang w:val="en-US"/>
        </w:rPr>
        <w:t xml:space="preserve"> </w:t>
      </w:r>
      <w:r w:rsidR="0039589B">
        <w:rPr>
          <w:lang w:val="en-US"/>
        </w:rPr>
        <w:t>conditions and</w:t>
      </w:r>
      <w:r w:rsidR="00D046A2">
        <w:rPr>
          <w:lang w:val="en-US"/>
        </w:rPr>
        <w:t xml:space="preserve"> </w:t>
      </w:r>
      <w:r w:rsidR="00CD58FF">
        <w:rPr>
          <w:lang w:val="en-US"/>
        </w:rPr>
        <w:t>found that for</w:t>
      </w:r>
      <w:r w:rsidR="00857299">
        <w:rPr>
          <w:lang w:val="en-US"/>
        </w:rPr>
        <w:t xml:space="preserve"> unfiltered</w:t>
      </w:r>
      <w:r w:rsidR="00CD58FF">
        <w:rPr>
          <w:lang w:val="en-US"/>
        </w:rPr>
        <w:t xml:space="preserve"> </w:t>
      </w:r>
      <m:oMath>
        <m:r>
          <w:rPr>
            <w:rFonts w:ascii="Cambria Math" w:hAnsi="Cambria Math"/>
            <w:lang w:val="en-US"/>
          </w:rPr>
          <m:t>γ</m:t>
        </m:r>
      </m:oMath>
      <w:r w:rsidR="00857299">
        <w:rPr>
          <w:rFonts w:eastAsiaTheme="minorEastAsia"/>
          <w:lang w:val="en-US"/>
        </w:rPr>
        <w:t xml:space="preserve">-radiation you would need a </w:t>
      </w:r>
      <m:oMath>
        <m:r>
          <w:rPr>
            <w:rFonts w:ascii="Cambria Math" w:eastAsiaTheme="minorEastAsia" w:hAnsi="Cambria Math"/>
            <w:lang w:val="en-US"/>
          </w:rPr>
          <m:t>3 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w:r w:rsidR="00AB2BE0">
        <w:rPr>
          <w:rFonts w:eastAsiaTheme="minorEastAsia"/>
          <w:lang w:val="en-US"/>
        </w:rPr>
        <w:t xml:space="preserve"> air volume, while </w:t>
      </w:r>
      <m:oMath>
        <m:r>
          <w:rPr>
            <w:rFonts w:ascii="Cambria Math" w:eastAsiaTheme="minorEastAsia" w:hAnsi="Cambria Math"/>
            <w:lang w:val="en-US"/>
          </w:rPr>
          <m:t>100 kV</m:t>
        </m:r>
      </m:oMath>
      <w:r w:rsidR="00DA0F20">
        <w:rPr>
          <w:rFonts w:eastAsiaTheme="minorEastAsia"/>
          <w:lang w:val="en-US"/>
        </w:rPr>
        <w:t xml:space="preserve"> X-rays require </w:t>
      </w:r>
      <m:oMath>
        <m:r>
          <w:rPr>
            <w:rFonts w:ascii="Cambria Math" w:eastAsiaTheme="minorEastAsia" w:hAnsi="Cambria Math"/>
            <w:lang w:val="en-US"/>
          </w:rPr>
          <m:t>0.1 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w:r w:rsidR="00D76332">
        <w:rPr>
          <w:rFonts w:eastAsiaTheme="minorEastAsia"/>
          <w:lang w:val="en-US"/>
        </w:rPr>
        <w:t xml:space="preserve"> </w:t>
      </w:r>
      <w:r w:rsidR="004F2A25">
        <w:rPr>
          <w:rFonts w:eastAsiaTheme="minorEastAsia"/>
          <w:lang w:val="en-US"/>
        </w:rPr>
        <w:t xml:space="preserve">for </w:t>
      </w:r>
      <w:r w:rsidR="0039589B">
        <w:rPr>
          <w:rFonts w:eastAsiaTheme="minorEastAsia"/>
          <w:lang w:val="en-US"/>
        </w:rPr>
        <w:t xml:space="preserve">air filled cavity with graphite walls </w:t>
      </w:r>
      <w:r w:rsidR="0039589B">
        <w:rPr>
          <w:rFonts w:eastAsiaTheme="minorEastAsia"/>
          <w:lang w:val="en-US"/>
        </w:rPr>
        <w:fldChar w:fldCharType="begin"/>
      </w:r>
      <w:r w:rsidR="003F507D">
        <w:rPr>
          <w:rFonts w:eastAsiaTheme="minorEastAsia"/>
          <w:lang w:val="en-US"/>
        </w:rPr>
        <w:instrText xml:space="preserve"> ADDIN ZOTERO_ITEM CSL_CITATION {"citationID":"ZXPvbTcM","properties":{"formattedCitation":"(Alm Carlsson, 2001)","plainCitation":"(Alm Carlsson, 2001)","noteIndex":0},"citationItems":[{"id":46,"uris":["http://zotero.org/users/9228513/items/J3BGEYFY"],"itemData":{"id":46,"type":"book","abstract":"The theoretical approach to Bragg-Gray dosimetry is: a Bragg-Gray cavity is a cavity (detector) so small that, when inserted into a medium, it does not disturb the fluence of charged particles exis ...","language":"eng","publisher":"Linköping University Electronic Press","source":"liu.diva-portal.org","title":"Bragg-Gray Dosimetry : Theory of Burch","title-short":"Bragg-Gray Dosimetry","URL":"http://urn.kb.se/resolve?urn=urn:nbn:se:liu:diva-57834","author":[{"family":"Alm Carlsson","given":"Gudrun"}],"accessed":{"date-parts":[["2022",1,28]]},"issued":{"date-parts":[["2001"]]}}}],"schema":"https://github.com/citation-style-language/schema/raw/master/csl-citation.json"} </w:instrText>
      </w:r>
      <w:r w:rsidR="0039589B">
        <w:rPr>
          <w:rFonts w:eastAsiaTheme="minorEastAsia"/>
          <w:lang w:val="en-US"/>
        </w:rPr>
        <w:fldChar w:fldCharType="separate"/>
      </w:r>
      <w:r w:rsidR="0039589B" w:rsidRPr="0039589B">
        <w:rPr>
          <w:rFonts w:cs="Times New Roman"/>
          <w:lang w:val="en-US"/>
        </w:rPr>
        <w:t>(</w:t>
      </w:r>
      <w:proofErr w:type="spellStart"/>
      <w:r w:rsidR="0039589B" w:rsidRPr="0039589B">
        <w:rPr>
          <w:rFonts w:cs="Times New Roman"/>
          <w:lang w:val="en-US"/>
        </w:rPr>
        <w:t>Alm</w:t>
      </w:r>
      <w:proofErr w:type="spellEnd"/>
      <w:r w:rsidR="0039589B" w:rsidRPr="0039589B">
        <w:rPr>
          <w:rFonts w:cs="Times New Roman"/>
          <w:lang w:val="en-US"/>
        </w:rPr>
        <w:t xml:space="preserve"> Carlsson, 2001)</w:t>
      </w:r>
      <w:r w:rsidR="0039589B">
        <w:rPr>
          <w:rFonts w:eastAsiaTheme="minorEastAsia"/>
          <w:lang w:val="en-US"/>
        </w:rPr>
        <w:fldChar w:fldCharType="end"/>
      </w:r>
      <w:r w:rsidR="0039589B">
        <w:rPr>
          <w:rFonts w:eastAsiaTheme="minorEastAsia"/>
          <w:lang w:val="en-US"/>
        </w:rPr>
        <w:t xml:space="preserve">. </w:t>
      </w:r>
    </w:p>
    <w:p w14:paraId="54170821" w14:textId="3A2FF030" w:rsidR="00DF65C1" w:rsidRDefault="00BE18EF" w:rsidP="00CB30D7">
      <w:pPr>
        <w:spacing w:after="160" w:line="360" w:lineRule="auto"/>
        <w:rPr>
          <w:rFonts w:eastAsiaTheme="minorEastAsia"/>
          <w:lang w:val="en-US"/>
        </w:rPr>
      </w:pPr>
      <w:r>
        <w:rPr>
          <w:noProof/>
          <w:lang w:val="en-US"/>
        </w:rPr>
        <w:lastRenderedPageBreak/>
        <w:drawing>
          <wp:anchor distT="0" distB="0" distL="114300" distR="114300" simplePos="0" relativeHeight="251698176" behindDoc="1" locked="0" layoutInCell="1" allowOverlap="1" wp14:anchorId="0DD1B266" wp14:editId="77918616">
            <wp:simplePos x="0" y="0"/>
            <wp:positionH relativeFrom="column">
              <wp:posOffset>100483</wp:posOffset>
            </wp:positionH>
            <wp:positionV relativeFrom="paragraph">
              <wp:posOffset>165483</wp:posOffset>
            </wp:positionV>
            <wp:extent cx="2527108" cy="1818752"/>
            <wp:effectExtent l="0" t="0" r="6985" b="0"/>
            <wp:wrapTight wrapText="bothSides">
              <wp:wrapPolygon edited="0">
                <wp:start x="0" y="0"/>
                <wp:lineTo x="0" y="21268"/>
                <wp:lineTo x="21497" y="21268"/>
                <wp:lineTo x="21497" y="0"/>
                <wp:lineTo x="0" y="0"/>
              </wp:wrapPolygon>
            </wp:wrapTight>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rotWithShape="1">
                    <a:blip r:embed="rId24">
                      <a:extLst>
                        <a:ext uri="{28A0092B-C50C-407E-A947-70E740481C1C}">
                          <a14:useLocalDpi xmlns:a14="http://schemas.microsoft.com/office/drawing/2010/main" val="0"/>
                        </a:ext>
                      </a:extLst>
                    </a:blip>
                    <a:srcRect l="6932" t="14127" r="70747" b="57314"/>
                    <a:stretch/>
                  </pic:blipFill>
                  <pic:spPr bwMode="auto">
                    <a:xfrm>
                      <a:off x="0" y="0"/>
                      <a:ext cx="2527108" cy="1818752"/>
                    </a:xfrm>
                    <a:prstGeom prst="rect">
                      <a:avLst/>
                    </a:prstGeom>
                    <a:ln>
                      <a:noFill/>
                    </a:ln>
                    <a:extLst>
                      <a:ext uri="{53640926-AAD7-44D8-BBD7-CCE9431645EC}">
                        <a14:shadowObscured xmlns:a14="http://schemas.microsoft.com/office/drawing/2010/main"/>
                      </a:ext>
                    </a:extLst>
                  </pic:spPr>
                </pic:pic>
              </a:graphicData>
            </a:graphic>
          </wp:anchor>
        </w:drawing>
      </w:r>
    </w:p>
    <w:p w14:paraId="1696FD1A" w14:textId="6E981900" w:rsidR="00DF65C1" w:rsidRDefault="00DF65C1" w:rsidP="00CB30D7">
      <w:pPr>
        <w:spacing w:after="160" w:line="360" w:lineRule="auto"/>
        <w:rPr>
          <w:rFonts w:eastAsiaTheme="minorEastAsia"/>
          <w:lang w:val="en-US"/>
        </w:rPr>
      </w:pPr>
    </w:p>
    <w:p w14:paraId="5EA451D6" w14:textId="13D0B225" w:rsidR="00DF65C1" w:rsidRDefault="000B2978" w:rsidP="00CB30D7">
      <w:pPr>
        <w:spacing w:after="160" w:line="360" w:lineRule="auto"/>
        <w:rPr>
          <w:rFonts w:eastAsiaTheme="minorEastAsia"/>
          <w:lang w:val="en-US"/>
        </w:rPr>
      </w:pPr>
      <w:r>
        <w:rPr>
          <w:noProof/>
        </w:rPr>
        <mc:AlternateContent>
          <mc:Choice Requires="wps">
            <w:drawing>
              <wp:anchor distT="0" distB="0" distL="114300" distR="114300" simplePos="0" relativeHeight="251697152" behindDoc="1" locked="0" layoutInCell="1" allowOverlap="1" wp14:anchorId="7C2DB287" wp14:editId="28EE19B2">
                <wp:simplePos x="0" y="0"/>
                <wp:positionH relativeFrom="column">
                  <wp:posOffset>2922905</wp:posOffset>
                </wp:positionH>
                <wp:positionV relativeFrom="paragraph">
                  <wp:posOffset>325755</wp:posOffset>
                </wp:positionV>
                <wp:extent cx="279908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B08C2F8" w14:textId="4CA0BE8F" w:rsidR="008A198C" w:rsidRPr="002C3C7F" w:rsidRDefault="00D3644F" w:rsidP="008A198C">
                            <w:pPr>
                              <w:pStyle w:val="Caption"/>
                              <w:rPr>
                                <w:lang w:val="en-US"/>
                              </w:rPr>
                            </w:pPr>
                            <w:bookmarkStart w:id="53" w:name="_Ref98956460"/>
                            <w:r w:rsidRPr="008A198C">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11</w:t>
                            </w:r>
                            <w:r w:rsidR="005B1E99">
                              <w:rPr>
                                <w:lang w:val="en-US"/>
                              </w:rPr>
                              <w:fldChar w:fldCharType="end"/>
                            </w:r>
                            <w:bookmarkEnd w:id="53"/>
                            <w:r w:rsidRPr="008A198C">
                              <w:rPr>
                                <w:lang w:val="en-US"/>
                              </w:rPr>
                              <w:t xml:space="preserve">. </w:t>
                            </w:r>
                            <w:r w:rsidR="008A198C">
                              <w:rPr>
                                <w:lang w:val="en-US"/>
                              </w:rPr>
                              <w:t xml:space="preserve">A volume with material w (e.g., water), with an </w:t>
                            </w:r>
                            <w:r w:rsidR="003E0F99">
                              <w:rPr>
                                <w:lang w:val="en-US"/>
                              </w:rPr>
                              <w:t>air-filled</w:t>
                            </w:r>
                            <w:r w:rsidR="008A198C">
                              <w:rPr>
                                <w:lang w:val="en-US"/>
                              </w:rPr>
                              <w:t xml:space="preserve"> cavity inside. </w:t>
                            </w:r>
                            <w:r w:rsidR="00346FF6">
                              <w:rPr>
                                <w:lang w:val="en-US"/>
                              </w:rPr>
                              <w:t xml:space="preserve">Energy </w:t>
                            </w:r>
                            <m:oMath>
                              <m:r>
                                <w:rPr>
                                  <w:rFonts w:ascii="Cambria Math" w:hAnsi="Cambria Math"/>
                                  <w:lang w:val="en-US"/>
                                </w:rPr>
                                <m:t>Ψ</m:t>
                              </m:r>
                            </m:oMath>
                            <w:r w:rsidR="00346FF6">
                              <w:rPr>
                                <w:rFonts w:eastAsiaTheme="minorEastAsia"/>
                                <w:lang w:val="en-US"/>
                              </w:rPr>
                              <w:t xml:space="preserve"> traverses the volume </w:t>
                            </w:r>
                            <w:r w:rsidR="00DE056A">
                              <w:rPr>
                                <w:rFonts w:eastAsiaTheme="minorEastAsia"/>
                                <w:lang w:val="en-US"/>
                              </w:rPr>
                              <w:t>releasing energy contributing to dose inside the cavity.</w:t>
                            </w:r>
                          </w:p>
                          <w:p w14:paraId="1B61C54D" w14:textId="2A2C705F" w:rsidR="00D3644F" w:rsidRPr="008A198C" w:rsidRDefault="00D3644F" w:rsidP="00D3644F">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DB287" id="Text Box 22" o:spid="_x0000_s1032" type="#_x0000_t202" style="position:absolute;margin-left:230.15pt;margin-top:25.65pt;width:220.4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" stroked="f">
                <v:textbox style="mso-fit-shape-to-text:t" inset="0,0,0,0">
                  <w:txbxContent>
                    <w:p w14:paraId="4B08C2F8" w14:textId="4CA0BE8F" w:rsidR="008A198C" w:rsidRPr="002C3C7F" w:rsidRDefault="00D3644F" w:rsidP="008A198C">
                      <w:pPr>
                        <w:pStyle w:val="Caption"/>
                        <w:rPr>
                          <w:lang w:val="en-US"/>
                        </w:rPr>
                      </w:pPr>
                      <w:bookmarkStart w:id="54" w:name="_Ref98956460"/>
                      <w:r w:rsidRPr="008A198C">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11</w:t>
                      </w:r>
                      <w:r w:rsidR="005B1E99">
                        <w:rPr>
                          <w:lang w:val="en-US"/>
                        </w:rPr>
                        <w:fldChar w:fldCharType="end"/>
                      </w:r>
                      <w:bookmarkEnd w:id="54"/>
                      <w:r w:rsidRPr="008A198C">
                        <w:rPr>
                          <w:lang w:val="en-US"/>
                        </w:rPr>
                        <w:t xml:space="preserve">. </w:t>
                      </w:r>
                      <w:r w:rsidR="008A198C">
                        <w:rPr>
                          <w:lang w:val="en-US"/>
                        </w:rPr>
                        <w:t xml:space="preserve">A volume with material w (e.g., water), with an </w:t>
                      </w:r>
                      <w:r w:rsidR="003E0F99">
                        <w:rPr>
                          <w:lang w:val="en-US"/>
                        </w:rPr>
                        <w:t>air-filled</w:t>
                      </w:r>
                      <w:r w:rsidR="008A198C">
                        <w:rPr>
                          <w:lang w:val="en-US"/>
                        </w:rPr>
                        <w:t xml:space="preserve"> cavity inside. </w:t>
                      </w:r>
                      <w:r w:rsidR="00346FF6">
                        <w:rPr>
                          <w:lang w:val="en-US"/>
                        </w:rPr>
                        <w:t xml:space="preserve">Energy </w:t>
                      </w:r>
                      <m:oMath>
                        <m:r>
                          <w:rPr>
                            <w:rFonts w:ascii="Cambria Math" w:hAnsi="Cambria Math"/>
                            <w:lang w:val="en-US"/>
                          </w:rPr>
                          <m:t>Ψ</m:t>
                        </m:r>
                      </m:oMath>
                      <w:r w:rsidR="00346FF6">
                        <w:rPr>
                          <w:rFonts w:eastAsiaTheme="minorEastAsia"/>
                          <w:lang w:val="en-US"/>
                        </w:rPr>
                        <w:t xml:space="preserve"> traverses the volume </w:t>
                      </w:r>
                      <w:r w:rsidR="00DE056A">
                        <w:rPr>
                          <w:rFonts w:eastAsiaTheme="minorEastAsia"/>
                          <w:lang w:val="en-US"/>
                        </w:rPr>
                        <w:t>releasing energy contributing to dose inside the cavity.</w:t>
                      </w:r>
                    </w:p>
                    <w:p w14:paraId="1B61C54D" w14:textId="2A2C705F" w:rsidR="00D3644F" w:rsidRPr="008A198C" w:rsidRDefault="00D3644F" w:rsidP="00D3644F">
                      <w:pPr>
                        <w:pStyle w:val="Caption"/>
                        <w:rPr>
                          <w:noProof/>
                          <w:sz w:val="24"/>
                          <w:lang w:val="en-US"/>
                        </w:rPr>
                      </w:pPr>
                    </w:p>
                  </w:txbxContent>
                </v:textbox>
                <w10:wrap type="tight"/>
              </v:shape>
            </w:pict>
          </mc:Fallback>
        </mc:AlternateContent>
      </w:r>
    </w:p>
    <w:p w14:paraId="703942EA" w14:textId="77777777" w:rsidR="00AA5E52" w:rsidRDefault="00AA5E52" w:rsidP="00CB30D7">
      <w:pPr>
        <w:spacing w:line="360" w:lineRule="auto"/>
        <w:rPr>
          <w:rFonts w:eastAsiaTheme="minorEastAsia"/>
          <w:lang w:val="en-US"/>
        </w:rPr>
      </w:pPr>
    </w:p>
    <w:p w14:paraId="6B264C94" w14:textId="77777777" w:rsidR="00BC133C" w:rsidRDefault="00BC133C" w:rsidP="00CB30D7">
      <w:pPr>
        <w:spacing w:line="360" w:lineRule="auto"/>
        <w:rPr>
          <w:rFonts w:eastAsiaTheme="minorEastAsia"/>
          <w:lang w:val="en-US"/>
        </w:rPr>
      </w:pPr>
    </w:p>
    <w:p w14:paraId="4F3DEDF3" w14:textId="0EE487C5" w:rsidR="00CB4BE5" w:rsidRPr="00503705" w:rsidRDefault="00CB4BE5" w:rsidP="00CB30D7">
      <w:pPr>
        <w:pStyle w:val="Heading3"/>
        <w:spacing w:line="360" w:lineRule="auto"/>
        <w:rPr>
          <w:lang w:val="en-US"/>
        </w:rPr>
      </w:pPr>
      <w:bookmarkStart w:id="55" w:name="_Toc103247135"/>
      <w:r>
        <w:rPr>
          <w:lang w:val="en-US"/>
        </w:rPr>
        <w:t>Bragg-Gray-Laurence</w:t>
      </w:r>
      <w:bookmarkEnd w:id="55"/>
    </w:p>
    <w:p w14:paraId="241380E5" w14:textId="15DB0052" w:rsidR="00CE5238" w:rsidRDefault="00CB4BE5" w:rsidP="00CB30D7">
      <w:pPr>
        <w:spacing w:line="360" w:lineRule="auto"/>
        <w:rPr>
          <w:rFonts w:eastAsiaTheme="minorEastAsia"/>
          <w:lang w:val="en-US"/>
        </w:rPr>
      </w:pPr>
      <w:r>
        <w:rPr>
          <w:lang w:val="en-US"/>
        </w:rPr>
        <w:t xml:space="preserve">The ideal Bragg-Gray scenario is not possible, as it would require an infinitesimally dimensioned dosimeter </w:t>
      </w:r>
      <w:r w:rsidR="00663874">
        <w:rPr>
          <w:lang w:val="en-US"/>
        </w:rPr>
        <w:t>not to</w:t>
      </w:r>
      <w:r>
        <w:rPr>
          <w:lang w:val="en-US"/>
        </w:rPr>
        <w:t xml:space="preserve"> </w:t>
      </w:r>
      <w:r w:rsidR="00043881">
        <w:rPr>
          <w:lang w:val="en-US"/>
        </w:rPr>
        <w:t>alter the</w:t>
      </w:r>
      <w:r>
        <w:rPr>
          <w:lang w:val="en-US"/>
        </w:rPr>
        <w:t xml:space="preserve"> charged particle</w:t>
      </w:r>
      <w:r w:rsidR="00043881">
        <w:rPr>
          <w:lang w:val="en-US"/>
        </w:rPr>
        <w:t xml:space="preserve"> fluence</w:t>
      </w:r>
      <w:r>
        <w:rPr>
          <w:lang w:val="en-US"/>
        </w:rPr>
        <w:t xml:space="preserve">. It also demands the stopping power ratio </w:t>
      </w:r>
      <m:oMath>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oMath>
      <w:r>
        <w:rPr>
          <w:rFonts w:eastAsiaTheme="minorEastAsia"/>
          <w:lang w:val="en-US"/>
        </w:rPr>
        <w:t>to be independent on energ</w:t>
      </w:r>
      <w:r w:rsidR="007A4023">
        <w:rPr>
          <w:rFonts w:eastAsiaTheme="minorEastAsia"/>
          <w:lang w:val="en-US"/>
        </w:rPr>
        <w:t xml:space="preserve">y, which is not the case </w:t>
      </w:r>
      <w:r w:rsidR="00ED48E7">
        <w:rPr>
          <w:rFonts w:eastAsiaTheme="minorEastAsia"/>
          <w:lang w:val="en-US"/>
        </w:rPr>
        <w:t>for increasingly different medium</w:t>
      </w:r>
      <w:r w:rsidR="009B311D">
        <w:rPr>
          <w:rFonts w:eastAsiaTheme="minorEastAsia"/>
          <w:lang w:val="en-US"/>
        </w:rPr>
        <w:t>s</w:t>
      </w:r>
      <w:r w:rsidR="00337B6F">
        <w:rPr>
          <w:rFonts w:eastAsiaTheme="minorEastAsia"/>
          <w:lang w:val="en-US"/>
        </w:rPr>
        <w:t xml:space="preserve"> </w:t>
      </w:r>
      <w:r w:rsidR="00F530F2">
        <w:rPr>
          <w:rFonts w:eastAsiaTheme="minorEastAsia"/>
          <w:lang w:val="en-US"/>
        </w:rPr>
        <w:fldChar w:fldCharType="begin"/>
      </w:r>
      <w:r w:rsidR="003F507D">
        <w:rPr>
          <w:rFonts w:eastAsiaTheme="minorEastAsia"/>
          <w:lang w:val="en-US"/>
        </w:rPr>
        <w:instrText xml:space="preserve"> ADDIN ZOTERO_ITEM CSL_CITATION {"citationID":"zAs5JM0P","properties":{"formattedCitation":"(Alm Carlsson, 2002)","plainCitation":"(Alm Carlsson, 2002)","noteIndex":0},"citationItems":[{"id":51,"uris":["http://zotero.org/users/9228513/items/K2L9DKED"],"itemData":{"id":51,"type":"book","abstract":"The cavity theory by Spencer and Attix treats the energy deposition in a Bragg-Gray (B-G) cavity (detector). Originally the theory was developed for the case of a B-G detector inside a medium irrad ...","language":"eng","publisher":"Linköping University Electronic Press","source":"liu.diva-portal.org","title":"Spencer-Attix Cavity Theory","URL":"http://urn.kb.se/resolve?urn=urn:nbn:se:liu:diva-57893","author":[{"family":"Alm Carlsson","given":"Gudrun"}],"accessed":{"date-parts":[["2022",2,2]]},"issued":{"date-parts":[["2002"]]}}}],"schema":"https://github.com/citation-style-language/schema/raw/master/csl-citation.json"} </w:instrText>
      </w:r>
      <w:r w:rsidR="00F530F2">
        <w:rPr>
          <w:rFonts w:eastAsiaTheme="minorEastAsia"/>
          <w:lang w:val="en-US"/>
        </w:rPr>
        <w:fldChar w:fldCharType="separate"/>
      </w:r>
      <w:r w:rsidR="00F530F2" w:rsidRPr="00855C10">
        <w:rPr>
          <w:rFonts w:cs="Times New Roman"/>
          <w:lang w:val="en-US"/>
        </w:rPr>
        <w:t>(</w:t>
      </w:r>
      <w:proofErr w:type="spellStart"/>
      <w:r w:rsidR="00F530F2" w:rsidRPr="00855C10">
        <w:rPr>
          <w:rFonts w:cs="Times New Roman"/>
          <w:lang w:val="en-US"/>
        </w:rPr>
        <w:t>Alm</w:t>
      </w:r>
      <w:proofErr w:type="spellEnd"/>
      <w:r w:rsidR="00F530F2" w:rsidRPr="00855C10">
        <w:rPr>
          <w:rFonts w:cs="Times New Roman"/>
          <w:lang w:val="en-US"/>
        </w:rPr>
        <w:t xml:space="preserve"> Carlsson, 2002)</w:t>
      </w:r>
      <w:r w:rsidR="00F530F2">
        <w:rPr>
          <w:rFonts w:eastAsiaTheme="minorEastAsia"/>
          <w:lang w:val="en-US"/>
        </w:rPr>
        <w:fldChar w:fldCharType="end"/>
      </w:r>
      <w:r w:rsidR="009B311D">
        <w:rPr>
          <w:rFonts w:eastAsiaTheme="minorEastAsia"/>
          <w:lang w:val="en-US"/>
        </w:rPr>
        <w:t xml:space="preserve">. </w:t>
      </w:r>
      <w:r w:rsidR="00E42751">
        <w:rPr>
          <w:rFonts w:eastAsiaTheme="minorEastAsia"/>
          <w:lang w:val="en-US"/>
        </w:rPr>
        <w:t>The theory was im</w:t>
      </w:r>
      <w:r w:rsidR="004872B2">
        <w:rPr>
          <w:rFonts w:eastAsiaTheme="minorEastAsia"/>
          <w:lang w:val="en-US"/>
        </w:rPr>
        <w:t>proved by introducing CSDA</w:t>
      </w:r>
      <w:r w:rsidR="00A3193A">
        <w:rPr>
          <w:rFonts w:eastAsiaTheme="minorEastAsia"/>
          <w:lang w:val="en-US"/>
        </w:rPr>
        <w:t xml:space="preserve"> of the charged particles</w:t>
      </w:r>
      <w:r w:rsidR="00727381">
        <w:rPr>
          <w:rFonts w:eastAsiaTheme="minorEastAsia"/>
          <w:lang w:val="en-US"/>
        </w:rPr>
        <w:t xml:space="preserve">. </w:t>
      </w:r>
      <w:r w:rsidR="005E7D1A">
        <w:rPr>
          <w:rFonts w:eastAsiaTheme="minorEastAsia"/>
          <w:lang w:val="en-US"/>
        </w:rPr>
        <w:t>This allows the charged particles to slow down inside the cavity, and we need to integrate over the stopping power ratio</w:t>
      </w:r>
    </w:p>
    <w:p w14:paraId="7BB0A4CA" w14:textId="4F28D150" w:rsidR="00627EE9" w:rsidRPr="00F225FB" w:rsidRDefault="00FE17CB" w:rsidP="00CB30D7">
      <w:pPr>
        <w:spacing w:line="360" w:lineRule="auto"/>
        <w:rPr>
          <w:rFonts w:eastAsiaTheme="minorEastAsia"/>
          <w:lang w:val="en-US"/>
        </w:rPr>
      </w:pPr>
      <m:oMathPara>
        <m:oMath>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num>
            <m:den>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air</m:t>
                  </m:r>
                </m:sub>
              </m:sSub>
            </m:den>
          </m:f>
          <m:r>
            <w:rPr>
              <w:rFonts w:ascii="Cambria Math" w:eastAsiaTheme="minorEastAsia" w:hAnsi="Cambria Math"/>
              <w:lang w:val="en-US"/>
            </w:rPr>
            <m:t xml:space="preserve">= </m:t>
          </m:r>
          <m:nary>
            <m:naryPr>
              <m:limLoc m:val="undOvr"/>
              <m:ctrlPr>
                <w:rPr>
                  <w:rFonts w:ascii="Cambria Math" w:eastAsiaTheme="minorEastAsia" w:hAnsi="Cambria Math"/>
                  <w:i/>
                  <w:lang w:val="en-US"/>
                </w:rPr>
              </m:ctrlPr>
            </m:naryPr>
            <m:sub>
              <m:r>
                <w:rPr>
                  <w:rFonts w:ascii="Cambria Math" w:eastAsiaTheme="minorEastAsia" w:hAnsi="Cambria Math"/>
                  <w:lang w:val="en-US"/>
                </w:rPr>
                <m:t>0</m:t>
              </m:r>
            </m:sub>
            <m:sup>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max</m:t>
                  </m:r>
                </m:sub>
              </m:sSub>
            </m:sup>
            <m:e>
              <m:f>
                <m:fPr>
                  <m:ctrlPr>
                    <w:rPr>
                      <w:rFonts w:ascii="Cambria Math" w:eastAsiaTheme="minorEastAsia" w:hAnsi="Cambria Math"/>
                      <w:i/>
                      <w:lang w:val="en-US"/>
                    </w:rPr>
                  </m:ctrlPr>
                </m:fPr>
                <m:num>
                  <m:r>
                    <w:rPr>
                      <w:rFonts w:ascii="Cambria Math" w:eastAsiaTheme="minorEastAsia" w:hAnsi="Cambria Math"/>
                      <w:lang w:val="en-US"/>
                    </w:rPr>
                    <m:t>ϕ</m:t>
                  </m:r>
                  <m:d>
                    <m:dPr>
                      <m:ctrlPr>
                        <w:rPr>
                          <w:rFonts w:ascii="Cambria Math" w:eastAsiaTheme="minorEastAsia" w:hAnsi="Cambria Math"/>
                          <w:i/>
                          <w:lang w:val="en-US"/>
                        </w:rPr>
                      </m:ctrlPr>
                    </m:dPr>
                    <m:e>
                      <m:r>
                        <w:rPr>
                          <w:rFonts w:ascii="Cambria Math" w:eastAsiaTheme="minorEastAsia" w:hAnsi="Cambria Math"/>
                          <w:lang w:val="en-US"/>
                        </w:rPr>
                        <m:t>T</m:t>
                      </m:r>
                    </m:e>
                  </m:d>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ρ</m:t>
                              </m:r>
                            </m:den>
                          </m:f>
                        </m:e>
                      </m:d>
                    </m:e>
                    <m:sub>
                      <m:r>
                        <w:rPr>
                          <w:rFonts w:ascii="Cambria Math" w:eastAsiaTheme="minorEastAsia" w:hAnsi="Cambria Math"/>
                          <w:lang w:val="en-US"/>
                        </w:rPr>
                        <m:t>w</m:t>
                      </m:r>
                    </m:sub>
                  </m:sSub>
                </m:num>
                <m:den>
                  <m:sSub>
                    <m:sSubPr>
                      <m:ctrlPr>
                        <w:rPr>
                          <w:rFonts w:ascii="Cambria Math" w:eastAsiaTheme="minorEastAsia" w:hAnsi="Cambria Math"/>
                          <w:i/>
                          <w:lang w:val="en-US"/>
                        </w:rPr>
                      </m:ctrlPr>
                    </m:sSubPr>
                    <m:e>
                      <m:r>
                        <w:rPr>
                          <w:rFonts w:ascii="Cambria Math" w:eastAsiaTheme="minorEastAsia" w:hAnsi="Cambria Math"/>
                          <w:lang w:val="en-US"/>
                        </w:rPr>
                        <m:t>ϕ</m:t>
                      </m:r>
                      <m:d>
                        <m:dPr>
                          <m:ctrlPr>
                            <w:rPr>
                              <w:rFonts w:ascii="Cambria Math" w:eastAsiaTheme="minorEastAsia" w:hAnsi="Cambria Math"/>
                              <w:i/>
                              <w:lang w:val="en-US"/>
                            </w:rPr>
                          </m:ctrlPr>
                        </m:dPr>
                        <m:e>
                          <m:r>
                            <w:rPr>
                              <w:rFonts w:ascii="Cambria Math" w:eastAsiaTheme="minorEastAsia" w:hAnsi="Cambria Math"/>
                              <w:lang w:val="en-US"/>
                            </w:rPr>
                            <m:t>T</m:t>
                          </m:r>
                        </m:e>
                      </m:d>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ρ</m:t>
                              </m:r>
                            </m:den>
                          </m:f>
                        </m:e>
                      </m:d>
                    </m:e>
                    <m:sub>
                      <m:r>
                        <w:rPr>
                          <w:rFonts w:ascii="Cambria Math" w:eastAsiaTheme="minorEastAsia" w:hAnsi="Cambria Math"/>
                          <w:lang w:val="en-US"/>
                        </w:rPr>
                        <m:t>air</m:t>
                      </m:r>
                    </m:sub>
                  </m:sSub>
                </m:den>
              </m:f>
              <m:r>
                <w:rPr>
                  <w:rFonts w:ascii="Cambria Math" w:eastAsiaTheme="minorEastAsia" w:hAnsi="Cambria Math"/>
                  <w:lang w:val="en-US"/>
                </w:rPr>
                <m:t xml:space="preserve"> dT .   </m:t>
              </m:r>
            </m:e>
          </m:nary>
        </m:oMath>
      </m:oMathPara>
    </w:p>
    <w:p w14:paraId="7C08D4E3" w14:textId="25B38A39" w:rsidR="00AA3AF2" w:rsidRPr="00F07FDE" w:rsidRDefault="00682750" w:rsidP="00CB30D7">
      <w:pPr>
        <w:spacing w:line="360" w:lineRule="auto"/>
        <w:rPr>
          <w:lang w:val="en-US"/>
        </w:rPr>
      </w:pPr>
      <w:r>
        <w:rPr>
          <w:lang w:val="en-US"/>
        </w:rPr>
        <w:t xml:space="preserve">Bragg-Gray-Laurence in its simplest form </w:t>
      </w:r>
      <w:r w:rsidR="00A0020E">
        <w:rPr>
          <w:lang w:val="en-US"/>
        </w:rPr>
        <w:t>requires CPE to accurately cal</w:t>
      </w:r>
      <w:r w:rsidR="00D63795">
        <w:rPr>
          <w:lang w:val="en-US"/>
        </w:rPr>
        <w:t>culate the energy distribution of the electrons</w:t>
      </w:r>
      <w:r w:rsidR="00FA0226">
        <w:rPr>
          <w:lang w:val="en-US"/>
        </w:rPr>
        <w:t xml:space="preserve"> </w:t>
      </w:r>
      <w:r w:rsidR="00D63795">
        <w:rPr>
          <w:lang w:val="en-US"/>
        </w:rPr>
        <w:fldChar w:fldCharType="begin"/>
      </w:r>
      <w:r w:rsidR="003F507D">
        <w:rPr>
          <w:lang w:val="en-US"/>
        </w:rPr>
        <w:instrText xml:space="preserve"> ADDIN ZOTERO_ITEM CSL_CITATION {"citationID":"Ir39rJ11","properties":{"formattedCitation":"(Alm Carlsson, 2001)","plainCitation":"(Alm Carlsson, 2001)","noteIndex":0},"citationItems":[{"id":46,"uris":["http://zotero.org/users/9228513/items/J3BGEYFY"],"itemData":{"id":46,"type":"book","abstract":"The theoretical approach to Bragg-Gray dosimetry is: a Bragg-Gray cavity is a cavity (detector) so small that, when inserted into a medium, it does not disturb the fluence of charged particles exis ...","language":"eng","publisher":"Linköping University Electronic Press","source":"liu.diva-portal.org","title":"Bragg-Gray Dosimetry : Theory of Burch","title-short":"Bragg-Gray Dosimetry","URL":"http://urn.kb.se/resolve?urn=urn:nbn:se:liu:diva-57834","author":[{"family":"Alm Carlsson","given":"Gudrun"}],"accessed":{"date-parts":[["2022",1,28]]},"issued":{"date-parts":[["2001"]]}}}],"schema":"https://github.com/citation-style-language/schema/raw/master/csl-citation.json"} </w:instrText>
      </w:r>
      <w:r w:rsidR="00D63795">
        <w:rPr>
          <w:lang w:val="en-US"/>
        </w:rPr>
        <w:fldChar w:fldCharType="separate"/>
      </w:r>
      <w:r w:rsidR="00D63795" w:rsidRPr="00FA0226">
        <w:rPr>
          <w:rFonts w:cs="Times New Roman"/>
          <w:lang w:val="en-US"/>
        </w:rPr>
        <w:t>(</w:t>
      </w:r>
      <w:proofErr w:type="spellStart"/>
      <w:r w:rsidR="00D63795" w:rsidRPr="00FA0226">
        <w:rPr>
          <w:rFonts w:cs="Times New Roman"/>
          <w:lang w:val="en-US"/>
        </w:rPr>
        <w:t>Alm</w:t>
      </w:r>
      <w:proofErr w:type="spellEnd"/>
      <w:r w:rsidR="00D63795" w:rsidRPr="00FA0226">
        <w:rPr>
          <w:rFonts w:cs="Times New Roman"/>
          <w:lang w:val="en-US"/>
        </w:rPr>
        <w:t xml:space="preserve"> Carlsson, 2001)</w:t>
      </w:r>
      <w:r w:rsidR="00D63795">
        <w:rPr>
          <w:lang w:val="en-US"/>
        </w:rPr>
        <w:fldChar w:fldCharType="end"/>
      </w:r>
      <w:r w:rsidR="00D63795">
        <w:rPr>
          <w:lang w:val="en-US"/>
        </w:rPr>
        <w:t>.</w:t>
      </w:r>
      <w:r w:rsidR="008C7598">
        <w:rPr>
          <w:lang w:val="en-US"/>
        </w:rPr>
        <w:t xml:space="preserve"> </w:t>
      </w:r>
      <w:r w:rsidR="007D387C">
        <w:rPr>
          <w:lang w:val="en-US"/>
        </w:rPr>
        <w:t xml:space="preserve">It might seem like a contradiction </w:t>
      </w:r>
      <w:r w:rsidR="00200102">
        <w:rPr>
          <w:lang w:val="en-US"/>
        </w:rPr>
        <w:t>to incorporate CSDA</w:t>
      </w:r>
      <w:r w:rsidR="00103627">
        <w:rPr>
          <w:lang w:val="en-US"/>
        </w:rPr>
        <w:t>,</w:t>
      </w:r>
      <w:r w:rsidR="00200102">
        <w:rPr>
          <w:lang w:val="en-US"/>
        </w:rPr>
        <w:t xml:space="preserve"> because CPE requires the energy </w:t>
      </w:r>
      <w:r w:rsidR="00DD4974">
        <w:rPr>
          <w:lang w:val="en-US"/>
        </w:rPr>
        <w:t>of entering charged particles to be equal to the</w:t>
      </w:r>
      <w:r w:rsidR="00103627">
        <w:rPr>
          <w:lang w:val="en-US"/>
        </w:rPr>
        <w:t xml:space="preserve"> energy of the</w:t>
      </w:r>
      <w:r w:rsidR="00DD4974">
        <w:rPr>
          <w:lang w:val="en-US"/>
        </w:rPr>
        <w:t xml:space="preserve"> exiting charged particles. </w:t>
      </w:r>
      <w:r w:rsidR="00CD053C">
        <w:rPr>
          <w:lang w:val="en-US"/>
        </w:rPr>
        <w:t xml:space="preserve">However, the cavity is still assumed to be </w:t>
      </w:r>
      <w:r w:rsidR="008B11D0">
        <w:rPr>
          <w:lang w:val="en-US"/>
        </w:rPr>
        <w:t xml:space="preserve">small compared to the </w:t>
      </w:r>
      <w:r w:rsidR="00701BA7">
        <w:rPr>
          <w:lang w:val="en-US"/>
        </w:rPr>
        <w:t>charged particle</w:t>
      </w:r>
      <w:r w:rsidR="008B11D0">
        <w:rPr>
          <w:lang w:val="en-US"/>
        </w:rPr>
        <w:t xml:space="preserve"> range</w:t>
      </w:r>
      <w:r w:rsidR="00883564">
        <w:rPr>
          <w:lang w:val="en-US"/>
        </w:rPr>
        <w:t xml:space="preserve"> and the energy loss inside the cavity is negligible</w:t>
      </w:r>
      <w:r w:rsidR="00007C7A">
        <w:rPr>
          <w:lang w:val="en-US"/>
        </w:rPr>
        <w:t xml:space="preserve">. </w:t>
      </w:r>
      <w:r w:rsidR="00A101C0">
        <w:rPr>
          <w:lang w:val="en-US"/>
        </w:rPr>
        <w:t>And because of the small size of the cavity</w:t>
      </w:r>
      <w:r w:rsidR="00110797">
        <w:rPr>
          <w:lang w:val="en-US"/>
        </w:rPr>
        <w:t>,</w:t>
      </w:r>
      <w:r w:rsidR="00C221D4">
        <w:rPr>
          <w:lang w:val="en-US"/>
        </w:rPr>
        <w:t xml:space="preserve"> even small energy transfers</w:t>
      </w:r>
      <w:r w:rsidR="00110797">
        <w:rPr>
          <w:lang w:val="en-US"/>
        </w:rPr>
        <w:t xml:space="preserve"> will result in a </w:t>
      </w:r>
      <w:r w:rsidR="008C4E54">
        <w:rPr>
          <w:lang w:val="en-US"/>
        </w:rPr>
        <w:t>significant dose.</w:t>
      </w:r>
      <w:r w:rsidR="00EB6A51">
        <w:rPr>
          <w:lang w:val="en-US"/>
        </w:rPr>
        <w:t xml:space="preserve"> </w:t>
      </w:r>
      <w:r w:rsidR="00C221D4">
        <w:rPr>
          <w:lang w:val="en-US"/>
        </w:rPr>
        <w:t xml:space="preserve"> </w:t>
      </w:r>
      <w:r w:rsidR="00701BA7">
        <w:rPr>
          <w:lang w:val="en-US"/>
        </w:rPr>
        <w:t xml:space="preserve"> </w:t>
      </w:r>
    </w:p>
    <w:p w14:paraId="3E96D98B" w14:textId="0084D25B" w:rsidR="00EE42D2" w:rsidRDefault="00850130" w:rsidP="00CB30D7">
      <w:pPr>
        <w:spacing w:line="360" w:lineRule="auto"/>
        <w:rPr>
          <w:rFonts w:eastAsiaTheme="minorEastAsia"/>
          <w:lang w:val="en-US"/>
        </w:rPr>
      </w:pPr>
      <w:r>
        <w:rPr>
          <w:rFonts w:eastAsiaTheme="minorEastAsia"/>
          <w:lang w:val="en-US"/>
        </w:rPr>
        <w:lastRenderedPageBreak/>
        <w:t xml:space="preserve">The Bragg-Gray-Laurence cavity theory does not account for secondary electrons </w:t>
      </w:r>
      <w:r w:rsidR="009D33F0">
        <w:rPr>
          <w:rFonts w:eastAsiaTheme="minorEastAsia"/>
          <w:lang w:val="en-US"/>
        </w:rPr>
        <w:t>(</w:t>
      </w:r>
      <m:oMath>
        <m:r>
          <w:rPr>
            <w:rFonts w:ascii="Cambria Math" w:eastAsiaTheme="minorEastAsia" w:hAnsi="Cambria Math"/>
            <w:lang w:val="en-US"/>
          </w:rPr>
          <m:t>δ</m:t>
        </m:r>
      </m:oMath>
      <w:r w:rsidR="009D33F0">
        <w:rPr>
          <w:rFonts w:eastAsiaTheme="minorEastAsia"/>
          <w:lang w:val="en-US"/>
        </w:rPr>
        <w:t>-rays) generated inside the cavity</w:t>
      </w:r>
      <w:r w:rsidR="00F60CAD">
        <w:rPr>
          <w:rFonts w:eastAsiaTheme="minorEastAsia"/>
          <w:lang w:val="en-US"/>
        </w:rPr>
        <w:t xml:space="preserve">. The </w:t>
      </w:r>
      <w:r w:rsidR="00F60CAD">
        <w:rPr>
          <w:rFonts w:eastAsiaTheme="minorEastAsia"/>
          <w:b/>
          <w:bCs/>
          <w:lang w:val="en-US"/>
        </w:rPr>
        <w:t>Spencer-</w:t>
      </w:r>
      <w:proofErr w:type="spellStart"/>
      <w:r w:rsidR="00F60CAD">
        <w:rPr>
          <w:rFonts w:eastAsiaTheme="minorEastAsia"/>
          <w:b/>
          <w:bCs/>
          <w:lang w:val="en-US"/>
        </w:rPr>
        <w:t>Attix</w:t>
      </w:r>
      <w:proofErr w:type="spellEnd"/>
      <w:r w:rsidR="00F60CAD">
        <w:rPr>
          <w:rFonts w:eastAsiaTheme="minorEastAsia"/>
          <w:b/>
          <w:bCs/>
          <w:lang w:val="en-US"/>
        </w:rPr>
        <w:t xml:space="preserve"> </w:t>
      </w:r>
      <w:r w:rsidR="00CA5FAB">
        <w:rPr>
          <w:rFonts w:eastAsiaTheme="minorEastAsia"/>
          <w:lang w:val="en-US"/>
        </w:rPr>
        <w:t xml:space="preserve">cavity theory </w:t>
      </w:r>
      <w:r w:rsidR="00C46784">
        <w:rPr>
          <w:rFonts w:eastAsiaTheme="minorEastAsia"/>
          <w:lang w:val="en-US"/>
        </w:rPr>
        <w:t xml:space="preserve">accounts for these electrons, and sets a cutoff energy </w:t>
      </w:r>
      <m:oMath>
        <m:r>
          <m:rPr>
            <m:sty m:val="p"/>
          </m:rPr>
          <w:rPr>
            <w:rFonts w:ascii="Cambria Math" w:eastAsiaTheme="minorEastAsia" w:hAnsi="Cambria Math"/>
            <w:lang w:val="en-US"/>
          </w:rPr>
          <m:t>Δ</m:t>
        </m:r>
      </m:oMath>
      <w:r w:rsidR="00D43FB7">
        <w:rPr>
          <w:rFonts w:eastAsiaTheme="minorEastAsia"/>
          <w:lang w:val="en-US"/>
        </w:rPr>
        <w:t xml:space="preserve">, where all </w:t>
      </w:r>
      <m:oMath>
        <m:r>
          <w:rPr>
            <w:rFonts w:ascii="Cambria Math" w:eastAsiaTheme="minorEastAsia" w:hAnsi="Cambria Math"/>
            <w:lang w:val="en-US"/>
          </w:rPr>
          <m:t>δ</m:t>
        </m:r>
      </m:oMath>
      <w:r w:rsidR="00D43FB7">
        <w:rPr>
          <w:rFonts w:eastAsiaTheme="minorEastAsia"/>
          <w:lang w:val="en-US"/>
        </w:rPr>
        <w:t xml:space="preserve">-rays </w:t>
      </w:r>
      <w:r w:rsidR="00883604">
        <w:rPr>
          <w:rFonts w:eastAsiaTheme="minorEastAsia"/>
          <w:lang w:val="en-US"/>
        </w:rPr>
        <w:t xml:space="preserve">with energy higher than </w:t>
      </w:r>
      <m:oMath>
        <m:r>
          <m:rPr>
            <m:sty m:val="p"/>
          </m:rPr>
          <w:rPr>
            <w:rFonts w:ascii="Cambria Math" w:eastAsiaTheme="minorEastAsia" w:hAnsi="Cambria Math"/>
            <w:lang w:val="en-US"/>
          </w:rPr>
          <m:t>Δ</m:t>
        </m:r>
      </m:oMath>
      <w:r w:rsidR="00883604">
        <w:rPr>
          <w:rFonts w:eastAsiaTheme="minorEastAsia"/>
          <w:lang w:val="en-US"/>
        </w:rPr>
        <w:t xml:space="preserve"> </w:t>
      </w:r>
      <w:r w:rsidR="0075052C">
        <w:rPr>
          <w:rFonts w:eastAsiaTheme="minorEastAsia"/>
          <w:lang w:val="en-US"/>
        </w:rPr>
        <w:t>escapes the cavity</w:t>
      </w:r>
      <w:r w:rsidR="00504324">
        <w:rPr>
          <w:rFonts w:eastAsiaTheme="minorEastAsia"/>
          <w:lang w:val="en-US"/>
        </w:rPr>
        <w:t xml:space="preserve">. </w:t>
      </w:r>
      <w:r w:rsidR="0000012B">
        <w:rPr>
          <w:rFonts w:eastAsiaTheme="minorEastAsia"/>
          <w:lang w:val="en-US"/>
        </w:rPr>
        <w:t>As a result, more low energy electrons are added to the fluence</w:t>
      </w:r>
      <w:r w:rsidR="00150BE2">
        <w:rPr>
          <w:rFonts w:eastAsiaTheme="minorEastAsia"/>
          <w:lang w:val="en-US"/>
        </w:rPr>
        <w:t>.</w:t>
      </w:r>
      <w:r w:rsidR="00D313DC">
        <w:rPr>
          <w:rFonts w:eastAsiaTheme="minorEastAsia"/>
          <w:lang w:val="en-US"/>
        </w:rPr>
        <w:t xml:space="preserve"> </w:t>
      </w:r>
    </w:p>
    <w:p w14:paraId="4BCB7A0F" w14:textId="62F8A4BF" w:rsidR="004705CD" w:rsidRDefault="004705CD" w:rsidP="00CB30D7">
      <w:pPr>
        <w:pStyle w:val="Heading3"/>
        <w:spacing w:line="360" w:lineRule="auto"/>
        <w:rPr>
          <w:rFonts w:eastAsiaTheme="minorEastAsia"/>
          <w:lang w:val="en-US"/>
        </w:rPr>
      </w:pPr>
      <w:bookmarkStart w:id="56" w:name="_Ref95480111"/>
      <w:bookmarkStart w:id="57" w:name="_Toc103247136"/>
      <w:commentRangeStart w:id="58"/>
      <w:proofErr w:type="spellStart"/>
      <w:r>
        <w:rPr>
          <w:rFonts w:eastAsiaTheme="minorEastAsia"/>
          <w:lang w:val="en-US"/>
        </w:rPr>
        <w:t>Burlin</w:t>
      </w:r>
      <w:bookmarkEnd w:id="56"/>
      <w:commentRangeEnd w:id="58"/>
      <w:proofErr w:type="spellEnd"/>
      <w:r w:rsidR="00DB3FEC">
        <w:rPr>
          <w:rStyle w:val="CommentReference"/>
          <w:rFonts w:ascii="Times New Roman" w:eastAsiaTheme="minorHAnsi" w:hAnsi="Times New Roman" w:cstheme="minorBidi"/>
          <w:color w:val="auto"/>
        </w:rPr>
        <w:commentReference w:id="58"/>
      </w:r>
      <w:bookmarkEnd w:id="57"/>
      <w:r>
        <w:rPr>
          <w:rFonts w:eastAsiaTheme="minorEastAsia"/>
          <w:lang w:val="en-US"/>
        </w:rPr>
        <w:t xml:space="preserve"> </w:t>
      </w:r>
    </w:p>
    <w:p w14:paraId="7C269A98" w14:textId="41696CFC" w:rsidR="00926534" w:rsidRDefault="00774F37" w:rsidP="00CB30D7">
      <w:pPr>
        <w:spacing w:line="360" w:lineRule="auto"/>
        <w:rPr>
          <w:rFonts w:eastAsiaTheme="minorEastAsia"/>
          <w:lang w:val="en-US"/>
        </w:rPr>
      </w:pPr>
      <w:r>
        <w:rPr>
          <w:rFonts w:eastAsiaTheme="minorEastAsia"/>
          <w:lang w:val="en-US"/>
        </w:rPr>
        <w:t xml:space="preserve">All </w:t>
      </w:r>
      <w:r w:rsidR="001F4761">
        <w:rPr>
          <w:rFonts w:eastAsiaTheme="minorEastAsia"/>
          <w:lang w:val="en-US"/>
        </w:rPr>
        <w:t xml:space="preserve">previous cavity theories </w:t>
      </w:r>
      <w:r w:rsidR="0014492B">
        <w:rPr>
          <w:rFonts w:eastAsiaTheme="minorEastAsia"/>
          <w:lang w:val="en-US"/>
        </w:rPr>
        <w:t xml:space="preserve">concern small cavities. </w:t>
      </w:r>
      <w:proofErr w:type="spellStart"/>
      <w:r w:rsidR="0014492B">
        <w:rPr>
          <w:rFonts w:eastAsiaTheme="minorEastAsia"/>
          <w:lang w:val="en-US"/>
        </w:rPr>
        <w:t>Burlin</w:t>
      </w:r>
      <w:proofErr w:type="spellEnd"/>
      <w:r w:rsidR="0014492B">
        <w:rPr>
          <w:rFonts w:eastAsiaTheme="minorEastAsia"/>
          <w:lang w:val="en-US"/>
        </w:rPr>
        <w:t xml:space="preserve"> </w:t>
      </w:r>
      <w:r w:rsidR="00277955">
        <w:rPr>
          <w:rFonts w:eastAsiaTheme="minorEastAsia"/>
          <w:lang w:val="en-US"/>
        </w:rPr>
        <w:t>cavity theory tries to make a general theory for small, intermediate and large cavities</w:t>
      </w:r>
      <w:r w:rsidR="00A00545">
        <w:rPr>
          <w:rFonts w:eastAsiaTheme="minorEastAsia"/>
          <w:lang w:val="en-US"/>
        </w:rPr>
        <w:t xml:space="preserve"> </w:t>
      </w:r>
      <w:r w:rsidR="001D0D96">
        <w:rPr>
          <w:rFonts w:eastAsiaTheme="minorEastAsia"/>
          <w:lang w:val="en-US"/>
        </w:rPr>
        <w:fldChar w:fldCharType="begin"/>
      </w:r>
      <w:r w:rsidR="003F507D">
        <w:rPr>
          <w:rFonts w:eastAsiaTheme="minorEastAsia"/>
          <w:lang w:val="en-US"/>
        </w:rPr>
        <w:instrText xml:space="preserve"> ADDIN ZOTERO_ITEM CSL_CITATION {"citationID":"amAbLHOn","properties":{"formattedCitation":"(Attix,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1D0D96">
        <w:rPr>
          <w:rFonts w:eastAsiaTheme="minorEastAsia"/>
          <w:lang w:val="en-US"/>
        </w:rPr>
        <w:fldChar w:fldCharType="separate"/>
      </w:r>
      <w:r w:rsidR="001D0D96" w:rsidRPr="001D0D96">
        <w:rPr>
          <w:rFonts w:cs="Times New Roman"/>
          <w:lang w:val="en-US"/>
        </w:rPr>
        <w:t>(</w:t>
      </w:r>
      <w:proofErr w:type="spellStart"/>
      <w:r w:rsidR="001D0D96" w:rsidRPr="001D0D96">
        <w:rPr>
          <w:rFonts w:cs="Times New Roman"/>
          <w:lang w:val="en-US"/>
        </w:rPr>
        <w:t>Attix</w:t>
      </w:r>
      <w:proofErr w:type="spellEnd"/>
      <w:r w:rsidR="001D0D96" w:rsidRPr="001D0D96">
        <w:rPr>
          <w:rFonts w:cs="Times New Roman"/>
          <w:lang w:val="en-US"/>
        </w:rPr>
        <w:t>, 1986</w:t>
      </w:r>
      <w:r w:rsidR="001D0D96">
        <w:rPr>
          <w:rFonts w:cs="Times New Roman"/>
          <w:lang w:val="en-US"/>
        </w:rPr>
        <w:t>, p.248</w:t>
      </w:r>
      <w:r w:rsidR="001D0D96" w:rsidRPr="001D0D96">
        <w:rPr>
          <w:rFonts w:cs="Times New Roman"/>
          <w:lang w:val="en-US"/>
        </w:rPr>
        <w:t>)</w:t>
      </w:r>
      <w:r w:rsidR="001D0D96">
        <w:rPr>
          <w:rFonts w:eastAsiaTheme="minorEastAsia"/>
          <w:lang w:val="en-US"/>
        </w:rPr>
        <w:fldChar w:fldCharType="end"/>
      </w:r>
      <w:r w:rsidR="00277955">
        <w:rPr>
          <w:rFonts w:eastAsiaTheme="minorEastAsia"/>
          <w:lang w:val="en-US"/>
        </w:rPr>
        <w:t>.</w:t>
      </w:r>
      <w:r w:rsidR="00CE5239">
        <w:rPr>
          <w:rFonts w:eastAsiaTheme="minorEastAsia"/>
          <w:lang w:val="en-US"/>
        </w:rPr>
        <w:t xml:space="preserve"> Looking at </w:t>
      </w:r>
      <w:r w:rsidR="008C43B7">
        <w:rPr>
          <w:rFonts w:eastAsiaTheme="minorEastAsia"/>
          <w:lang w:val="en-US"/>
        </w:rPr>
        <w:fldChar w:fldCharType="begin"/>
      </w:r>
      <w:r w:rsidR="008C43B7">
        <w:rPr>
          <w:rFonts w:eastAsiaTheme="minorEastAsia"/>
          <w:lang w:val="en-US"/>
        </w:rPr>
        <w:instrText xml:space="preserve"> REF _Ref94780477 \h </w:instrText>
      </w:r>
      <w:r w:rsidR="00CB30D7">
        <w:rPr>
          <w:rFonts w:eastAsiaTheme="minorEastAsia"/>
          <w:lang w:val="en-US"/>
        </w:rPr>
        <w:instrText xml:space="preserve"> \* MERGEFORMAT </w:instrText>
      </w:r>
      <w:r w:rsidR="008C43B7">
        <w:rPr>
          <w:rFonts w:eastAsiaTheme="minorEastAsia"/>
          <w:lang w:val="en-US"/>
        </w:rPr>
      </w:r>
      <w:r w:rsidR="008C43B7">
        <w:rPr>
          <w:rFonts w:eastAsiaTheme="minorEastAsia"/>
          <w:lang w:val="en-US"/>
        </w:rPr>
        <w:fldChar w:fldCharType="separate"/>
      </w:r>
      <w:r w:rsidR="000E19EF" w:rsidRPr="00CE5239">
        <w:rPr>
          <w:lang w:val="en-US"/>
        </w:rPr>
        <w:t xml:space="preserve">Figure </w:t>
      </w:r>
      <w:r w:rsidR="000E19EF">
        <w:rPr>
          <w:noProof/>
          <w:lang w:val="en-US"/>
        </w:rPr>
        <w:t>1</w:t>
      </w:r>
      <w:r w:rsidR="000E19EF">
        <w:rPr>
          <w:noProof/>
          <w:lang w:val="en-US"/>
        </w:rPr>
        <w:noBreakHyphen/>
        <w:t>12</w:t>
      </w:r>
      <w:r w:rsidR="008C43B7">
        <w:rPr>
          <w:rFonts w:eastAsiaTheme="minorEastAsia"/>
          <w:lang w:val="en-US"/>
        </w:rPr>
        <w:fldChar w:fldCharType="end"/>
      </w:r>
      <w:r w:rsidR="008C43B7">
        <w:rPr>
          <w:rFonts w:eastAsiaTheme="minorEastAsia"/>
          <w:lang w:val="en-US"/>
        </w:rPr>
        <w:t>, we see that</w:t>
      </w:r>
      <w:r w:rsidR="00926534" w:rsidRPr="00926534">
        <w:rPr>
          <w:rFonts w:eastAsiaTheme="minorEastAsia"/>
          <w:lang w:val="en-US"/>
        </w:rPr>
        <w:t xml:space="preserve"> </w:t>
      </w:r>
      <w:r w:rsidR="00926534">
        <w:rPr>
          <w:rFonts w:eastAsiaTheme="minorEastAsia"/>
          <w:lang w:val="en-US"/>
        </w:rPr>
        <w:t xml:space="preserve">the dose contribution from charged particles </w:t>
      </w:r>
      <w:r w:rsidR="00AC7E3A">
        <w:rPr>
          <w:rFonts w:eastAsiaTheme="minorEastAsia"/>
          <w:lang w:val="en-US"/>
        </w:rPr>
        <w:t>generated</w:t>
      </w:r>
      <w:r w:rsidR="00926534">
        <w:rPr>
          <w:rFonts w:eastAsiaTheme="minorEastAsia"/>
          <w:lang w:val="en-US"/>
        </w:rPr>
        <w:t xml:space="preserve"> inside the cavity</w:t>
      </w:r>
      <w:r w:rsidR="00344241">
        <w:rPr>
          <w:rFonts w:eastAsiaTheme="minorEastAsia"/>
          <w:lang w:val="en-US"/>
        </w:rPr>
        <w:t xml:space="preserve"> g</w:t>
      </w:r>
      <w:r w:rsidR="00781E31">
        <w:rPr>
          <w:rFonts w:eastAsiaTheme="minorEastAsia"/>
          <w:lang w:val="en-US"/>
        </w:rPr>
        <w:t xml:space="preserve"> outweighs the dose contribution from charged particles generated in w. </w:t>
      </w:r>
      <w:r w:rsidR="001D3CF1">
        <w:rPr>
          <w:rFonts w:eastAsiaTheme="minorEastAsia"/>
          <w:lang w:val="en-US"/>
        </w:rPr>
        <w:t xml:space="preserve">The dose is therefore collision </w:t>
      </w:r>
      <w:r w:rsidR="00714740">
        <w:rPr>
          <w:rFonts w:eastAsiaTheme="minorEastAsia"/>
          <w:lang w:val="en-US"/>
        </w:rPr>
        <w:t xml:space="preserve">KERMA </w:t>
      </w:r>
      <w:r w:rsidR="00414273">
        <w:rPr>
          <w:rFonts w:eastAsiaTheme="minorEastAsia"/>
          <w:lang w:val="en-US"/>
        </w:rPr>
        <w:t xml:space="preserve">ratio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air</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sSubSup>
          <m:sSubSupPr>
            <m:ctrlPr>
              <w:rPr>
                <w:rFonts w:ascii="Cambria Math" w:eastAsiaTheme="minorEastAsia" w:hAnsi="Cambria Math"/>
                <w:i/>
                <w:lang w:val="en-US"/>
              </w:rPr>
            </m:ctrlPr>
          </m:sSub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num>
                  <m:den>
                    <m:r>
                      <w:rPr>
                        <w:rFonts w:ascii="Cambria Math" w:eastAsiaTheme="minorEastAsia" w:hAnsi="Cambria Math"/>
                        <w:lang w:val="en-US"/>
                      </w:rPr>
                      <m:t>ρ</m:t>
                    </m:r>
                  </m:den>
                </m:f>
              </m:e>
            </m:d>
          </m:e>
          <m:sub>
            <m:r>
              <w:rPr>
                <w:rFonts w:ascii="Cambria Math" w:eastAsiaTheme="minorEastAsia" w:hAnsi="Cambria Math"/>
                <w:lang w:val="en-US"/>
              </w:rPr>
              <m:t>w</m:t>
            </m:r>
          </m:sub>
          <m:sup>
            <m:r>
              <w:rPr>
                <w:rFonts w:ascii="Cambria Math" w:eastAsiaTheme="minorEastAsia" w:hAnsi="Cambria Math"/>
                <w:lang w:val="en-US"/>
              </w:rPr>
              <m:t>air</m:t>
            </m:r>
          </m:sup>
        </m:sSubSup>
      </m:oMath>
      <w:r w:rsidR="007524D4">
        <w:rPr>
          <w:rFonts w:eastAsiaTheme="minorEastAsia"/>
          <w:lang w:val="en-US"/>
        </w:rPr>
        <w:t xml:space="preserve">. </w:t>
      </w:r>
      <w:r w:rsidR="00714740">
        <w:rPr>
          <w:rFonts w:eastAsiaTheme="minorEastAsia"/>
          <w:lang w:val="en-US"/>
        </w:rPr>
        <w:t xml:space="preserve"> </w:t>
      </w:r>
      <w:r w:rsidR="00180B57">
        <w:rPr>
          <w:rFonts w:eastAsiaTheme="minorEastAsia"/>
          <w:lang w:val="en-US"/>
        </w:rPr>
        <w:br/>
        <w:t xml:space="preserve">For intermediate sized cavities we have a mix of charged particles </w:t>
      </w:r>
      <w:r w:rsidR="00912C4A">
        <w:rPr>
          <w:rFonts w:eastAsiaTheme="minorEastAsia"/>
          <w:lang w:val="en-US"/>
        </w:rPr>
        <w:t xml:space="preserve">that are </w:t>
      </w:r>
      <w:r w:rsidR="00141024">
        <w:rPr>
          <w:rFonts w:eastAsiaTheme="minorEastAsia"/>
          <w:lang w:val="en-US"/>
        </w:rPr>
        <w:t xml:space="preserve">generated </w:t>
      </w:r>
      <w:r w:rsidR="00F53C52">
        <w:rPr>
          <w:rFonts w:eastAsiaTheme="minorEastAsia"/>
          <w:lang w:val="en-US"/>
        </w:rPr>
        <w:t>inside and outside the cavity</w:t>
      </w:r>
      <w:r w:rsidR="005E249D">
        <w:rPr>
          <w:rFonts w:eastAsiaTheme="minorEastAsia"/>
          <w:lang w:val="en-US"/>
        </w:rPr>
        <w:t>. We also have charged particles</w:t>
      </w:r>
      <w:r w:rsidR="00141024">
        <w:rPr>
          <w:rFonts w:eastAsiaTheme="minorEastAsia"/>
          <w:lang w:val="en-US"/>
        </w:rPr>
        <w:t xml:space="preserve"> tha</w:t>
      </w:r>
      <w:r w:rsidR="00547CF0">
        <w:rPr>
          <w:rFonts w:eastAsiaTheme="minorEastAsia"/>
          <w:lang w:val="en-US"/>
        </w:rPr>
        <w:t xml:space="preserve">t </w:t>
      </w:r>
      <w:r w:rsidR="005E249D">
        <w:rPr>
          <w:rFonts w:eastAsiaTheme="minorEastAsia"/>
          <w:lang w:val="en-US"/>
        </w:rPr>
        <w:t>are</w:t>
      </w:r>
      <w:r w:rsidR="00AE72EF">
        <w:rPr>
          <w:rFonts w:eastAsiaTheme="minorEastAsia"/>
          <w:lang w:val="en-US"/>
        </w:rPr>
        <w:t xml:space="preserve"> either stopped inside the cavity or they escape</w:t>
      </w:r>
      <w:r w:rsidR="00547CF0">
        <w:rPr>
          <w:rFonts w:eastAsiaTheme="minorEastAsia"/>
          <w:lang w:val="en-US"/>
        </w:rPr>
        <w:t>.</w:t>
      </w:r>
      <w:r w:rsidR="00467C20">
        <w:rPr>
          <w:rFonts w:eastAsiaTheme="minorEastAsia"/>
          <w:lang w:val="en-US"/>
        </w:rPr>
        <w:t xml:space="preserve"> </w:t>
      </w:r>
    </w:p>
    <w:p w14:paraId="3F967E74" w14:textId="74FEAF9F" w:rsidR="00D31C1F" w:rsidRDefault="00D31C1F" w:rsidP="00CB30D7">
      <w:pPr>
        <w:spacing w:line="360" w:lineRule="auto"/>
        <w:rPr>
          <w:rFonts w:eastAsiaTheme="minorEastAsia"/>
          <w:lang w:val="en-US"/>
        </w:rPr>
      </w:pPr>
      <w:r>
        <w:rPr>
          <w:rFonts w:eastAsiaTheme="minorEastAsia"/>
          <w:lang w:val="en-US"/>
        </w:rPr>
        <w:t xml:space="preserve">The expression </w:t>
      </w:r>
      <w:r w:rsidR="00353AD6">
        <w:rPr>
          <w:rFonts w:eastAsiaTheme="minorEastAsia"/>
          <w:lang w:val="en-US"/>
        </w:rPr>
        <w:t xml:space="preserve">for </w:t>
      </w:r>
      <w:r w:rsidR="009D5620">
        <w:rPr>
          <w:rFonts w:eastAsiaTheme="minorEastAsia"/>
          <w:lang w:val="en-US"/>
        </w:rPr>
        <w:t xml:space="preserve">dose ratio using the same air-water </w:t>
      </w:r>
      <w:r w:rsidR="007C068E">
        <w:rPr>
          <w:rFonts w:eastAsiaTheme="minorEastAsia"/>
          <w:lang w:val="en-US"/>
        </w:rPr>
        <w:t xml:space="preserve">example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9D5620" w14:paraId="38B73829" w14:textId="77777777" w:rsidTr="00AF04FB">
        <w:tc>
          <w:tcPr>
            <w:tcW w:w="8815" w:type="dxa"/>
          </w:tcPr>
          <w:p w14:paraId="5D02AE18" w14:textId="6E616A7C" w:rsidR="009D5620" w:rsidRDefault="00FE17CB" w:rsidP="00CB30D7">
            <w:pPr>
              <w:spacing w:line="360" w:lineRule="auto"/>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air</m:t>
                        </m:r>
                      </m:sub>
                    </m:sSub>
                  </m:num>
                  <m:den>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den>
                </m:f>
                <m:r>
                  <w:rPr>
                    <w:rFonts w:ascii="Cambria Math" w:hAnsi="Cambria Math"/>
                    <w:lang w:val="en-US"/>
                  </w:rPr>
                  <m:t>=d</m:t>
                </m:r>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1-d</m:t>
                    </m:r>
                  </m:e>
                </m:d>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en</m:t>
                                </m:r>
                              </m:sub>
                            </m:sSub>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r>
                  <w:rPr>
                    <w:rFonts w:ascii="Cambria Math" w:hAnsi="Cambria Math"/>
                    <w:lang w:val="en-US"/>
                  </w:rPr>
                  <m:t xml:space="preserve"> </m:t>
                </m:r>
                <m:r>
                  <w:rPr>
                    <w:rFonts w:ascii="Cambria Math" w:eastAsiaTheme="minorEastAsia" w:hAnsi="Cambria Math"/>
                    <w:lang w:val="en-US"/>
                  </w:rPr>
                  <m:t>,</m:t>
                </m:r>
              </m:oMath>
            </m:oMathPara>
          </w:p>
        </w:tc>
        <w:tc>
          <w:tcPr>
            <w:tcW w:w="535" w:type="dxa"/>
          </w:tcPr>
          <w:p w14:paraId="4ADDC40E" w14:textId="4E94A722" w:rsidR="009D5620" w:rsidRDefault="009D5620"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13</w:t>
            </w:r>
            <w:r>
              <w:fldChar w:fldCharType="end"/>
            </w:r>
          </w:p>
        </w:tc>
      </w:tr>
    </w:tbl>
    <w:p w14:paraId="5A9D3B8E" w14:textId="55139548" w:rsidR="009D5620" w:rsidRPr="006401C4" w:rsidRDefault="00EF522A" w:rsidP="00CB30D7">
      <w:pPr>
        <w:spacing w:line="360" w:lineRule="auto"/>
        <w:rPr>
          <w:rFonts w:eastAsiaTheme="minorEastAsia"/>
          <w:lang w:val="en-US"/>
        </w:rPr>
      </w:pPr>
      <w:r>
        <w:rPr>
          <w:rFonts w:eastAsiaTheme="minorEastAsia"/>
          <w:lang w:val="en-US"/>
        </w:rPr>
        <w:t xml:space="preserve">where d is </w:t>
      </w:r>
      <w:r w:rsidR="0048346C">
        <w:rPr>
          <w:rFonts w:eastAsiaTheme="minorEastAsia"/>
          <w:lang w:val="en-US"/>
        </w:rPr>
        <w:t xml:space="preserve">a factor that becomes 0 for large cavities </w:t>
      </w:r>
      <w:r w:rsidR="00D95317">
        <w:rPr>
          <w:rFonts w:eastAsiaTheme="minorEastAsia"/>
          <w:lang w:val="en-US"/>
        </w:rPr>
        <w:t xml:space="preserve">and 1 for small cavities. </w:t>
      </w:r>
    </w:p>
    <w:p w14:paraId="0B482844" w14:textId="77777777" w:rsidR="00CE5239" w:rsidRDefault="00B21727" w:rsidP="00CB30D7">
      <w:pPr>
        <w:keepNext/>
        <w:spacing w:line="360" w:lineRule="auto"/>
      </w:pPr>
      <w:r>
        <w:rPr>
          <w:rFonts w:eastAsiaTheme="minorEastAsia"/>
          <w:noProof/>
          <w:lang w:val="en-US"/>
        </w:rPr>
        <w:lastRenderedPageBreak/>
        <w:drawing>
          <wp:inline distT="0" distB="0" distL="0" distR="0" wp14:anchorId="4C168410" wp14:editId="41311893">
            <wp:extent cx="5987986" cy="221063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25">
                      <a:extLst>
                        <a:ext uri="{28A0092B-C50C-407E-A947-70E740481C1C}">
                          <a14:useLocalDpi xmlns:a14="http://schemas.microsoft.com/office/drawing/2010/main" val="0"/>
                        </a:ext>
                      </a:extLst>
                    </a:blip>
                    <a:srcRect b="13314"/>
                    <a:stretch/>
                  </pic:blipFill>
                  <pic:spPr bwMode="auto">
                    <a:xfrm>
                      <a:off x="0" y="0"/>
                      <a:ext cx="6022057" cy="2223215"/>
                    </a:xfrm>
                    <a:prstGeom prst="rect">
                      <a:avLst/>
                    </a:prstGeom>
                    <a:ln>
                      <a:noFill/>
                    </a:ln>
                    <a:extLst>
                      <a:ext uri="{53640926-AAD7-44D8-BBD7-CCE9431645EC}">
                        <a14:shadowObscured xmlns:a14="http://schemas.microsoft.com/office/drawing/2010/main"/>
                      </a:ext>
                    </a:extLst>
                  </pic:spPr>
                </pic:pic>
              </a:graphicData>
            </a:graphic>
          </wp:inline>
        </w:drawing>
      </w:r>
    </w:p>
    <w:p w14:paraId="4A99CDE2" w14:textId="7A4E948A" w:rsidR="006A5683" w:rsidRDefault="00CE5239" w:rsidP="00CB30D7">
      <w:pPr>
        <w:pStyle w:val="Caption"/>
        <w:spacing w:line="360" w:lineRule="auto"/>
        <w:rPr>
          <w:rFonts w:eastAsiaTheme="minorEastAsia"/>
          <w:lang w:val="en-US"/>
        </w:rPr>
      </w:pPr>
      <w:bookmarkStart w:id="59" w:name="_Ref94780477"/>
      <w:r w:rsidRPr="00CE5239">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12</w:t>
      </w:r>
      <w:r w:rsidR="005B1E99">
        <w:rPr>
          <w:lang w:val="en-US"/>
        </w:rPr>
        <w:fldChar w:fldCharType="end"/>
      </w:r>
      <w:bookmarkEnd w:id="59"/>
      <w:r w:rsidRPr="00CE5239">
        <w:rPr>
          <w:lang w:val="en-US"/>
        </w:rPr>
        <w:t xml:space="preserve">. </w:t>
      </w:r>
      <w:r w:rsidRPr="005B0ADF">
        <w:rPr>
          <w:lang w:val="en-US"/>
        </w:rPr>
        <w:t>From left to r</w:t>
      </w:r>
      <w:r>
        <w:rPr>
          <w:lang w:val="en-US"/>
        </w:rPr>
        <w:t xml:space="preserve">ight we see increasing cavity sizes, where dose contribution differs. W is the medium surrounding the cavity, g is the medium of the cavity. </w:t>
      </w:r>
      <w:proofErr w:type="spellStart"/>
      <w:r>
        <w:rPr>
          <w:lang w:val="en-US"/>
        </w:rPr>
        <w:t>e</w:t>
      </w:r>
      <w:proofErr w:type="spellEnd"/>
      <w:r>
        <w:rPr>
          <w:lang w:val="en-US"/>
        </w:rPr>
        <w:t xml:space="preserve"> is charged particles released in either w or g and </w:t>
      </w:r>
      <m:oMath>
        <m:r>
          <w:rPr>
            <w:rFonts w:ascii="Cambria Math" w:hAnsi="Cambria Math"/>
            <w:lang w:val="en-US"/>
          </w:rPr>
          <m:t>γ</m:t>
        </m:r>
      </m:oMath>
      <w:r>
        <w:rPr>
          <w:rFonts w:eastAsiaTheme="minorEastAsia"/>
          <w:lang w:val="en-US"/>
        </w:rPr>
        <w:t xml:space="preserve"> is incoming photons. Burlin cavity is a general cavity theory which includes small, </w:t>
      </w:r>
      <w:proofErr w:type="gramStart"/>
      <w:r>
        <w:rPr>
          <w:rFonts w:eastAsiaTheme="minorEastAsia"/>
          <w:lang w:val="en-US"/>
        </w:rPr>
        <w:t>intermediate</w:t>
      </w:r>
      <w:proofErr w:type="gramEnd"/>
      <w:r>
        <w:rPr>
          <w:rFonts w:eastAsiaTheme="minorEastAsia"/>
          <w:lang w:val="en-US"/>
        </w:rPr>
        <w:t xml:space="preserve"> and large cavity sizes.</w:t>
      </w:r>
    </w:p>
    <w:p w14:paraId="041B7D4C" w14:textId="77777777" w:rsidR="00A810A3" w:rsidRPr="00A810A3" w:rsidRDefault="00A810A3" w:rsidP="00CB30D7">
      <w:pPr>
        <w:spacing w:line="360" w:lineRule="auto"/>
        <w:rPr>
          <w:lang w:val="en-US"/>
        </w:rPr>
      </w:pPr>
    </w:p>
    <w:p w14:paraId="2F6CBC0E" w14:textId="47ED8703" w:rsidR="00900B6D" w:rsidRDefault="00E46A3A" w:rsidP="00CB30D7">
      <w:pPr>
        <w:pStyle w:val="Heading2"/>
        <w:spacing w:line="360" w:lineRule="auto"/>
        <w:rPr>
          <w:rFonts w:eastAsiaTheme="minorEastAsia"/>
          <w:lang w:val="en-US"/>
        </w:rPr>
      </w:pPr>
      <w:bookmarkStart w:id="60" w:name="_Ref98923974"/>
      <w:bookmarkStart w:id="61" w:name="_Toc103247137"/>
      <w:r>
        <w:rPr>
          <w:rFonts w:eastAsiaTheme="minorEastAsia"/>
          <w:lang w:val="en-US"/>
        </w:rPr>
        <w:t xml:space="preserve">Dosimetry </w:t>
      </w:r>
      <w:r w:rsidR="00521603">
        <w:rPr>
          <w:rFonts w:eastAsiaTheme="minorEastAsia"/>
          <w:lang w:val="en-US"/>
        </w:rPr>
        <w:t>methods</w:t>
      </w:r>
      <w:bookmarkEnd w:id="60"/>
      <w:bookmarkEnd w:id="61"/>
      <w:r w:rsidR="00812CA7">
        <w:rPr>
          <w:rFonts w:eastAsiaTheme="minorEastAsia"/>
          <w:lang w:val="en-US"/>
        </w:rPr>
        <w:br/>
      </w:r>
    </w:p>
    <w:p w14:paraId="0217D32F" w14:textId="40AFB27B" w:rsidR="00812CA7" w:rsidRPr="002555C8" w:rsidRDefault="00153FAF" w:rsidP="00CB30D7">
      <w:pPr>
        <w:spacing w:line="360" w:lineRule="auto"/>
        <w:rPr>
          <w:sz w:val="16"/>
          <w:szCs w:val="16"/>
          <w:lang w:val="en-US"/>
        </w:rPr>
      </w:pPr>
      <w:r w:rsidRPr="00153FAF">
        <w:rPr>
          <w:lang w:val="en-US"/>
        </w:rPr>
        <w:t xml:space="preserve">As mentioned in </w:t>
      </w:r>
      <w:r>
        <w:rPr>
          <w:lang w:val="en-US"/>
        </w:rPr>
        <w:fldChar w:fldCharType="begin"/>
      </w:r>
      <w:r>
        <w:rPr>
          <w:lang w:val="en-US"/>
        </w:rPr>
        <w:instrText xml:space="preserve"> REF _Ref95382713 \r \h </w:instrText>
      </w:r>
      <w:r w:rsidR="00CB30D7">
        <w:rPr>
          <w:lang w:val="en-US"/>
        </w:rPr>
        <w:instrText xml:space="preserve"> \* MERGEFORMAT </w:instrText>
      </w:r>
      <w:r>
        <w:rPr>
          <w:lang w:val="en-US"/>
        </w:rPr>
      </w:r>
      <w:r>
        <w:rPr>
          <w:lang w:val="en-US"/>
        </w:rPr>
        <w:fldChar w:fldCharType="separate"/>
      </w:r>
      <w:r w:rsidR="000E19EF">
        <w:rPr>
          <w:lang w:val="en-US"/>
        </w:rPr>
        <w:t>1.3</w:t>
      </w:r>
      <w:r>
        <w:rPr>
          <w:lang w:val="en-US"/>
        </w:rPr>
        <w:fldChar w:fldCharType="end"/>
      </w:r>
      <w:r>
        <w:rPr>
          <w:lang w:val="en-US"/>
        </w:rPr>
        <w:t xml:space="preserve"> different techniques are used for </w:t>
      </w:r>
      <w:r w:rsidR="003F55F7">
        <w:rPr>
          <w:lang w:val="en-US"/>
        </w:rPr>
        <w:t>dose measuring.</w:t>
      </w:r>
      <w:r w:rsidR="00983641">
        <w:rPr>
          <w:lang w:val="en-US"/>
        </w:rPr>
        <w:t xml:space="preserve"> However, this thesis will focus on three different </w:t>
      </w:r>
      <w:r w:rsidR="00290653">
        <w:rPr>
          <w:lang w:val="en-US"/>
        </w:rPr>
        <w:t>dosimeters</w:t>
      </w:r>
      <w:r w:rsidR="00DE27BF">
        <w:rPr>
          <w:lang w:val="en-US"/>
        </w:rPr>
        <w:t>:</w:t>
      </w:r>
      <w:r w:rsidR="00290653">
        <w:rPr>
          <w:lang w:val="en-US"/>
        </w:rPr>
        <w:t xml:space="preserve"> Ionization chamber,</w:t>
      </w:r>
      <w:r w:rsidR="00DE27BF">
        <w:rPr>
          <w:lang w:val="en-US"/>
        </w:rPr>
        <w:t xml:space="preserve"> </w:t>
      </w:r>
      <w:proofErr w:type="spellStart"/>
      <w:r w:rsidR="00106CE3">
        <w:rPr>
          <w:lang w:val="en-US"/>
        </w:rPr>
        <w:t>G</w:t>
      </w:r>
      <w:r w:rsidR="00290653">
        <w:rPr>
          <w:lang w:val="en-US"/>
        </w:rPr>
        <w:t>afchro</w:t>
      </w:r>
      <w:r w:rsidR="005C6710">
        <w:rPr>
          <w:lang w:val="en-US"/>
        </w:rPr>
        <w:t>m</w:t>
      </w:r>
      <w:r w:rsidR="00290653">
        <w:rPr>
          <w:lang w:val="en-US"/>
        </w:rPr>
        <w:t>ic</w:t>
      </w:r>
      <w:proofErr w:type="spellEnd"/>
      <w:r w:rsidR="005C6710">
        <w:rPr>
          <w:lang w:val="en-US"/>
        </w:rPr>
        <w:t xml:space="preserve"> film and </w:t>
      </w:r>
      <w:r w:rsidR="004423A1">
        <w:rPr>
          <w:lang w:val="en-US"/>
        </w:rPr>
        <w:t>Alanine</w:t>
      </w:r>
      <w:r w:rsidR="001420F6">
        <w:rPr>
          <w:lang w:val="en-US"/>
        </w:rPr>
        <w:t xml:space="preserve"> EPR (</w:t>
      </w:r>
      <w:r w:rsidR="00631E5D" w:rsidRPr="001420F6">
        <w:rPr>
          <w:lang w:val="en-US"/>
        </w:rPr>
        <w:t>Electron</w:t>
      </w:r>
      <w:r w:rsidR="00631E5D">
        <w:rPr>
          <w:lang w:val="en-US"/>
        </w:rPr>
        <w:t xml:space="preserve"> Param</w:t>
      </w:r>
      <w:r w:rsidR="001F3C98">
        <w:rPr>
          <w:lang w:val="en-US"/>
        </w:rPr>
        <w:t>agnetic Resonance</w:t>
      </w:r>
      <w:r w:rsidR="004423A1">
        <w:rPr>
          <w:lang w:val="en-US"/>
        </w:rPr>
        <w:t>)</w:t>
      </w:r>
      <w:r w:rsidR="007601A3">
        <w:rPr>
          <w:lang w:val="en-US"/>
        </w:rPr>
        <w:t xml:space="preserve"> dosimeter</w:t>
      </w:r>
      <w:r w:rsidR="002C21C1">
        <w:rPr>
          <w:lang w:val="en-US"/>
        </w:rPr>
        <w:t>.</w:t>
      </w:r>
      <w:r w:rsidR="00677B7E">
        <w:rPr>
          <w:lang w:val="en-US"/>
        </w:rPr>
        <w:t xml:space="preserve"> </w:t>
      </w:r>
      <w:r w:rsidR="000A67DB">
        <w:rPr>
          <w:lang w:val="en-US"/>
        </w:rPr>
        <w:t>These dosimeters fall into</w:t>
      </w:r>
      <w:r w:rsidR="00670F00">
        <w:rPr>
          <w:lang w:val="en-US"/>
        </w:rPr>
        <w:t xml:space="preserve"> one of</w:t>
      </w:r>
      <w:r w:rsidR="000A67DB">
        <w:rPr>
          <w:lang w:val="en-US"/>
        </w:rPr>
        <w:t xml:space="preserve"> two categories: Absolute and relative dosimeters. </w:t>
      </w:r>
      <w:r w:rsidR="00E91F67">
        <w:rPr>
          <w:lang w:val="en-US"/>
        </w:rPr>
        <w:t>The volume of an absolute dosimeter</w:t>
      </w:r>
      <w:r w:rsidR="006733E7">
        <w:rPr>
          <w:lang w:val="en-US"/>
        </w:rPr>
        <w:t xml:space="preserve"> respond</w:t>
      </w:r>
      <w:r w:rsidR="007C1DF0">
        <w:rPr>
          <w:lang w:val="en-US"/>
        </w:rPr>
        <w:t>s</w:t>
      </w:r>
      <w:r w:rsidR="006733E7">
        <w:rPr>
          <w:lang w:val="en-US"/>
        </w:rPr>
        <w:t xml:space="preserve"> </w:t>
      </w:r>
      <w:r w:rsidR="00283990">
        <w:rPr>
          <w:lang w:val="en-US"/>
        </w:rPr>
        <w:t>to radiation</w:t>
      </w:r>
      <w:r w:rsidR="00377180">
        <w:rPr>
          <w:lang w:val="en-US"/>
        </w:rPr>
        <w:t xml:space="preserve"> </w:t>
      </w:r>
      <w:r w:rsidR="0055216F">
        <w:rPr>
          <w:lang w:val="en-US"/>
        </w:rPr>
        <w:t>in such a way, that</w:t>
      </w:r>
      <w:r w:rsidR="00774D88">
        <w:rPr>
          <w:lang w:val="en-US"/>
        </w:rPr>
        <w:t xml:space="preserve"> we</w:t>
      </w:r>
      <w:r w:rsidR="00AC23C9">
        <w:rPr>
          <w:lang w:val="en-US"/>
        </w:rPr>
        <w:t xml:space="preserve"> a</w:t>
      </w:r>
      <w:r w:rsidR="00774D88">
        <w:rPr>
          <w:lang w:val="en-US"/>
        </w:rPr>
        <w:t>re able to directly measure the received</w:t>
      </w:r>
      <w:r w:rsidR="0061759E">
        <w:rPr>
          <w:lang w:val="en-US"/>
        </w:rPr>
        <w:t xml:space="preserve"> dose</w:t>
      </w:r>
      <w:r w:rsidR="00283990">
        <w:rPr>
          <w:lang w:val="en-US"/>
        </w:rPr>
        <w:t xml:space="preserve"> </w:t>
      </w:r>
      <w:r w:rsidR="00831381">
        <w:rPr>
          <w:lang w:val="en-US"/>
        </w:rPr>
        <w:t>a</w:t>
      </w:r>
      <w:r w:rsidR="0055216F">
        <w:rPr>
          <w:lang w:val="en-US"/>
        </w:rPr>
        <w:t>nd</w:t>
      </w:r>
      <w:r w:rsidR="00283990">
        <w:rPr>
          <w:lang w:val="en-US"/>
        </w:rPr>
        <w:t xml:space="preserve"> does not require calibration </w:t>
      </w:r>
      <w:r w:rsidR="00761867">
        <w:rPr>
          <w:lang w:val="en-US"/>
        </w:rPr>
        <w:t xml:space="preserve">in a known radiation field </w:t>
      </w:r>
      <w:r w:rsidR="00323B2B">
        <w:rPr>
          <w:lang w:val="en-US"/>
        </w:rPr>
        <w:fldChar w:fldCharType="begin"/>
      </w:r>
      <w:r w:rsidR="003F507D">
        <w:rPr>
          <w:lang w:val="en-US"/>
        </w:rPr>
        <w:instrText xml:space="preserve"> ADDIN ZOTERO_ITEM CSL_CITATION {"citationID":"v61LSmVa","properties":{"formattedCitation":"(Attix,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23B2B">
        <w:rPr>
          <w:lang w:val="en-US"/>
        </w:rPr>
        <w:fldChar w:fldCharType="separate"/>
      </w:r>
      <w:r w:rsidR="00323B2B" w:rsidRPr="00323B2B">
        <w:rPr>
          <w:rFonts w:cs="Times New Roman"/>
          <w:lang w:val="en-US"/>
        </w:rPr>
        <w:t>(</w:t>
      </w:r>
      <w:proofErr w:type="spellStart"/>
      <w:r w:rsidR="00323B2B" w:rsidRPr="00323B2B">
        <w:rPr>
          <w:rFonts w:cs="Times New Roman"/>
          <w:lang w:val="en-US"/>
        </w:rPr>
        <w:t>Attix</w:t>
      </w:r>
      <w:proofErr w:type="spellEnd"/>
      <w:r w:rsidR="00323B2B" w:rsidRPr="00323B2B">
        <w:rPr>
          <w:rFonts w:cs="Times New Roman"/>
          <w:lang w:val="en-US"/>
        </w:rPr>
        <w:t>, 1986</w:t>
      </w:r>
      <w:r w:rsidR="00323B2B">
        <w:rPr>
          <w:rFonts w:cs="Times New Roman"/>
          <w:lang w:val="en-US"/>
        </w:rPr>
        <w:t>, p</w:t>
      </w:r>
      <w:r w:rsidR="00E91ED7">
        <w:rPr>
          <w:rFonts w:cs="Times New Roman"/>
          <w:lang w:val="en-US"/>
        </w:rPr>
        <w:t>. 277</w:t>
      </w:r>
      <w:r w:rsidR="00323B2B" w:rsidRPr="00323B2B">
        <w:rPr>
          <w:rFonts w:cs="Times New Roman"/>
          <w:lang w:val="en-US"/>
        </w:rPr>
        <w:t>)</w:t>
      </w:r>
      <w:r w:rsidR="00323B2B">
        <w:rPr>
          <w:lang w:val="en-US"/>
        </w:rPr>
        <w:fldChar w:fldCharType="end"/>
      </w:r>
      <w:r w:rsidR="00323B2B">
        <w:rPr>
          <w:lang w:val="en-US"/>
        </w:rPr>
        <w:t>.</w:t>
      </w:r>
      <w:r w:rsidR="00056CE5">
        <w:rPr>
          <w:lang w:val="en-US"/>
        </w:rPr>
        <w:t xml:space="preserve"> E.g., </w:t>
      </w:r>
      <w:r w:rsidR="007C2A82">
        <w:rPr>
          <w:lang w:val="en-US"/>
        </w:rPr>
        <w:t>a free</w:t>
      </w:r>
      <w:r w:rsidR="00700B20">
        <w:rPr>
          <w:lang w:val="en-US"/>
        </w:rPr>
        <w:t>-</w:t>
      </w:r>
      <w:r w:rsidR="007C2A82">
        <w:rPr>
          <w:lang w:val="en-US"/>
        </w:rPr>
        <w:t xml:space="preserve">air ionization chamber is an ionization chamber without </w:t>
      </w:r>
      <w:r w:rsidR="009621A8">
        <w:rPr>
          <w:lang w:val="en-US"/>
        </w:rPr>
        <w:t xml:space="preserve">walls, where </w:t>
      </w:r>
      <w:r w:rsidR="008E7848">
        <w:rPr>
          <w:lang w:val="en-US"/>
        </w:rPr>
        <w:t>the goal is to measure exposure (</w:t>
      </w:r>
      <w:r w:rsidR="003E1033">
        <w:rPr>
          <w:lang w:val="en-US"/>
        </w:rPr>
        <w:fldChar w:fldCharType="begin"/>
      </w:r>
      <w:r w:rsidR="003E1033">
        <w:rPr>
          <w:lang w:val="en-US"/>
        </w:rPr>
        <w:instrText xml:space="preserve"> REF _Ref94700940 \r \h </w:instrText>
      </w:r>
      <w:r w:rsidR="00CB30D7">
        <w:rPr>
          <w:lang w:val="en-US"/>
        </w:rPr>
        <w:instrText xml:space="preserve"> \* MERGEFORMAT </w:instrText>
      </w:r>
      <w:r w:rsidR="003E1033">
        <w:rPr>
          <w:lang w:val="en-US"/>
        </w:rPr>
      </w:r>
      <w:r w:rsidR="003E1033">
        <w:rPr>
          <w:lang w:val="en-US"/>
        </w:rPr>
        <w:fldChar w:fldCharType="separate"/>
      </w:r>
      <w:r w:rsidR="000E19EF">
        <w:rPr>
          <w:lang w:val="en-US"/>
        </w:rPr>
        <w:t>1.3.1</w:t>
      </w:r>
      <w:r w:rsidR="003E1033">
        <w:rPr>
          <w:lang w:val="en-US"/>
        </w:rPr>
        <w:fldChar w:fldCharType="end"/>
      </w:r>
      <w:r w:rsidR="008E7848">
        <w:rPr>
          <w:lang w:val="en-US"/>
        </w:rPr>
        <w:t xml:space="preserve">) </w:t>
      </w:r>
      <w:r w:rsidR="001245C3">
        <w:rPr>
          <w:lang w:val="en-US"/>
        </w:rPr>
        <w:t xml:space="preserve">in a known mass of air. </w:t>
      </w:r>
      <w:r w:rsidR="00056CE5">
        <w:rPr>
          <w:lang w:val="en-US"/>
        </w:rPr>
        <w:t xml:space="preserve"> </w:t>
      </w:r>
      <w:r w:rsidR="00700B20">
        <w:rPr>
          <w:lang w:val="en-US"/>
        </w:rPr>
        <w:t>However,</w:t>
      </w:r>
      <w:r w:rsidR="004A685C">
        <w:rPr>
          <w:lang w:val="en-US"/>
        </w:rPr>
        <w:t xml:space="preserve"> for photon energies surpassing 1.5 MeV</w:t>
      </w:r>
      <w:r w:rsidR="00E7243E">
        <w:rPr>
          <w:lang w:val="en-US"/>
        </w:rPr>
        <w:t xml:space="preserve"> the secondary electrons </w:t>
      </w:r>
      <w:r w:rsidR="000879F3">
        <w:rPr>
          <w:lang w:val="en-US"/>
        </w:rPr>
        <w:t>have such a large range, that</w:t>
      </w:r>
      <w:r w:rsidR="00700B20">
        <w:rPr>
          <w:lang w:val="en-US"/>
        </w:rPr>
        <w:t xml:space="preserve"> the free-air ionization chamber</w:t>
      </w:r>
      <w:r w:rsidR="003B471E">
        <w:rPr>
          <w:lang w:val="en-US"/>
        </w:rPr>
        <w:t xml:space="preserve"> can</w:t>
      </w:r>
      <w:r w:rsidR="00AC23C9">
        <w:rPr>
          <w:lang w:val="en-US"/>
        </w:rPr>
        <w:t>no</w:t>
      </w:r>
      <w:r w:rsidR="003B471E">
        <w:rPr>
          <w:lang w:val="en-US"/>
        </w:rPr>
        <w:t xml:space="preserve">t </w:t>
      </w:r>
      <w:r w:rsidR="00B76A0A">
        <w:rPr>
          <w:lang w:val="en-US"/>
        </w:rPr>
        <w:t xml:space="preserve">fulfill CPE without becoming </w:t>
      </w:r>
      <w:r w:rsidR="002555C8">
        <w:rPr>
          <w:lang w:val="en-US"/>
        </w:rPr>
        <w:t>unpractically large</w:t>
      </w:r>
      <w:r w:rsidR="00B7482A">
        <w:rPr>
          <w:lang w:val="en-US"/>
        </w:rPr>
        <w:t xml:space="preserve"> </w:t>
      </w:r>
      <w:r w:rsidR="00EB4DA5">
        <w:rPr>
          <w:lang w:val="en-US"/>
        </w:rPr>
        <w:fldChar w:fldCharType="begin"/>
      </w:r>
      <w:r w:rsidR="003F507D">
        <w:rPr>
          <w:lang w:val="en-US"/>
        </w:rPr>
        <w:instrText xml:space="preserve"> ADDIN ZOTERO_ITEM CSL_CITATION {"citationID":"CgB3wXfl","properties":{"formattedCitation":"(Podgorsak,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EB4DA5">
        <w:rPr>
          <w:lang w:val="en-US"/>
        </w:rPr>
        <w:fldChar w:fldCharType="separate"/>
      </w:r>
      <w:r w:rsidR="00EB4DA5" w:rsidRPr="00EB4DA5">
        <w:rPr>
          <w:rFonts w:cs="Times New Roman"/>
          <w:lang w:val="en-US"/>
        </w:rPr>
        <w:t>(</w:t>
      </w:r>
      <w:proofErr w:type="spellStart"/>
      <w:r w:rsidR="00EB4DA5" w:rsidRPr="00EB4DA5">
        <w:rPr>
          <w:rFonts w:cs="Times New Roman"/>
          <w:lang w:val="en-US"/>
        </w:rPr>
        <w:t>Podgorsak</w:t>
      </w:r>
      <w:proofErr w:type="spellEnd"/>
      <w:r w:rsidR="00EB4DA5" w:rsidRPr="00EB4DA5">
        <w:rPr>
          <w:rFonts w:cs="Times New Roman"/>
          <w:lang w:val="en-US"/>
        </w:rPr>
        <w:t>, 2016</w:t>
      </w:r>
      <w:r w:rsidR="00EB4DA5">
        <w:rPr>
          <w:rFonts w:cs="Times New Roman"/>
          <w:lang w:val="en-US"/>
        </w:rPr>
        <w:t>, p. 737</w:t>
      </w:r>
      <w:r w:rsidR="00EB4DA5" w:rsidRPr="00EB4DA5">
        <w:rPr>
          <w:rFonts w:cs="Times New Roman"/>
          <w:lang w:val="en-US"/>
        </w:rPr>
        <w:t>)</w:t>
      </w:r>
      <w:r w:rsidR="00EB4DA5">
        <w:rPr>
          <w:lang w:val="en-US"/>
        </w:rPr>
        <w:fldChar w:fldCharType="end"/>
      </w:r>
      <w:r w:rsidR="00EB4DA5">
        <w:rPr>
          <w:lang w:val="en-US"/>
        </w:rPr>
        <w:t xml:space="preserve">. </w:t>
      </w:r>
      <w:r w:rsidR="00364723">
        <w:rPr>
          <w:lang w:val="en-US"/>
        </w:rPr>
        <w:t>The</w:t>
      </w:r>
      <w:r w:rsidR="000955D0">
        <w:rPr>
          <w:lang w:val="en-US"/>
        </w:rPr>
        <w:t xml:space="preserve"> ionization chambers we’ll discuss here </w:t>
      </w:r>
      <w:r w:rsidR="00F21A47">
        <w:rPr>
          <w:lang w:val="en-US"/>
        </w:rPr>
        <w:t>are</w:t>
      </w:r>
      <w:r w:rsidR="000955D0">
        <w:rPr>
          <w:lang w:val="en-US"/>
        </w:rPr>
        <w:t xml:space="preserve"> relative dosimeters</w:t>
      </w:r>
      <w:r w:rsidR="00F302F5">
        <w:rPr>
          <w:lang w:val="en-US"/>
        </w:rPr>
        <w:t>.</w:t>
      </w:r>
    </w:p>
    <w:p w14:paraId="142BEBE1" w14:textId="4E097F56" w:rsidR="00812CA7" w:rsidRDefault="003700D1" w:rsidP="00CB30D7">
      <w:pPr>
        <w:pStyle w:val="Heading3"/>
        <w:spacing w:line="360" w:lineRule="auto"/>
        <w:rPr>
          <w:lang w:val="en-US"/>
        </w:rPr>
      </w:pPr>
      <w:bookmarkStart w:id="62" w:name="_Toc103247138"/>
      <w:r>
        <w:rPr>
          <w:lang w:val="en-US"/>
        </w:rPr>
        <w:t xml:space="preserve">Parallel- Plate </w:t>
      </w:r>
      <w:r w:rsidR="00812CA7">
        <w:rPr>
          <w:lang w:val="en-US"/>
        </w:rPr>
        <w:t>Ionization Chamber</w:t>
      </w:r>
      <w:bookmarkEnd w:id="62"/>
    </w:p>
    <w:p w14:paraId="75498C6C" w14:textId="00FD16D0" w:rsidR="00081436" w:rsidRDefault="00251C93" w:rsidP="00CB30D7">
      <w:pPr>
        <w:spacing w:line="360" w:lineRule="auto"/>
        <w:rPr>
          <w:lang w:val="en-US"/>
        </w:rPr>
      </w:pPr>
      <w:r>
        <w:rPr>
          <w:lang w:val="en-US"/>
        </w:rPr>
        <w:t xml:space="preserve">The purpose of an ionization chamber is measuring ionizations inside a gas-filled </w:t>
      </w:r>
      <w:r w:rsidR="00D97219">
        <w:rPr>
          <w:lang w:val="en-US"/>
        </w:rPr>
        <w:t xml:space="preserve">cavity. </w:t>
      </w:r>
      <w:r w:rsidR="00D4036C">
        <w:rPr>
          <w:lang w:val="en-US"/>
        </w:rPr>
        <w:t>A</w:t>
      </w:r>
      <w:r w:rsidR="004A299A">
        <w:rPr>
          <w:lang w:val="en-US"/>
        </w:rPr>
        <w:t xml:space="preserve"> fundamental type of</w:t>
      </w:r>
      <w:r w:rsidR="00D97219">
        <w:rPr>
          <w:lang w:val="en-US"/>
        </w:rPr>
        <w:t xml:space="preserve"> ionization chamber </w:t>
      </w:r>
      <w:r w:rsidR="002F1007">
        <w:rPr>
          <w:lang w:val="en-US"/>
        </w:rPr>
        <w:t xml:space="preserve">is </w:t>
      </w:r>
      <w:r w:rsidR="00D4036C">
        <w:rPr>
          <w:lang w:val="en-US"/>
        </w:rPr>
        <w:t>the</w:t>
      </w:r>
      <w:r w:rsidR="004A299A">
        <w:rPr>
          <w:lang w:val="en-US"/>
        </w:rPr>
        <w:t xml:space="preserve"> parallel plate </w:t>
      </w:r>
      <w:r w:rsidR="005A7435">
        <w:rPr>
          <w:lang w:val="en-US"/>
        </w:rPr>
        <w:t>chamber</w:t>
      </w:r>
      <w:r w:rsidR="00D97219">
        <w:rPr>
          <w:lang w:val="en-US"/>
        </w:rPr>
        <w:t xml:space="preserve"> illustrated in </w:t>
      </w:r>
      <w:r w:rsidR="00F776F5">
        <w:rPr>
          <w:lang w:val="en-US"/>
        </w:rPr>
        <w:fldChar w:fldCharType="begin"/>
      </w:r>
      <w:r w:rsidR="00F776F5">
        <w:rPr>
          <w:lang w:val="en-US"/>
        </w:rPr>
        <w:instrText xml:space="preserve"> REF _Ref97216960 \h </w:instrText>
      </w:r>
      <w:r w:rsidR="00CB30D7">
        <w:rPr>
          <w:lang w:val="en-US"/>
        </w:rPr>
        <w:instrText xml:space="preserve"> \* MERGEFORMAT </w:instrText>
      </w:r>
      <w:r w:rsidR="00F776F5">
        <w:rPr>
          <w:lang w:val="en-US"/>
        </w:rPr>
      </w:r>
      <w:r w:rsidR="00F776F5">
        <w:rPr>
          <w:lang w:val="en-US"/>
        </w:rPr>
        <w:fldChar w:fldCharType="separate"/>
      </w:r>
      <w:r w:rsidR="000E19EF" w:rsidRPr="000E085E">
        <w:rPr>
          <w:lang w:val="en-US"/>
        </w:rPr>
        <w:t xml:space="preserve">Figure </w:t>
      </w:r>
      <w:r w:rsidR="000E19EF">
        <w:rPr>
          <w:noProof/>
          <w:lang w:val="en-US"/>
        </w:rPr>
        <w:t>1</w:t>
      </w:r>
      <w:r w:rsidR="000E19EF">
        <w:rPr>
          <w:noProof/>
          <w:lang w:val="en-US"/>
        </w:rPr>
        <w:noBreakHyphen/>
        <w:t>13</w:t>
      </w:r>
      <w:r w:rsidR="00F776F5">
        <w:rPr>
          <w:lang w:val="en-US"/>
        </w:rPr>
        <w:fldChar w:fldCharType="end"/>
      </w:r>
      <w:r w:rsidR="00A85115">
        <w:rPr>
          <w:lang w:val="en-US"/>
        </w:rPr>
        <w:br/>
      </w:r>
      <w:r w:rsidR="00A85115">
        <w:rPr>
          <w:lang w:val="en-US"/>
        </w:rPr>
        <w:lastRenderedPageBreak/>
        <w:t>The chamber is connected to a polarizing</w:t>
      </w:r>
      <w:r w:rsidR="002C17DB">
        <w:rPr>
          <w:lang w:val="en-US"/>
        </w:rPr>
        <w:t xml:space="preserve"> (</w:t>
      </w:r>
      <w:r w:rsidR="004364B2">
        <w:rPr>
          <w:lang w:val="en-US"/>
        </w:rPr>
        <w:t xml:space="preserve">negative </w:t>
      </w:r>
      <w:r w:rsidR="002C17DB">
        <w:rPr>
          <w:lang w:val="en-US"/>
        </w:rPr>
        <w:t>cathode)</w:t>
      </w:r>
      <w:r w:rsidR="00A85115">
        <w:rPr>
          <w:lang w:val="en-US"/>
        </w:rPr>
        <w:t xml:space="preserve"> and </w:t>
      </w:r>
      <w:r w:rsidR="002C17DB">
        <w:rPr>
          <w:lang w:val="en-US"/>
        </w:rPr>
        <w:t>measuring electrode</w:t>
      </w:r>
      <w:r w:rsidR="004364B2">
        <w:rPr>
          <w:lang w:val="en-US"/>
        </w:rPr>
        <w:t xml:space="preserve"> (positive anode)</w:t>
      </w:r>
      <w:r w:rsidR="00D85261">
        <w:rPr>
          <w:lang w:val="en-US"/>
        </w:rPr>
        <w:t>. The polarizing electrode is directly connected to the power supply and creates the voltage difference, which in turn generates an electric field</w:t>
      </w:r>
      <w:r w:rsidR="00B6586F">
        <w:rPr>
          <w:lang w:val="en-US"/>
        </w:rPr>
        <w:t xml:space="preserve">. </w:t>
      </w:r>
      <w:r w:rsidR="00D7407D">
        <w:rPr>
          <w:lang w:val="en-US"/>
        </w:rPr>
        <w:t>Adjacent to the mea</w:t>
      </w:r>
      <w:r w:rsidR="001C089A">
        <w:rPr>
          <w:lang w:val="en-US"/>
        </w:rPr>
        <w:t xml:space="preserve">suring electrode you have the guarding ring/electrode </w:t>
      </w:r>
      <w:r w:rsidR="007D3206">
        <w:rPr>
          <w:lang w:val="en-US"/>
        </w:rPr>
        <w:t xml:space="preserve">with the purpose of </w:t>
      </w:r>
      <w:r w:rsidR="005C6274">
        <w:rPr>
          <w:lang w:val="en-US"/>
        </w:rPr>
        <w:t xml:space="preserve">preventing leaking current from </w:t>
      </w:r>
      <w:r w:rsidR="000058B8">
        <w:rPr>
          <w:lang w:val="en-US"/>
        </w:rPr>
        <w:t>being measured</w:t>
      </w:r>
      <w:r w:rsidR="00683D60">
        <w:rPr>
          <w:lang w:val="en-US"/>
        </w:rPr>
        <w:t xml:space="preserve"> by the electrometer </w:t>
      </w:r>
      <w:r w:rsidR="00683D60">
        <w:rPr>
          <w:lang w:val="en-US"/>
        </w:rPr>
        <w:fldChar w:fldCharType="begin"/>
      </w:r>
      <w:r w:rsidR="003F507D">
        <w:rPr>
          <w:lang w:val="en-US"/>
        </w:rPr>
        <w:instrText xml:space="preserve"> ADDIN ZOTERO_ITEM CSL_CITATION {"citationID":"LIdsfHW8","properties":{"formattedCitation":"(Podgorsak,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683D60">
        <w:rPr>
          <w:lang w:val="en-US"/>
        </w:rPr>
        <w:fldChar w:fldCharType="separate"/>
      </w:r>
      <w:r w:rsidR="00683D60" w:rsidRPr="00A866AC">
        <w:rPr>
          <w:rFonts w:cs="Times New Roman"/>
          <w:lang w:val="en-US"/>
        </w:rPr>
        <w:t>(</w:t>
      </w:r>
      <w:proofErr w:type="spellStart"/>
      <w:r w:rsidR="00683D60" w:rsidRPr="00A866AC">
        <w:rPr>
          <w:rFonts w:cs="Times New Roman"/>
          <w:lang w:val="en-US"/>
        </w:rPr>
        <w:t>Podgorsak</w:t>
      </w:r>
      <w:proofErr w:type="spellEnd"/>
      <w:r w:rsidR="00683D60" w:rsidRPr="00A866AC">
        <w:rPr>
          <w:rFonts w:cs="Times New Roman"/>
          <w:lang w:val="en-US"/>
        </w:rPr>
        <w:t>, 2016</w:t>
      </w:r>
      <w:r w:rsidR="00683D60">
        <w:rPr>
          <w:rFonts w:cs="Times New Roman"/>
          <w:lang w:val="en-US"/>
        </w:rPr>
        <w:t>, p. 702</w:t>
      </w:r>
      <w:r w:rsidR="00683D60" w:rsidRPr="00A866AC">
        <w:rPr>
          <w:rFonts w:cs="Times New Roman"/>
          <w:lang w:val="en-US"/>
        </w:rPr>
        <w:t>)</w:t>
      </w:r>
      <w:r w:rsidR="00683D60">
        <w:rPr>
          <w:lang w:val="en-US"/>
        </w:rPr>
        <w:fldChar w:fldCharType="end"/>
      </w:r>
      <w:r w:rsidR="00683D60">
        <w:rPr>
          <w:lang w:val="en-US"/>
        </w:rPr>
        <w:t xml:space="preserve">. </w:t>
      </w:r>
      <w:r w:rsidR="000066A5">
        <w:rPr>
          <w:lang w:val="en-US"/>
        </w:rPr>
        <w:t>L</w:t>
      </w:r>
      <w:r w:rsidR="00CA5506">
        <w:rPr>
          <w:lang w:val="en-US"/>
        </w:rPr>
        <w:t xml:space="preserve">ooking at </w:t>
      </w:r>
      <w:r w:rsidR="00CA5506">
        <w:rPr>
          <w:lang w:val="en-US"/>
        </w:rPr>
        <w:fldChar w:fldCharType="begin"/>
      </w:r>
      <w:r w:rsidR="00CA5506">
        <w:rPr>
          <w:lang w:val="en-US"/>
        </w:rPr>
        <w:instrText xml:space="preserve"> REF _Ref97216960 \h </w:instrText>
      </w:r>
      <w:r w:rsidR="00CB30D7">
        <w:rPr>
          <w:lang w:val="en-US"/>
        </w:rPr>
        <w:instrText xml:space="preserve"> \* MERGEFORMAT </w:instrText>
      </w:r>
      <w:r w:rsidR="00CA5506">
        <w:rPr>
          <w:lang w:val="en-US"/>
        </w:rPr>
      </w:r>
      <w:r w:rsidR="00CA5506">
        <w:rPr>
          <w:lang w:val="en-US"/>
        </w:rPr>
        <w:fldChar w:fldCharType="separate"/>
      </w:r>
      <w:r w:rsidR="000E19EF" w:rsidRPr="000E085E">
        <w:rPr>
          <w:lang w:val="en-US"/>
        </w:rPr>
        <w:t xml:space="preserve">Figure </w:t>
      </w:r>
      <w:r w:rsidR="000E19EF">
        <w:rPr>
          <w:noProof/>
          <w:lang w:val="en-US"/>
        </w:rPr>
        <w:t>1</w:t>
      </w:r>
      <w:r w:rsidR="000E19EF">
        <w:rPr>
          <w:noProof/>
          <w:lang w:val="en-US"/>
        </w:rPr>
        <w:noBreakHyphen/>
        <w:t>13</w:t>
      </w:r>
      <w:r w:rsidR="00CA5506">
        <w:rPr>
          <w:lang w:val="en-US"/>
        </w:rPr>
        <w:fldChar w:fldCharType="end"/>
      </w:r>
      <w:r w:rsidR="00CA5506">
        <w:rPr>
          <w:lang w:val="en-US"/>
        </w:rPr>
        <w:t xml:space="preserve"> you see that the electrometer is connected to the power supply</w:t>
      </w:r>
      <w:r w:rsidR="00DE0D33">
        <w:rPr>
          <w:lang w:val="en-US"/>
        </w:rPr>
        <w:t xml:space="preserve">. Ideally the </w:t>
      </w:r>
      <w:r w:rsidR="00831CCB">
        <w:rPr>
          <w:lang w:val="en-US"/>
        </w:rPr>
        <w:t>impedance</w:t>
      </w:r>
      <w:r w:rsidR="008D0317">
        <w:rPr>
          <w:lang w:val="en-US"/>
        </w:rPr>
        <w:t xml:space="preserve"> (</w:t>
      </w:r>
      <w:r w:rsidR="00127FB1">
        <w:rPr>
          <w:lang w:val="en-US"/>
        </w:rPr>
        <w:t>a circuit’s opposition to charge</w:t>
      </w:r>
      <w:r w:rsidR="008D0317">
        <w:rPr>
          <w:lang w:val="en-US"/>
        </w:rPr>
        <w:t>)</w:t>
      </w:r>
      <w:r w:rsidR="00DE0D33">
        <w:rPr>
          <w:lang w:val="en-US"/>
        </w:rPr>
        <w:t xml:space="preserve"> inside the electrometer is </w:t>
      </w:r>
      <w:r w:rsidR="0039597E">
        <w:rPr>
          <w:lang w:val="en-US"/>
        </w:rPr>
        <w:t>high enough</w:t>
      </w:r>
      <w:r w:rsidR="00060AA8">
        <w:rPr>
          <w:lang w:val="en-US"/>
        </w:rPr>
        <w:t xml:space="preserve"> (typically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14</m:t>
            </m:r>
          </m:sup>
        </m:sSup>
        <m:r>
          <w:rPr>
            <w:rFonts w:ascii="Cambria Math" w:eastAsiaTheme="minorEastAsia" w:hAnsi="Cambria Math"/>
            <w:lang w:val="en-US"/>
          </w:rPr>
          <m:t xml:space="preserve"> </m:t>
        </m:r>
        <m:r>
          <m:rPr>
            <m:sty m:val="p"/>
          </m:rPr>
          <w:rPr>
            <w:rFonts w:ascii="Cambria Math" w:eastAsiaTheme="minorEastAsia" w:hAnsi="Cambria Math"/>
            <w:lang w:val="en-US"/>
          </w:rPr>
          <m:t>Ω</m:t>
        </m:r>
      </m:oMath>
      <w:r w:rsidR="00060AA8">
        <w:rPr>
          <w:lang w:val="en-US"/>
        </w:rPr>
        <w:t>)</w:t>
      </w:r>
      <w:r w:rsidR="0039597E">
        <w:rPr>
          <w:lang w:val="en-US"/>
        </w:rPr>
        <w:t xml:space="preserve"> </w:t>
      </w:r>
      <w:r w:rsidR="00FB042A">
        <w:rPr>
          <w:lang w:val="en-US"/>
        </w:rPr>
        <w:t>and</w:t>
      </w:r>
      <w:r w:rsidR="0039597E">
        <w:rPr>
          <w:lang w:val="en-US"/>
        </w:rPr>
        <w:t xml:space="preserve"> no charge moves through it</w:t>
      </w:r>
      <w:r w:rsidR="00565E3D">
        <w:rPr>
          <w:lang w:val="en-US"/>
        </w:rPr>
        <w:t xml:space="preserve"> </w:t>
      </w:r>
      <w:r w:rsidR="00565E3D">
        <w:rPr>
          <w:lang w:val="en-US"/>
        </w:rPr>
        <w:fldChar w:fldCharType="begin"/>
      </w:r>
      <w:r w:rsidR="00565E3D">
        <w:rPr>
          <w:lang w:val="en-US"/>
        </w:rPr>
        <w:instrText xml:space="preserve"> ADDIN ZOTERO_ITEM CSL_CITATION {"citationID":"Eriena3z","properties":{"formattedCitation":"({\\i{}High Accuracy Electrometers for Low Current/High Resistance Applications | Tektronix}, n.d.)","plainCitation":"(High Accuracy Electrometers for Low Current/High Resistance Applications | Tektronix, n.d.)","noteIndex":0},"citationItems":[{"id":283,"uris":["http://zotero.org/users/9228513/items/ZNH5KRIT"],"itemData":{"id":283,"type":"webpage","abstract":"Keithley has more than a half-century of experience in designing and producing sensitive instrumentation. As new testing requirements have evolved, we've developed dozens of different models to address our customers needs for higher resolution, accuracy, and sensitivity, as well as support for specific applications. Keithley electrometers are at work around the world in production test applications, industrial R&amp;#x26;D centers, and university and government laboratories wherever people need to make high precision current, voltage, resistance, or charge measurements.\n        \n    \t\n\t\n           \n            What is an electrometer?    \n            Essentially, an electrometer is a highly refined digital multimeter (DMM). Electrometers can be used for virtually any measurement task that a conventional DMM can and offer the advantages of very high input resistance when used as voltmeters, and ultra-low current sensitivity with low voltage burden when used as ammeters. Electrometers are superior to DMMs by three to eight orders of magnitude in these respects. That makes them the instruments of choice for measuring voltages with high source impedance or currents with low source impedance (i.e.,signals from non-ideal sources). Electrometers can also measure charge directly. \n\t\t\tWhy is high input impedance necessary?\n\t\t\tWhen measuring voltage, the input impedance of the meter must be many decades higher than the impedance of the voltage source. For example, if the meter's input impedance is only 1G&amp;#x2126; (typical of DMMs), and the source of voltage has 10M&amp;#x2126; of impedance, then the meter will introduce a 1% error due to its relatively low input impedance. In contrast, an electrometer with 1014&amp;#x2126; input impedance will cause only a 0.00001% error. It's also important for the voltage measurement instrumentation to have a low bias current, because any current coming out of the meter input will be forced through the source, and change its voltage.Electrometers use active cancellation to reduce bias current to the single femtoamp level.\n\t\t\tWhy is low voltage burden critical?\n\t\t\tVoltage burden is the voltage that appears across the ammeter input terminals when measuring. As Figure 1 illustrates, a DMM uses a shunt ammeter that requires voltage (typically 200mV) to be developed across a shunt resistor in order to measure current.This voltage burden will reduce the actual current flowing in the circuit, and reduce accuracy. An electrometer uses a feedback ammeter to reduce this terminal voltage by several orders of magnitude. Some electrometers go a step further, adding a compensating voltage that eliminates any residual offset voltages at the ammeter input, down to as little as 20&amp;#xB5;V (Figure 2).\n        \n    \n\t\n\t\t\n\t\t\t\n                \n                \n            \n\t\t\n\t\t\n\t\t\t\n                \n                \n            \n\t\t\n\t\n\t\n            \n            Model 6517A Packed with high performance functions\n        \n    \n\t\n\t\t\n\t\t\t\n                \n                \n            \n\t\t\n\t\n\t\n            \n            The Model 6517A Electrometer/High Resistance Meter combines exceptional accuracy and sensitivity with a variety of features that simplify measuring high resistances and the resistivity of insulating materials. Reading rates of up to 125 readings/second make it ideal for production test applications.\n\t\t\t\n\t\t\t\tMeasures currents from 1fA to 20mA\n\t\t\t\tVoltage measurements from 10&amp;#xB5;V to 200V\n\t\t\t\tMeasures resistances up to 1017&amp;#x2126;\n\t\t\t\tCharge measurements from 10fC to 2&amp;#xB5;C\n\t\t\t\t&amp;lt;20&amp;#xB5;V burden voltage on the lowest current ranges\n\t\t\t\t200T&amp;#x2126; input impedance\n\t\t\t\t&amp;lt;3fA bias current\n\t\t\t\t0.75fA p-p noise\n\t\t\t\tBuilt-in &amp;#xB1;1kV source\t\t\t\t\n\t\t\t\n\t\t\tIndustry-Leading Performance\n\t\t\tThe Model 6517A's low current input amplifier has an input bias current of &amp;lt;3fA with just 0.75fA p-p (peak-to-peak) noise and &amp;lt;20&amp;#xB5;V burden voltage on the lower ranges. The input impedance for voltage measurements is &amp;gt;200T&amp;#x2126;, for near ideal circuit loading. These specifications give the Model 6517A the accuracy and sensitivity needed for accurate low current,high impedance voltage, resistance, and charge measurements.A built-in &amp;#xB1;1kV voltage source with a sweep capability simplifies leakage, breakdown, and resistance testing, as well as volume (&amp;#x2126;-cm) and surface resistivity (&amp;#x2126;/square) measurements on insulating materials.\n\t\t\tHigh Accuracy Resistance Measurements\n\t\t\tSeveral instrument features help ensure the accuracy of high resistance measurements. For example, the built-in voltage source simplifies determining the relationship between an insulator's resistivity and the level of voltage applied. It is well suited for capacitor leakage and insulation resistance measurements, tests of the surface insulation of printed circuit boards, voltage coefficient testing of resistors, and diode leakage characterization. \n\t\t\tTemperature and Humidity Stamping\n\t\t\tHumidity and temperature can significantly influence the resistivity of materials. The Model 6517A has a built-in type K thermocouple and an optional Relative Humidity Probe to simplify making accurate comparisons of readings acquired under varying conditions. A built-in data storage buffer can record and recall readings stamped with the time, temperature, and relative humidity at which they were acquired.\n\t\t\tNIST-Traceable Calibration\n\t\t\tAn optional Model 5156 calibration unit provides all the NISTtraceable standards needed to calibrate the Model 6517A's 20pA - 2&amp;#xB5;A current ranges and the 2nC - 2&amp;#xB5;C charge ranges.Model 6521 and 6522 10-Channel Scanner Cards make it easy to scan and measure multiple signals rapidly and economically.\n\t\t\tThe Model 65 High Resistivity Measurement Package includes the Model 6517A, the Model 6524 software, and the Model 8009 Resistivity Test Fixture. The software simplifies operating the 6517A via a computer controller and helps in optimizing the Alternating Polarity method resistance test parameters (delay time, voltage,etc.) for the specific material or device under test. The package also includes all meter and fixture cables. A built-in test sequence incorporates an Alternating Polarity method for measuring very high resistances, especially useful in materials and devices where the inherent background currents in the sample once made accurate measurements impossible.\n        \n    \n\t\n\t\t\n\t\t\t\n                \n                \n            \n\t\t\n\t\t\n\t\t\t\n                \n                \n            \n\t\t\n\t\n\t\n            \n            Model 6430 The measurement industry's lowest noise\n        \n    \n\t\n\t\t\n\t\t\t\n                \n                \n            \n\t\t\n\t\n\t\n            \n            The design of the Model 6430 Sub-Femtoamp Remote SourceMeter&amp;reg; instrument builds on the advantages of Keithley's popular SourceMeter and Source-Measure Unit products,including full four-quadrant source/sink capability. These advantages are combined with sensitivity, noise, and input resistance specifications superior to an electrometer's.The Model 6430 also offers the lowest noise (just 400aA p-p) and best long-term stability of any instrument available.\n\t\t\t\n\t\t\t\tMeasures current, voltage, and resistance\n\t\t\t\t0.4fAp-p noise\n\t\t\t\tRemote PreAmp minimizes cable noise\n\t\t\t\t&amp;gt;1016&amp;#x2126; input resistance on voltage measurements\n\t\t\t\t6&amp;#xBD;-digit resolution\n\t\t\t\tUp to 2000 source/measure readings/second\n\t\t\t\tProgrammable digital I/O and GPIB interfaces for fast component characterization or selection\n\t\t\t\n\t\t\tRemote PreAmp architecture\n\t\t\tAll these advantages are the result of a Remote PreAmp architecture, which provides a very sensitive bi-directional amplifier with sensitive feedback elements for measuring or sourcing currents at the DUT. The amplified signals the Remote PreAmp produces are not subject to cable noise as they are carried to the controlling mainframe. This architecture makes the Model 6430 the most sensitive current measurement instrument on the market.\n\t\t\tHigh speed measurements\n\t\t\tThe Model 6430 is our fastest option for voltage, current and resistance measurements at up to 2000 source/measure readings per second. For example, it can measure currents less than 100 nanoamps in as little as five milliseconds, including setting time.For high speed component testing applications, a built-in IEEE-488 interface transmits up to 75 readings per second to an external computer controller, including pass/fail indication. The built-in component handler interface simplifies creating automated test systems. Simple pass/fail tests can be completed in less than 1.1ms per device.\n\t\t\tBroad resistance measurement range\n\t\t\tHigh resistances can be measured directly using either the Constant Current (for resistances up to 1015&amp;#x2126;) or the Constant Voltage technique (for higher resistances). This makes the Model 6430 a good choice for research on high resistance materials, calibration of high value precision resistors, and measuring a wide range of resistances on a single device. Its high input impedance and low input bias current on voltage measurements gives the Model 6430 the widest resistance measurement range in the industry. The constant current mode can be used for measuring resistances from 1&amp;#x2126; to 1015&amp;#x2126;,much higher than any other instrument that uses this method.This eliminates the need to switch methods, avoiding the data discontinuities that can occur when two different measurement methods are used. The Model 6430 is equally useful for making four-terminal measurements of low resistance DUTs using current up to 100mA.\t\t\t\t\t\n\t\t\tModel 6430 Applications\n\t\t\t\n\t\t\t\tLow current measurements.&amp;nbsp;&amp;nbsp;&amp;nbsp;&amp;nbsp;- Particle beam experiments, including precision mass spectrometry.&amp;nbsp;&amp;nbsp;&amp;nbsp;&amp;nbsp;- Single-electron tunneling and other quantum experiments.\n\t\t\t\tHigh resistance measurements.&amp;nbsp;&amp;nbsp;&amp;nbsp;&amp;nbsp;- Research on insulators, dielectrics, polymers, etc.&amp;nbsp;&amp;nbsp;&amp;nbsp;&amp;nbsp;- Precise measurements of high resistances.\n\t\t\t\tFour-terminal low resistance measurements.\n\t\t\t\tSemiconductor research and characterization.&amp;nbsp;&amp;nbsp;&amp;nbsp;&amp;nbsp;- Measuring sub-femtoamp gate currents.&amp;nbsp;&amp;nbsp;&amp;nbsp;&amp;nbsp;- Characterizing sub-threshold I-V curves.&amp;nbsp;&amp;nbsp;- Characterizing prober performance.\n\t\t\t\tComponent testing.&amp;nbsp;&amp;nbsp;&amp;nbsp;&amp;nbsp;- Development labs.&amp;nbsp;&amp;nbsp;&amp;nbsp;&amp;nbsp;- Production facilities.\n\t\t\t\n        \n    \n\t\n            \n            Model 6514 Easy to use, even easier to afford\n        \n    \n\t\n\t\t\n\t\t\t\n                \n                \n            \n\t\t\n\t\n\t\n            \n            The Model 6514 Programmable Electrometer is ideal for applications that demand fast, yet precise measurements of low currents, voltages from high resistance sources, charges, and high resistances. For applications that don’t require the use of a voltage source, it offers exceptional measurement performance at an affordable price. While its cost is comparable to many highend DMMs, the Model 6514 offers far greater current sensitivity and significantly lower voltage burden (as low as 20&amp;#xB5;V) than DMMs can provide.\n\t\t\tThe Model 6514 offers the flexibility and sensitivity needed for a wide array of experiments. A built-in constant current source simplifies measuring resistance. The 2V analog output can be used with strip-chart data recorders.\n\t\t\t\n\t\t\t\t6&amp;#xBD;-digit resolution\n\t\t\t\tUp to 1200 readings/second\n\t\t\t\tUncomplicated user interface\n\t\t\t\t&amp;lt;1fA noise\n\t\t\t\t&amp;gt;200T&amp;#x2126; input impedance on voltage measurements\n\t\t\t\tBuilt-in constant current source\n\t\t\t\tActive cancellation of voltage and current offsets\n\t\t\t\tIEEE-488 and RS-232 interfaces\n\t\t\t\tDigital I/O and handler interface for automated test\n\t\t\t\n\t\t\tHigh speed component testing\n\t\t\tWhile earlier electrometers couldn't keep up with the high throughput that production test applications demand, the Model 6514 is designed for fast, sensitive measurements. Its affordable price makes it suitable for a wide array of low current measurement applications, such as testing resistance and leakage current in switches, relays, and other components. Built-in IEEE-488, RS-232, and digital I/O interfaces make it simple to configure fully automated, high speed systems for low level testing. The Model 6514 provides speeds up to 1200 readings per second with fast integration or 17 measurements per second with 60Hz line cycle integration. It offers 10fA resolution on 2nA signals, settling to within 10% of the final value in just 15ms.\n\t\t\tLow burden voltage and input bias current\n\t\t\tThe Model 6514's feedback ammeter design minimizes the voltage drops (burden voltage) that can interfere with making accurate current measurements. With less than 20&amp;#xB5;V of burden voltage on the lowest current measurement ranges and less than 3fA of input bias (offset) current, the Model 6514 can provide superior low current measurement accuracy. It does this by active cancellation of input voltage and current offsets, and can be adjusted either manually or over the bus.\n        \n    \n\t\n            \n            Keithley electrometers are at work in a wide range of applications\n        \n    \n\t\n\t\t\n\t\t\n\t\t\t\n                \n                \n            \n\t\t\n\t\t\n\t\n\t\n        \n\t\t\tSemiconductor measurements\n\t\t\tGate leakage or channel leakage in FET-based components can generate errors in MOSFETs, JFETs, analog switches, and many other circuits. By allowing researchers to measure extremely low-level currents and voltages, the Model 6430 can help them understand the design limitations of these components, and investigate alternative device structures or materials.\n        \n    \n\t\n\t\t\n\t\t\n\t\t\t\n                \n                \n            \n\t\t\n\t\t\n\t\n\t\n        \n\t\t\tDark current measurements\n\t\t\tDark current (ID) from a device such as a photodiode is the current generated by the detector with no light falling on the device. Dark current measurements to characterize the detector are usually performed with a voltage bias applied or sometimes with a variety of bias voltages. Any voltage that the ammeter presents across its input terminals is added to the applied bias,reducing accuracy. If the photodiode bias is fairly small (on the order of a few volts), the voltage burden of a DMM (up to 200mV) will have a substantial effect. In the case of solar cells,dark current is measured with 0V bias, so a low voltage burden is even more crucial. This figure illustrates how the Model 6514's CAL VOFFSET can be adjusted to cancel VBURDEN to within a few microvolts, so the applied bias is precisely the intended value, and the measurement reflects the true dark current of the photodiode.\n        \n    \n\t\n\t\t\n\t\t\n\t\t\t\n                \n                \n            \n\t\t\n\t\t\n\t\n\t\n        \n\t\t\tResistivity measurements\n\t\t\tVolume resistivity measurements are used to characterize a material's dielectric purity, dissipation factor, moisture content,mechanical continuity, etc. Determining volume resistivity requires measuring the resistance of a sample of known physical dimensions. A voltage is applied, the current through the sample is measured, and the resistivity is calculated. The Model 8009 Resistivity Test Fixture defines the cross-sectional area of the sample, so the researcher only needs to know its thickness. The fixture also supports surface resistivity measurements\n        \n    \n\t\n        \n\t\t\tSET research\n\t\t\tThe Model 6430's superior low current measurement ability (&amp;lt;0.4fAp-p) makes it extremely useful for single electron transistor (SET) and quantum-dot research. Using a technique similar to a lock-in, the 6430 can measure currents with 1aA sensitivity (10-18A = 6e-/Sec).\n        \n    \n\t\n        \n\t\t\tKeithley offers a broad range of low solutions in addition to electrometers.\n\t\t\tKeithley has a wide range of low current, high resistance test solutions, which span the most often needed measurement ranges.For the most demanding applications, electrometers offer the best combination of functionality, sensitivity, and accuracy. Find the solution that offers the best combination of measurement range and capabilities for your application.\n\t\t\t\n\t\t\t\t\n\t\t\t\t\t\n\t\t\t\t\t\t\t\t\t\t\t\t\t\n\t\t\t\t\t\t\t\t\t\t\t\t\t\t\t\n\t\t\t\t\t\t\t\t\n\t\t\t\t\t\t\t\t\n\t\t\t\t\t\t\t\tTypical Applications\n\t\t\t\t\t\t\t\tSummary\n\t\t\t\t\t\t\t\n\t\t\t\t\t\t\t\n\t\t\t\t\t\t\t\tElectrometers\n\t\t\t\t\t\t\t\tModel 6517A Electrometer/High Resistance Meter\n\t\t\t\t\t\t\t\t\n\t\t\t\t\t\t\t\t\t\n\t\t\t\t\t\t\t\t\t\tLow current and high impedance voltage,resistance, and charge measurements\n\t\t\t\t\t\t\t\t\t\tSolar cell experiments\n\t\t\t\t\t\t\t\t\t\tLeakage, breakdown, and resistance testing\n\t\t\t\t\t\t\t\t\t\tVolume and surface resistivity measurements\n\t\t\t\t\t\t\t\t\t\n\t\t\t\t\t\t\t\t\n\t\t\t\t\t\t\t\t\n\t\t\t\t\t\t\t\t\t\n\t\t\t\t\t\t\t\t\t\t1kV source\n\t\t\t\t\t\t\t\t\t\t&amp;lt;20&amp;#xB5;V burden voltage on the lowest current ranges\n\t\t\t\t\t\t\t\t\t\t&amp;lt;3fA bias current\n\t\t\t\t\t\t\t\t\t\t0.75fA p-p noise\n\t\t\t\t\t\t\t\t\t\n\t\t\t\t\t\t\t\t\n\t\t\t\t\t\t\t\n\t\t\t\t\t\t\t\t\t\t\t\t\t\t\t\n\t\t\t\t\t\t\t\tModel 6514 Programmable Electrometer\n\t\t\t\t\t\t\t\t\n\t\t\t\t\t\t\t\t\t\n\t\t\t\t\t\t\t\t\t\tRadiation detector, photo detector, and photodiode current measurements\n\t\t\t\t\t\t\t\t\t\tLeakage current measurements on opto-isolators and photo-sensitive semiconductors\n\t\t\t\t\t\t\t\t\t\tDark current characterization\n\t\t\t\t\t\t\t\t\t\tComponent evaluation tasks \n\t\t\t\t\t\t\t\t\t\tTroubleshooting high impedance circuits \n\t\t\t\t\t\t\t\t\t\tTracing circuit board leakages\n\t\t\t\t\t\t\t\t\t\n\t\t\t\t\t\t\t\t\n\t\t\t\t\t\t\t\t\n\t\t\t\t\t\t\t\t\t\n\t\t\t\t\t\t\t\t\t\t6&amp;#xBD;-digit resolution\n\t\t\t\t\t\t\t\t\t\tUp to 1200 readings/second\n\t\t\t\t\t\t\t\t\t\tUncomplicated user interface\n\t\t\t\t\t\t\t\t\t\t&amp;lt;1fA noise\n\t\t\t\t\t\t\t\t\t\tBuilt-in constant current source\n\t\t\t\t\t\t\t\t\t\tActive cancellation of voltage and current offsets\n\t\t\t\t\t\t\t\t\t\tIEEE-488 and RS-232 interfaces\n\t\t\t\t\t\t\t\t\t\n\t\t\t\t\t\t\t\t\n\t\t\t\t\t\t\t\n\t\t\t\t\t\t\t\t\t\t\t\t\t\t\t\n\t\t\t\t\t\t\t\tModel 6430 Sub-Femtoamp Remote SourceMeter&amp;reg; Instrument\n\t\t\t\t\t\t\t\t\n\t\t\t\t\t\t\t\t\t\n\t\t\t\t\t\t\t\t\t\tLow current measurements\n\t\t\t\t\t\t\t\t\t\tHigh resistance measurements\n\t\t\t\t\t\t\t\t\t\tFour-terminal low resistance measurements\n\t\t\t\t\t\t\t\t\t\tComponent testing\n\t\t\t\t\t\t\t\t\t\tI-V measurements\n\t\t\t\t\t\t\t\t\t\n\t\t\t\t\t\t\t\t\n\t\t\t\t\t\t\t\t\n\t\t\t\t\t\t\t\t\t\n\t\t\t\t\t\t\t\t\t\tMeasures current, voltage, and resistance\n\t\t\t\t\t\t\t\t\t\t0.4fA p-p noise\n\t\t\t\t\t\t\t\t\t\tRemote PreAmp minimizes cable noise\n\t\t\t\t\t\t\t\t\t\t6&amp;#xBD;-digit resolution\n\t\t\t\t\t\t\t\t\t\tUp to 2000 source/measure readings/second\n\t\t\t\t\t\t\t\t\t\tProgrammable digital I/O and GPIB interfaces\n\t\t\t\t\t\t\t\t\t \n\t\t\t\t\t\t\t\t\n\t\t\t\t\t\t\t\n\t\t\t\t\t\t\t\n\t\t\t\t\t\t\t\tPicoammeters\n\t\t\t\t\t\t\t\tModel 6485 Picoammeter\n\t\t\t\t\t\t\t\t\n\t\t\t\t\t\t\t\t\t\n\t\t\t\t\t\t\t\t\t\tBeam monitoring and radiation monitoring\n\t\t\t\t\t\t\t\t\t\tLeakage current testing\n\t\t\t\t\t\t\t\t\t\tOptoelectronic device testing and characterization\n\t\t\t\t\t\t\t\t\t\tOptical fiber alignment\n\t\t\t\t\t\t\t\t\t\tSensor characterization\n\t\t\t\t\t\t\t\t\t\n\t\t\t\t\t\t\t\t\n\t\t\t\t\t\t\t\t\n\t\t\t\t\t\t\t\t\t\n\t\t\t\t\t\t\t\t\t\tCost-effective low current measurement solution\n\t\t\t\t\t\t\t\t\t\t10fA resolution\n\t\t\t\t\t\t\t\t\t\t5&amp;#xBD;-digit resolution\n\t\t\t\t\t\t\t\t\t\tUp to 1000 readings/second\n\t\t\t\t\t\t\t\t\t\tIEEE-488 and RS-232 interfaces\n\t\t\t\t\t\t\t\t\t\tAnalog output\n\t\t\t\t\t\t\t\t\t \n\t\t\t\t\t\t\t\t\n\t\t\t\t\t\t\t\n\t\t\t\t\t\t\t\n\t\t\t\t\t\t\t\tModel 6487 Picoammeter/Voltage Source\n\t\t\t\t\t\t\t\t\n\t\t\t\t\t\t\t\t\t\n\t\t\t\t\t\t\t\t\t\tResistivity measurements\n\t\t\t\t\t\t\t\t\t\tI-V characterization\n\t\t\t\t\t\t\t\t\t\tComponent leakage tests Voltage method\n\t\t\t\t\t\t\t\t\t\tInsulation resistance testing\n\t\t\t\t\t\t\t\t\t\n\t\t\t\t\t\t\t\t\n\t\t\t\t\t\t\t\t\n\t\t\t\t\t\t\t\t\t\n\t\t\t\t\t\t\t\t\t\tCombination picoammeter and voltage source\n\t\t\t\t\t\t\t\t\t\tResistance measurements, including Alternating\n\t\t\t\t\t\t\t\t\t\tFloating measurements up to 500V\n\t\t\t\t\t\t\t\t\t \n\t\t\t\t\t\t\t\t\n\t\t\t\t\t\t\t\n\t\t\t\t\t\t\t\n\t\t\t\t\t\t\t\tModel 428 Current Amplifier\n\t\t\t\t\t\t\t\t\n\t\t\t\t\t\t\t\t\t\n\t\t\t\t\t\t\t\t\t\tSurface science studies\n\t\t\t\t\t\t\t\t\t\tLaser and light measurements\n\t\t\t\t\t\t\t\t\t\tTransient phenomena\n\t\t\t\t\t\t\t\t\t\tFront-end amplifier/converter for oscilloscopes or waveform digitizers\n\t\t\t\t\t\t\t\t\t\tOptical fiber alignment\n\t\t\t\t\t\t\t\t\t\n\t\t\t\t\t\t\t\t\n\t\t\t\t\t\t\t\t\n\t\t\t\t\t\t\t\t\t\n\t\t\t\t\t\t\t\t\t\tConverts fast, small currents to a voltage\n\t\t\t\t\t\t\t\t\t\tSelectable rise times from 2&amp;#xB5;s to 300ms\n\t\t\t\t\t\t\t\t\t\t1.2fA rms noise\n\t\t\t\t\t\t\t\t\t\tIEEE-488 interface\n\t\t\t\t\t\t\t\t\t\n\t\t\t\t\t\t\t\t\n\t\t\t\t\t\t\t\n\t\t\t\t\t\t\t\n\t\t\t\t\t\t\t\tSource Measure Units\n\t\t\t\t\t\t\t\tSeries 236/7/8 Source-Measure Units\n\t\t\t\t\t\t\t\t\n\t\t\t\t\t\t\t\t\t\n\t\t\t\t\t\t\t\t\t\tCharacterization of semiconductor devices\n\t\t\t\t\t\t\t\t\t\tLeakage current measurements\n\t\t\t\t\t\t\t\t\t\tInsulation resistance measurements\n\t\t\t\t\t\t\t\t\t\n\t\t\t\t\t\t\t\t\n\t\t\t\t\t\t\t\t\n\t\t\t\t\t\t\t\t\t\n\t\t\t\t\t\t\t\t\t\tFour instruments in one: V-source, V-measure, I-source, I-measure Units\n\t\t\t\t\t\t\t\t\t\t10fA, 10&amp;#xB5;V measurement sensitivity\n\t\t\t\t\t\t\t\t\t\t1000 source/measurements/second\n\t\t\t\t\t\t\t\t\t\tFour-quadrant source operation\n\t\t\t\t\t\t\t\t\t\n\t\t\t\t\t\t\t\t\n\t\t\t\t\t\t\t\n\t\t\t\t\t\t\t\t\t\t\t\t\t\t\t\n\t\t\t\t\t\t\t\tSeries 2400 SourceMeter&amp;reg; Instruments\n\t\t\t\t\t\t\t\t\n\t\t\t\t\t\t\t\t\t\n\t\t\t\t\t\t\t\t\t\tResistance measurements at a specified current or voltage\n\t\t\t\t\t\t\t\t\t\tBreakdown voltage, leakage current, basic insulation resistance measurements\n\t\t\t\t\t\t\t\t\t\tElectrical characterization of a wide range of components\n\t\t\t\t\t\t\t\t\t\n\t\t\t\t\t\t\t\t\n\t\t\t\t\t\t\t\t\n\t\t\t\t\t\t\t\t\t\n\t\t\t\t\t\t\t\t\t\t20 to 1000W source capability\n\t\t\t\t\t\t\t\t\t\t4-quadrant operation\n\t\t\t\t\t\t\t\t\t\t0.012% basic accuracy with 5-&amp;#xBD; digit resolution\n\t\t\t\t\t\t\t\t\t\t1000 readings/second at 4-&amp;#xBD; digits via GPIB\n\t\t\t\t\t\t\t\t\t\n\t\t\t\t\t\t\t\t\n\t\t\t\t\t\t\t\n\t\t\t\t\t\t\n\t\t\t\t\t\n\t\t\t\t\n\t\t\t\n        \n    \n\t\n\t\t\n\t\t\tcurrent/high resistance measurement\n\t\t\t\n\t\t\t\t\t\t\t\t\t\t\t\n\t\t\t\t\t\t\t\t\t\t\t\n\t\t\t\t\t\tCapabilities\n\t\t\t\t\t\tKey Specifications\n\t\t\t\t\t\n\t\t\t\t\t\n\t\t\t\t\t\tI-V Curves\n\t\t\t\t\t\tLow Current Measurements(tens of fAs)\n\t\t\t\t\t\tUltra Low current measurements (&amp;#x2264;1fA)\n\t\t\t\t\t\tHigh Resistance Measurements\n\t\t\t\t\t\tCharge Measurements\n\t\t\t\t\t\tHigh Impedance Voltage Measurements\n\t\t\t\t\t\tInput Impedance in V measurement\n\t\t\t\t\t\tCurrent Measurement Range\t\t\t\t\t\n\t\t\t\t\t\tResistance Measurement Range\n\t\t\t\t\t\tCharge Measurement Range\n\t\t\t\t\t\tBuilt-in Voltage Source\n\t\t\t\t\t\tSpecial Features\n\t\t\t\t\t\n\t\t\t\t\t\n\t\t\t\t\t\t&amp;#x2022;1\n\t\t\t\t\t\t&amp;#x2022;\n\t\t\t\t\t\t&amp;#x2022;\n\t\t\t\t\t\t&amp;#x2022;2\n\t\t\t\t\t\t&amp;#x2022;\n\t\t\t\t\t\t&amp;#x2022;\n\t\t\t\t\t\t200T&amp;#x2126;\n\t\t\t\t\t\t1fA-20mA\t\t\t\t\t\n\t\t\t\t\t\t50&amp;#x2126;-100,000T&amp;#x2126;\n\t\t\t\t\t\t10fC-2&amp;#xB5;C\n\t\t\t\t\t\t1000V\n\t\t\t\t\t\t\n\t\t\t\t\t\t\t\n\t\t\t\t\t\t\t\tTemperature/RH measurements\n\t\t\t\t\t\t\t\tAlternating polarity method for HI-R\n\t\t\t\t\t\t\t\tPlug-in switch cards available\n\t\t\t\t\t\t\t\n\t\t\t\t\t\t\n\t\t\t\t\t\n\t\t\t\t\t\n\t\t\t\t\t\t\n\t\t\t\t\t\t&amp;#x2022;\n\t\t\t\t\t\t&amp;#x2022;\n\t\t\t\t\t\t\n\t\t\t\t\t\t&amp;#x2022;3\n\t\t\t\t\t\t&amp;#x2022;\n\t\t\t\t\t\t200T&amp;#x2126;\n\t\t\t\t\t\t1fA-20mA\t\t\t\t\t\n\t\t\t\t\t\t50&amp;#x2126;-200G&amp;#x2126;\n\t\t\t\t\t\t10fC-20&amp;#xB5;C\n\t\t\t\t\t\t-\n\t\t\t\t\t\t\n\t\t\t\t\t\t\t\n\t\t\t\t\t\t\t\tDigital I/O and handler interface for automated test\n\t\t\t\t\t\t\t\n\t\t\t\t\t\t\n\t\t\t\t\t\n\t\t\t\t\t\n\t\t\t\t\t\t&amp;#x2022;\n\t\t\t\t\t\t&amp;#x2022;\n\t\t\t\t\t\t&amp;#x2022;4\n\t\t\t\t\t\t&amp;#x2022;5\n\t\t\t\t\t\t\n\t\t\t\t\t\t&amp;#x2022;6\n\t\t\t\t\t\t10,000T&amp;#x2126;\n\t\t\t\t\t\t0.4fA-100mA\t\t\t\t\t\n\t\t\t\t\t\t0.5&amp;#x2126;-10,000T&amp;#x2126;\n\t\t\t\t\t\t-\n\t\t\t\t\t\t210V\n\t\t\t\t\t\t\n\t\t\t\t\t\t\t\n\t\t\t\t\t\t\t\t4-quadrant sourcing of up to 2.2W\n\t\t\t\t\t\t\t\n\t\t\t\t\t\t\n\t\t\t\t\t\n\t\t\t\t\t\n\t\t\t\t\t\t&amp;#x2022;7\n\t\t\t\t\t\t&amp;#x2022;\n\t\t\t\t\t\t\n\t\t\t\t\t\t\n\t\t\t\t\t\t\n\t\t\t\t\t\t\n\t\t\t\t\t\t-\n\t\t\t\t\t\t20fA-20mA\t\t\t\t\t\n\t\t\t\t\t\t-\n\t\t\t\t\t\t-\n\t\t\t\t\t\t-\n\t\t\t\t\t\t\n\t\t\t\t\t\t\t\n\t\t\t\t\t\t\t\t5&amp;#xBD; digits\n\t\t\t\t\t\t\t\tAutoranging\n\t\t\t\t\t\t\t\t2500 point storage buffer\n\t\t\t\t\t\t\t\n\t\t\t\t\t\t\n\t\t\t\t\t\n\t\t\t\t\t\n\t\t\t\t\t\t\n\t\t\t\t\t\t&amp;#x2022;\n\t\t\t\t\t\t\n\t\t\t\t\t\t&amp;#x2022;\n\t\t\t\t\t\t\n\t\t\t\t\t\t\n\t\t\t\t\t\t-\n\t\t\t\t\t\t20fA-20mA\t\t\t\t\t\n\t\t\t\t\t\t200&amp;#x2126;-100,000T&amp;#x2126;\n\t\t\t\t\t\t-\n\t\t\t\t\t\t500V\n\t\t\t\t\t\t\n\t\t\t\t\t\t\t\n\t\t\t\t\t\t\t\tSuitable for performing ASTM's D257 test procedure\n\t\t\t\t\t\t\t\tSource from 200µV to 505V\n\t\t\t\t\t\t\t\tDigital I/O\n\t\t\t\t\t\t\t\n\t\t\t\t\t\t\n\t\t\t\t\t\n\t\t\t\t\t\n\t\t\t\t\t\t\n\t\t\t\t\t\t&amp;#x2022;\n\t\t\t\t\t\t\n\t\t\t\t\t\t\n\t\t\t\t\t\t\n\t\t\t\t\t\t\n\t\t\t\t\t\t-\n\t\t\t\t\t\t1.2fA-10mA\t\t\t\t\t\n\t\t\t\t\t\t-\n\t\t\t\t\t\t-\n\t\t\t\t\t\t-\n\t\t\t\t\t\t\n\t\t\t\t\t\t\t\n\t\t\t\t\t\t\t\tUp to 1011V/A gain\n\t\t\t\t\t\t\t\n\t\t\t\t\t\t\n\t\t\t\t\t\n\t\t\t\t\t\n\t\t\t\t\t\t&amp;#x2022;\n\t\t\t\t\t\t&amp;#x2022;\n\t\t\t\t\t\t\n\t\t\t\t\t\t&amp;#x2022;\n\t\t\t\t\t\t\n\t\t\t\t\t\t&amp;#x2022;\n\t\t\t\t\t\t100T&amp;#x2126;\n\t\t\t\t\t\t20fA-1A\t\t\t\t\t\n\t\t\t\t\t\t0.05&amp;#x2126;-1000T&amp;#x2126;\n\t\t\t\t\t\t-\n\t\t\t\t\t\t110V-1100V\n\t\t\t\t\t\t\n\t\t\t\t\t\t\t\n\t\t\t\t\t\t\t\tHigh speed\n\t\t\t\t\t\t\t\tBuilt-in waveforms\n\t\t\t\t\t\t\t\tInternal 1000-reading memory\n\t\t\t\t\t\t\t\n\t\t\t\t\t\t\n\t\t\t\t\t\n\t\t\t\t\t\n\t\t\t\t\t\t&amp;#x2022;\n\t\t\t\t\t\t\n\t\t\t\t\t\t\n\t\t\t\t\t\t\n\t\t\t\t\t\t\n\t\t\t\t\t\t\n\t\t\t\t\t\tDepends on model chosen. Visit www.keithley.com for detailed Series 2400 specifications.\t\t\t\t\t\t\n\t\t\t\t\t\n\t\t\t\t\n\t\t\t\n\t\t\t\n\t\t\n\t\n\t\n        \n\t\t\tA greater measure of confidence\n\t\t\tInformative reference materials\n\t\t\tVisit our web site, www.keithley.com, to access our reference library, including:\n\t\t\tLow Level Measurements This informative handbook describes the theoretical and practical considerations involved in measuring low DC currents, high resistances, low DC voltages,and low resistances.\n\t\t\tApplication Notes Discover practical, real-world answers to many low level measurement applications questions.\n\t\t\tLab Exercises Keithley engineers have developed these lab exercises to help students learn about making electrical and physical measurements by giving their instructors the information they need to create a hands-on experience. These lab exercises can be downloaded for free from our website:\n\t\t\t\n\t\t\t\tEnergy Gap in a Semiconductor\n\t\t\t\tDigital Multimeter and Oscilloscope\n\t\t\t\tLinear Op Amp Circuits\n\t\t\t\tStep Response of Passive Circuits\n\t\t\t\tThe Electric Field\n\t\t\t\tField Effect Transistors\n\t\t\t\tNon-Linear Op Amp Circuits\n\t\t\t\tFrequency Domain Analysis of Signals\n\t\t\t\n\t\t\tService you can depend on\n\t\t\tWhen you need help with low level measurement applications, contact us at www.keithley.com or call us at 1-888-KEITHLEY (534-8453). Whatever measurement challenge you're facing, Keithley's application engineers are ready to help, before and after the sale. They can suggest the most effective system configurations and provide prompt, reliable applications support once your system is in place. The next time you need help or applications guidance,give us a call. We’ll help you find an accurate, cost-effective solution.\n\t\t\tA greater measure of confidence\n\t\t\tWith more than a half-century of experience in designing low level measurement solutions, we offer our customers a greater measure of testing confidence on the production floor, in the QA lab, and in R&amp;amp;D. To learn how Keithley test solutions can help you keep pace with changing technologies, call your local Keithley sales engineer or visit our website.","language":"en","title":"High Accuracy Electrometers for Low Current/High Resistance Applications | Tektronix","URL":"https://www.tek.com/en/documents/brochure/high-accuracy-electrometers-low-current-high-resistance-applications","accessed":{"date-parts":[["2022",3,28]]}}}],"schema":"https://github.com/citation-style-language/schema/raw/master/csl-citation.json"} </w:instrText>
      </w:r>
      <w:r w:rsidR="00565E3D">
        <w:rPr>
          <w:lang w:val="en-US"/>
        </w:rPr>
        <w:fldChar w:fldCharType="separate"/>
      </w:r>
      <w:r w:rsidR="00565E3D" w:rsidRPr="00565E3D">
        <w:rPr>
          <w:rFonts w:cs="Times New Roman"/>
          <w:szCs w:val="24"/>
          <w:lang w:val="en-US"/>
        </w:rPr>
        <w:t>(</w:t>
      </w:r>
      <w:r w:rsidR="00565E3D" w:rsidRPr="00565E3D">
        <w:rPr>
          <w:rFonts w:cs="Times New Roman"/>
          <w:i/>
          <w:iCs/>
          <w:szCs w:val="24"/>
          <w:lang w:val="en-US"/>
        </w:rPr>
        <w:t>High Accuracy Electrometers for Low Current/High Resistance Applications | Tektronix</w:t>
      </w:r>
      <w:r w:rsidR="00565E3D" w:rsidRPr="00565E3D">
        <w:rPr>
          <w:rFonts w:cs="Times New Roman"/>
          <w:szCs w:val="24"/>
          <w:lang w:val="en-US"/>
        </w:rPr>
        <w:t>, n.d.)</w:t>
      </w:r>
      <w:r w:rsidR="00565E3D">
        <w:rPr>
          <w:lang w:val="en-US"/>
        </w:rPr>
        <w:fldChar w:fldCharType="end"/>
      </w:r>
      <w:r w:rsidR="0039597E">
        <w:rPr>
          <w:lang w:val="en-US"/>
        </w:rPr>
        <w:t xml:space="preserve">. </w:t>
      </w:r>
      <w:r w:rsidR="00FE2561">
        <w:rPr>
          <w:lang w:val="en-US"/>
        </w:rPr>
        <w:t xml:space="preserve">However, some leakage will </w:t>
      </w:r>
      <w:r w:rsidR="00C1641B">
        <w:rPr>
          <w:lang w:val="en-US"/>
        </w:rPr>
        <w:t>occur,</w:t>
      </w:r>
      <w:r w:rsidR="00CE1F28">
        <w:rPr>
          <w:lang w:val="en-US"/>
        </w:rPr>
        <w:t xml:space="preserve"> and the guard ri</w:t>
      </w:r>
      <w:r w:rsidR="00366A9B">
        <w:rPr>
          <w:lang w:val="en-US"/>
        </w:rPr>
        <w:t>ngs are there to prevent this</w:t>
      </w:r>
      <w:r w:rsidR="00FB042A">
        <w:rPr>
          <w:lang w:val="en-US"/>
        </w:rPr>
        <w:t xml:space="preserve"> from </w:t>
      </w:r>
      <w:r w:rsidR="009C2C91">
        <w:rPr>
          <w:lang w:val="en-US"/>
        </w:rPr>
        <w:t>being measured</w:t>
      </w:r>
      <w:r w:rsidR="00366A9B">
        <w:rPr>
          <w:lang w:val="en-US"/>
        </w:rPr>
        <w:t xml:space="preserve">. </w:t>
      </w:r>
      <w:r w:rsidR="00393574">
        <w:rPr>
          <w:lang w:val="en-US"/>
        </w:rPr>
        <w:t xml:space="preserve">The second purpose is to </w:t>
      </w:r>
      <w:r w:rsidR="00D570DE">
        <w:rPr>
          <w:lang w:val="en-US"/>
        </w:rPr>
        <w:t>help define the effective collection volume of the chamber (see</w:t>
      </w:r>
      <w:r w:rsidR="0096721E">
        <w:rPr>
          <w:lang w:val="en-US"/>
        </w:rPr>
        <w:t xml:space="preserve"> </w:t>
      </w:r>
      <w:r w:rsidR="0096721E">
        <w:rPr>
          <w:lang w:val="en-US"/>
        </w:rPr>
        <w:fldChar w:fldCharType="begin"/>
      </w:r>
      <w:r w:rsidR="0096721E">
        <w:rPr>
          <w:lang w:val="en-US"/>
        </w:rPr>
        <w:instrText xml:space="preserve"> REF _Ref99376583 \r \h </w:instrText>
      </w:r>
      <w:r w:rsidR="00CB30D7">
        <w:rPr>
          <w:lang w:val="en-US"/>
        </w:rPr>
        <w:instrText xml:space="preserve"> \* MERGEFORMAT </w:instrText>
      </w:r>
      <w:r w:rsidR="0096721E">
        <w:rPr>
          <w:lang w:val="en-US"/>
        </w:rPr>
      </w:r>
      <w:r w:rsidR="0096721E">
        <w:rPr>
          <w:lang w:val="en-US"/>
        </w:rPr>
        <w:fldChar w:fldCharType="separate"/>
      </w:r>
      <w:r w:rsidR="000E19EF">
        <w:rPr>
          <w:lang w:val="en-US"/>
        </w:rPr>
        <w:t>1.5.2</w:t>
      </w:r>
      <w:r w:rsidR="0096721E">
        <w:rPr>
          <w:lang w:val="en-US"/>
        </w:rPr>
        <w:fldChar w:fldCharType="end"/>
      </w:r>
      <w:r w:rsidR="00D570DE">
        <w:rPr>
          <w:lang w:val="en-US"/>
        </w:rPr>
        <w:t>)</w:t>
      </w:r>
      <w:r w:rsidR="00225698">
        <w:rPr>
          <w:lang w:val="en-US"/>
        </w:rPr>
        <w:t xml:space="preserve">, by </w:t>
      </w:r>
      <w:r w:rsidR="00BD4356">
        <w:rPr>
          <w:lang w:val="en-US"/>
        </w:rPr>
        <w:t xml:space="preserve">ensuring </w:t>
      </w:r>
      <w:r w:rsidR="00341E16">
        <w:rPr>
          <w:lang w:val="en-US"/>
        </w:rPr>
        <w:t>straight electric field lines</w:t>
      </w:r>
      <w:r w:rsidR="00F32D6D">
        <w:rPr>
          <w:lang w:val="en-US"/>
        </w:rPr>
        <w:t xml:space="preserve"> </w:t>
      </w:r>
      <w:r w:rsidR="00F32D6D">
        <w:rPr>
          <w:lang w:val="en-US"/>
        </w:rPr>
        <w:fldChar w:fldCharType="begin"/>
      </w:r>
      <w:r w:rsidR="00911430">
        <w:rPr>
          <w:lang w:val="en-US"/>
        </w:rPr>
        <w:instrText xml:space="preserve"> ADDIN ZOTERO_ITEM CSL_CITATION {"citationID":"seIzr74d","properties":{"formattedCitation":"(Podgorsak,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F32D6D">
        <w:rPr>
          <w:lang w:val="en-US"/>
        </w:rPr>
        <w:fldChar w:fldCharType="separate"/>
      </w:r>
      <w:r w:rsidR="00F32D6D" w:rsidRPr="00F32D6D">
        <w:rPr>
          <w:rFonts w:cs="Times New Roman"/>
          <w:lang w:val="en-US"/>
        </w:rPr>
        <w:t>(</w:t>
      </w:r>
      <w:proofErr w:type="spellStart"/>
      <w:r w:rsidR="00F32D6D" w:rsidRPr="00F32D6D">
        <w:rPr>
          <w:rFonts w:cs="Times New Roman"/>
          <w:lang w:val="en-US"/>
        </w:rPr>
        <w:t>Podgorsak</w:t>
      </w:r>
      <w:proofErr w:type="spellEnd"/>
      <w:r w:rsidR="00F32D6D" w:rsidRPr="00F32D6D">
        <w:rPr>
          <w:rFonts w:cs="Times New Roman"/>
          <w:lang w:val="en-US"/>
        </w:rPr>
        <w:t>, 2016</w:t>
      </w:r>
      <w:r w:rsidR="00F32D6D">
        <w:rPr>
          <w:rFonts w:cs="Times New Roman"/>
          <w:lang w:val="en-US"/>
        </w:rPr>
        <w:t>, p.703</w:t>
      </w:r>
      <w:r w:rsidR="00F32D6D" w:rsidRPr="00F32D6D">
        <w:rPr>
          <w:rFonts w:cs="Times New Roman"/>
          <w:lang w:val="en-US"/>
        </w:rPr>
        <w:t>)</w:t>
      </w:r>
      <w:r w:rsidR="00F32D6D">
        <w:rPr>
          <w:lang w:val="en-US"/>
        </w:rPr>
        <w:fldChar w:fldCharType="end"/>
      </w:r>
      <w:r w:rsidR="00341E16">
        <w:rPr>
          <w:lang w:val="en-US"/>
        </w:rPr>
        <w:t xml:space="preserve">. </w:t>
      </w:r>
    </w:p>
    <w:p w14:paraId="21BE0E93" w14:textId="13BA4CBD" w:rsidR="00081436" w:rsidRDefault="00081436" w:rsidP="00CB30D7">
      <w:pPr>
        <w:spacing w:line="360" w:lineRule="auto"/>
        <w:rPr>
          <w:lang w:val="en-US"/>
        </w:rPr>
      </w:pPr>
    </w:p>
    <w:p w14:paraId="44777EAC" w14:textId="0AB4761B" w:rsidR="00A12C2F" w:rsidRDefault="006141AA" w:rsidP="00CB30D7">
      <w:pPr>
        <w:spacing w:line="360" w:lineRule="auto"/>
        <w:rPr>
          <w:lang w:val="en-US"/>
        </w:rPr>
      </w:pPr>
      <w:r>
        <w:rPr>
          <w:noProof/>
        </w:rPr>
        <mc:AlternateContent>
          <mc:Choice Requires="wps">
            <w:drawing>
              <wp:anchor distT="0" distB="0" distL="114300" distR="114300" simplePos="0" relativeHeight="251701248" behindDoc="1" locked="0" layoutInCell="1" allowOverlap="1" wp14:anchorId="00FD9F13" wp14:editId="058C10B4">
                <wp:simplePos x="0" y="0"/>
                <wp:positionH relativeFrom="margin">
                  <wp:align>right</wp:align>
                </wp:positionH>
                <wp:positionV relativeFrom="paragraph">
                  <wp:posOffset>2870158</wp:posOffset>
                </wp:positionV>
                <wp:extent cx="5941695" cy="635"/>
                <wp:effectExtent l="0" t="0" r="1905" b="0"/>
                <wp:wrapTight wrapText="bothSides">
                  <wp:wrapPolygon edited="0">
                    <wp:start x="0" y="0"/>
                    <wp:lineTo x="0" y="20521"/>
                    <wp:lineTo x="21538" y="20521"/>
                    <wp:lineTo x="21538"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75B4E53B" w14:textId="254FD7BD" w:rsidR="000E085E" w:rsidRPr="00731006" w:rsidRDefault="000E085E" w:rsidP="000E085E">
                            <w:pPr>
                              <w:pStyle w:val="Caption"/>
                              <w:rPr>
                                <w:noProof/>
                                <w:sz w:val="24"/>
                                <w:lang w:val="en-US"/>
                              </w:rPr>
                            </w:pPr>
                            <w:bookmarkStart w:id="63" w:name="_Ref97216960"/>
                            <w:r w:rsidRPr="000E085E">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13</w:t>
                            </w:r>
                            <w:r w:rsidR="005B1E99">
                              <w:rPr>
                                <w:lang w:val="en-US"/>
                              </w:rPr>
                              <w:fldChar w:fldCharType="end"/>
                            </w:r>
                            <w:bookmarkEnd w:id="63"/>
                            <w:r w:rsidRPr="000E085E">
                              <w:rPr>
                                <w:lang w:val="en-US"/>
                              </w:rPr>
                              <w:t xml:space="preserve">. </w:t>
                            </w:r>
                            <w:r w:rsidRPr="00A12C2F">
                              <w:rPr>
                                <w:lang w:val="en-US"/>
                              </w:rPr>
                              <w:t xml:space="preserve">The schematics of </w:t>
                            </w:r>
                            <w:r w:rsidR="00BD2DB2">
                              <w:rPr>
                                <w:lang w:val="en-US"/>
                              </w:rPr>
                              <w:t xml:space="preserve">a parallel plate </w:t>
                            </w:r>
                            <w:r>
                              <w:rPr>
                                <w:lang w:val="en-US"/>
                              </w:rPr>
                              <w:t xml:space="preserve">ionization chambers. </w:t>
                            </w:r>
                            <w:r w:rsidR="00731006">
                              <w:rPr>
                                <w:lang w:val="en-US"/>
                              </w:rPr>
                              <w:t xml:space="preserve">An electric field is established on the gas-filled cavity, </w:t>
                            </w:r>
                            <w:r w:rsidR="005C384E">
                              <w:rPr>
                                <w:lang w:val="en-US"/>
                              </w:rPr>
                              <w:t>so when the gas is ionized electrons will move toward the positively charged side</w:t>
                            </w:r>
                            <w:r w:rsidR="008A6B46">
                              <w:rPr>
                                <w:lang w:val="en-US"/>
                              </w:rPr>
                              <w:t>, where they</w:t>
                            </w:r>
                            <w:r w:rsidR="006A18CF">
                              <w:rPr>
                                <w:lang w:val="en-US"/>
                              </w:rPr>
                              <w:t xml:space="preserve"> a</w:t>
                            </w:r>
                            <w:r w:rsidR="008A6B46">
                              <w:rPr>
                                <w:lang w:val="en-US"/>
                              </w:rPr>
                              <w:t xml:space="preserve">re collected by a measuring electrode connected to an electrometer.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D9F13" id="Text Box 37" o:spid="_x0000_s1033" type="#_x0000_t202" style="position:absolute;margin-left:416.65pt;margin-top:226pt;width:467.85pt;height:.05pt;z-index:-2516152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" stroked="f">
                <v:textbox style="mso-fit-shape-to-text:t" inset="0,0,0,0">
                  <w:txbxContent>
                    <w:p w14:paraId="75B4E53B" w14:textId="254FD7BD" w:rsidR="000E085E" w:rsidRPr="00731006" w:rsidRDefault="000E085E" w:rsidP="000E085E">
                      <w:pPr>
                        <w:pStyle w:val="Caption"/>
                        <w:rPr>
                          <w:noProof/>
                          <w:sz w:val="24"/>
                          <w:lang w:val="en-US"/>
                        </w:rPr>
                      </w:pPr>
                      <w:bookmarkStart w:id="64" w:name="_Ref97216960"/>
                      <w:r w:rsidRPr="000E085E">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13</w:t>
                      </w:r>
                      <w:r w:rsidR="005B1E99">
                        <w:rPr>
                          <w:lang w:val="en-US"/>
                        </w:rPr>
                        <w:fldChar w:fldCharType="end"/>
                      </w:r>
                      <w:bookmarkEnd w:id="64"/>
                      <w:r w:rsidRPr="000E085E">
                        <w:rPr>
                          <w:lang w:val="en-US"/>
                        </w:rPr>
                        <w:t xml:space="preserve">. </w:t>
                      </w:r>
                      <w:r w:rsidRPr="00A12C2F">
                        <w:rPr>
                          <w:lang w:val="en-US"/>
                        </w:rPr>
                        <w:t xml:space="preserve">The schematics of </w:t>
                      </w:r>
                      <w:r w:rsidR="00BD2DB2">
                        <w:rPr>
                          <w:lang w:val="en-US"/>
                        </w:rPr>
                        <w:t xml:space="preserve">a parallel plate </w:t>
                      </w:r>
                      <w:r>
                        <w:rPr>
                          <w:lang w:val="en-US"/>
                        </w:rPr>
                        <w:t xml:space="preserve">ionization chambers. </w:t>
                      </w:r>
                      <w:r w:rsidR="00731006">
                        <w:rPr>
                          <w:lang w:val="en-US"/>
                        </w:rPr>
                        <w:t xml:space="preserve">An electric field is established on the gas-filled cavity, </w:t>
                      </w:r>
                      <w:r w:rsidR="005C384E">
                        <w:rPr>
                          <w:lang w:val="en-US"/>
                        </w:rPr>
                        <w:t>so when the gas is ionized electrons will move toward the positively charged side</w:t>
                      </w:r>
                      <w:r w:rsidR="008A6B46">
                        <w:rPr>
                          <w:lang w:val="en-US"/>
                        </w:rPr>
                        <w:t>, where they</w:t>
                      </w:r>
                      <w:r w:rsidR="006A18CF">
                        <w:rPr>
                          <w:lang w:val="en-US"/>
                        </w:rPr>
                        <w:t xml:space="preserve"> a</w:t>
                      </w:r>
                      <w:r w:rsidR="008A6B46">
                        <w:rPr>
                          <w:lang w:val="en-US"/>
                        </w:rPr>
                        <w:t xml:space="preserve">re collected by a measuring electrode connected to an electrometer. </w:t>
                      </w:r>
                    </w:p>
                  </w:txbxContent>
                </v:textbox>
                <w10:wrap type="tight" anchorx="margin"/>
              </v:shape>
            </w:pict>
          </mc:Fallback>
        </mc:AlternateContent>
      </w:r>
      <w:r>
        <w:rPr>
          <w:noProof/>
          <w:lang w:val="en-US"/>
        </w:rPr>
        <w:drawing>
          <wp:inline distT="0" distB="0" distL="0" distR="0" wp14:anchorId="6AE52DD5" wp14:editId="5EC92F79">
            <wp:extent cx="5963840" cy="2773345"/>
            <wp:effectExtent l="0" t="0" r="0" b="825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26">
                      <a:extLst>
                        <a:ext uri="{28A0092B-C50C-407E-A947-70E740481C1C}">
                          <a14:useLocalDpi xmlns:a14="http://schemas.microsoft.com/office/drawing/2010/main" val="0"/>
                        </a:ext>
                      </a:extLst>
                    </a:blip>
                    <a:srcRect l="10485" r="14623" b="38086"/>
                    <a:stretch/>
                  </pic:blipFill>
                  <pic:spPr bwMode="auto">
                    <a:xfrm>
                      <a:off x="0" y="0"/>
                      <a:ext cx="5972632" cy="2777433"/>
                    </a:xfrm>
                    <a:prstGeom prst="rect">
                      <a:avLst/>
                    </a:prstGeom>
                    <a:ln>
                      <a:noFill/>
                    </a:ln>
                    <a:extLst>
                      <a:ext uri="{53640926-AAD7-44D8-BBD7-CCE9431645EC}">
                        <a14:shadowObscured xmlns:a14="http://schemas.microsoft.com/office/drawing/2010/main"/>
                      </a:ext>
                    </a:extLst>
                  </pic:spPr>
                </pic:pic>
              </a:graphicData>
            </a:graphic>
          </wp:inline>
        </w:drawing>
      </w:r>
      <w:r w:rsidR="00BC1B92">
        <w:rPr>
          <w:lang w:val="en-US"/>
        </w:rPr>
        <w:t xml:space="preserve">When the </w:t>
      </w:r>
      <w:r w:rsidR="002D7341">
        <w:rPr>
          <w:lang w:val="en-US"/>
        </w:rPr>
        <w:t>electrons are ionized</w:t>
      </w:r>
      <w:r w:rsidR="001A722E">
        <w:rPr>
          <w:lang w:val="en-US"/>
        </w:rPr>
        <w:t xml:space="preserve"> one of two </w:t>
      </w:r>
      <w:r w:rsidR="006A6C4A">
        <w:rPr>
          <w:lang w:val="en-US"/>
        </w:rPr>
        <w:t xml:space="preserve">things may happen: </w:t>
      </w:r>
      <w:r w:rsidR="00E24F69">
        <w:rPr>
          <w:lang w:val="en-US"/>
        </w:rPr>
        <w:t>I</w:t>
      </w:r>
      <w:r w:rsidR="006A6C4A">
        <w:rPr>
          <w:lang w:val="en-US"/>
        </w:rPr>
        <w:t xml:space="preserve">f the cavity is filled with </w:t>
      </w:r>
      <w:r w:rsidR="007D0D3F">
        <w:rPr>
          <w:lang w:val="en-US"/>
        </w:rPr>
        <w:t xml:space="preserve">electronegative </w:t>
      </w:r>
      <w:r w:rsidR="00B758EC">
        <w:rPr>
          <w:lang w:val="en-US"/>
        </w:rPr>
        <w:t xml:space="preserve">gas with high electron affinity, the electrons will bind to the gas </w:t>
      </w:r>
      <w:r w:rsidR="005C7625">
        <w:rPr>
          <w:lang w:val="en-US"/>
        </w:rPr>
        <w:t xml:space="preserve">to create an ion. The ion will move toward the </w:t>
      </w:r>
      <w:r w:rsidR="006C5A75">
        <w:rPr>
          <w:lang w:val="en-US"/>
        </w:rPr>
        <w:t>positively charged plate</w:t>
      </w:r>
      <w:r w:rsidR="00E24F69">
        <w:rPr>
          <w:lang w:val="en-US"/>
        </w:rPr>
        <w:t xml:space="preserve"> and the charge is “collected” by </w:t>
      </w:r>
      <w:r w:rsidR="003F2638">
        <w:rPr>
          <w:lang w:val="en-US"/>
        </w:rPr>
        <w:t xml:space="preserve">a </w:t>
      </w:r>
      <w:r w:rsidR="00E24F69">
        <w:rPr>
          <w:lang w:val="en-US"/>
        </w:rPr>
        <w:t>measuring electrode</w:t>
      </w:r>
      <w:r w:rsidR="006C5A75">
        <w:rPr>
          <w:lang w:val="en-US"/>
        </w:rPr>
        <w:t xml:space="preserve"> </w:t>
      </w:r>
      <w:r w:rsidR="00E24F69">
        <w:rPr>
          <w:lang w:val="en-US"/>
        </w:rPr>
        <w:t xml:space="preserve">connected to the electrometer. </w:t>
      </w:r>
      <w:r w:rsidR="00C31835">
        <w:rPr>
          <w:lang w:val="en-US"/>
        </w:rPr>
        <w:t>If</w:t>
      </w:r>
      <w:r w:rsidR="00814FCC">
        <w:rPr>
          <w:lang w:val="en-US"/>
        </w:rPr>
        <w:t xml:space="preserve"> the cavity does not have electronegative gas the ionized electrons moves directly to the measuring electrode</w:t>
      </w:r>
      <w:r w:rsidR="003B227F">
        <w:rPr>
          <w:lang w:val="en-US"/>
        </w:rPr>
        <w:t xml:space="preserve"> </w:t>
      </w:r>
      <w:r w:rsidR="003B227F">
        <w:rPr>
          <w:lang w:val="en-US"/>
        </w:rPr>
        <w:fldChar w:fldCharType="begin"/>
      </w:r>
      <w:r w:rsidR="003F507D">
        <w:rPr>
          <w:lang w:val="en-US"/>
        </w:rPr>
        <w:instrText xml:space="preserve"> ADDIN ZOTERO_ITEM CSL_CITATION {"citationID":"rN0TtlSB","properties":{"formattedCitation":"(Podgorsak,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3B227F">
        <w:rPr>
          <w:lang w:val="en-US"/>
        </w:rPr>
        <w:fldChar w:fldCharType="separate"/>
      </w:r>
      <w:r w:rsidR="003B227F" w:rsidRPr="003B227F">
        <w:rPr>
          <w:rFonts w:cs="Times New Roman"/>
          <w:lang w:val="en-US"/>
        </w:rPr>
        <w:t>(</w:t>
      </w:r>
      <w:proofErr w:type="spellStart"/>
      <w:r w:rsidR="003B227F" w:rsidRPr="003B227F">
        <w:rPr>
          <w:rFonts w:cs="Times New Roman"/>
          <w:lang w:val="en-US"/>
        </w:rPr>
        <w:t>Podgorsak</w:t>
      </w:r>
      <w:proofErr w:type="spellEnd"/>
      <w:r w:rsidR="003B227F" w:rsidRPr="003B227F">
        <w:rPr>
          <w:rFonts w:cs="Times New Roman"/>
          <w:lang w:val="en-US"/>
        </w:rPr>
        <w:t>, 2016</w:t>
      </w:r>
      <w:r w:rsidR="003B227F">
        <w:rPr>
          <w:rFonts w:cs="Times New Roman"/>
          <w:lang w:val="en-US"/>
        </w:rPr>
        <w:t>, p.705</w:t>
      </w:r>
      <w:r w:rsidR="003B227F" w:rsidRPr="003B227F">
        <w:rPr>
          <w:rFonts w:cs="Times New Roman"/>
          <w:lang w:val="en-US"/>
        </w:rPr>
        <w:t>)</w:t>
      </w:r>
      <w:r w:rsidR="003B227F">
        <w:rPr>
          <w:lang w:val="en-US"/>
        </w:rPr>
        <w:fldChar w:fldCharType="end"/>
      </w:r>
      <w:r w:rsidR="00AB40BB">
        <w:rPr>
          <w:lang w:val="en-US"/>
        </w:rPr>
        <w:t>.</w:t>
      </w:r>
      <w:r w:rsidR="003B227F">
        <w:rPr>
          <w:lang w:val="en-US"/>
        </w:rPr>
        <w:t xml:space="preserve"> </w:t>
      </w:r>
      <w:r w:rsidR="005039D3">
        <w:rPr>
          <w:lang w:val="en-US"/>
        </w:rPr>
        <w:lastRenderedPageBreak/>
        <w:t>The electrometer measures the accumulated charge</w:t>
      </w:r>
      <w:r w:rsidR="006B3D94">
        <w:rPr>
          <w:lang w:val="en-US"/>
        </w:rPr>
        <w:t xml:space="preserve">, which </w:t>
      </w:r>
      <w:r w:rsidR="00435CAC">
        <w:rPr>
          <w:lang w:val="en-US"/>
        </w:rPr>
        <w:t>is</w:t>
      </w:r>
      <w:r w:rsidR="006B3D94">
        <w:rPr>
          <w:lang w:val="en-US"/>
        </w:rPr>
        <w:t xml:space="preserve"> converted to </w:t>
      </w:r>
      <w:r w:rsidR="00F567F7">
        <w:rPr>
          <w:lang w:val="en-US"/>
        </w:rPr>
        <w:t xml:space="preserve">dose. </w:t>
      </w:r>
      <w:r w:rsidR="00153E39">
        <w:rPr>
          <w:lang w:val="en-US"/>
        </w:rPr>
        <w:br/>
      </w:r>
      <w:r w:rsidR="00FD28EA">
        <w:rPr>
          <w:lang w:val="en-US"/>
        </w:rPr>
        <w:t>If the applied voltage is too low</w:t>
      </w:r>
      <w:r w:rsidR="00216DC6">
        <w:rPr>
          <w:lang w:val="en-US"/>
        </w:rPr>
        <w:t xml:space="preserve"> the </w:t>
      </w:r>
      <w:r w:rsidR="002C60CA">
        <w:rPr>
          <w:lang w:val="en-US"/>
        </w:rPr>
        <w:t>negative ion will tend to recombine with the positive ion</w:t>
      </w:r>
      <w:r w:rsidR="00B64F67">
        <w:rPr>
          <w:lang w:val="en-US"/>
        </w:rPr>
        <w:t>.</w:t>
      </w:r>
      <w:r w:rsidR="002839A0">
        <w:rPr>
          <w:lang w:val="en-US"/>
        </w:rPr>
        <w:t xml:space="preserve"> </w:t>
      </w:r>
      <w:r w:rsidR="00B64F67">
        <w:rPr>
          <w:lang w:val="en-US"/>
        </w:rPr>
        <w:t>The</w:t>
      </w:r>
      <w:r w:rsidR="002839A0">
        <w:rPr>
          <w:lang w:val="en-US"/>
        </w:rPr>
        <w:t xml:space="preserve"> </w:t>
      </w:r>
      <w:r w:rsidR="00B64F67">
        <w:rPr>
          <w:lang w:val="en-US"/>
        </w:rPr>
        <w:t>solution</w:t>
      </w:r>
      <w:r w:rsidR="002839A0">
        <w:rPr>
          <w:lang w:val="en-US"/>
        </w:rPr>
        <w:t xml:space="preserve"> </w:t>
      </w:r>
      <w:r w:rsidR="001A0752">
        <w:rPr>
          <w:lang w:val="en-US"/>
        </w:rPr>
        <w:t xml:space="preserve">is </w:t>
      </w:r>
      <w:r w:rsidR="007148E4">
        <w:rPr>
          <w:lang w:val="en-US"/>
        </w:rPr>
        <w:t xml:space="preserve">increasing the voltage until </w:t>
      </w:r>
      <w:r w:rsidR="00021F68">
        <w:rPr>
          <w:lang w:val="en-US"/>
        </w:rPr>
        <w:t>the measured curren</w:t>
      </w:r>
      <w:r w:rsidR="00EE02C2">
        <w:rPr>
          <w:lang w:val="en-US"/>
        </w:rPr>
        <w:t>t is no longer dependent on voltage</w:t>
      </w:r>
      <w:r w:rsidR="0058507C">
        <w:rPr>
          <w:lang w:val="en-US"/>
        </w:rPr>
        <w:t>, this is called the saturation region</w:t>
      </w:r>
      <w:r w:rsidR="00CC6D97">
        <w:rPr>
          <w:lang w:val="en-US"/>
        </w:rPr>
        <w:t xml:space="preserve"> </w:t>
      </w:r>
      <w:r w:rsidR="00CC6D97">
        <w:rPr>
          <w:lang w:val="en-US"/>
        </w:rPr>
        <w:fldChar w:fldCharType="begin"/>
      </w:r>
      <w:r w:rsidR="00911430">
        <w:rPr>
          <w:lang w:val="en-US"/>
        </w:rPr>
        <w:instrText xml:space="preserve"> ADDIN ZOTERO_ITEM CSL_CITATION {"citationID":"b4QolKuY","properties":{"formattedCitation":"(Attix,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CC6D97">
        <w:rPr>
          <w:lang w:val="en-US"/>
        </w:rPr>
        <w:fldChar w:fldCharType="separate"/>
      </w:r>
      <w:r w:rsidR="00CC6D97" w:rsidRPr="00FC0C8C">
        <w:rPr>
          <w:rFonts w:cs="Times New Roman"/>
          <w:lang w:val="en-US"/>
        </w:rPr>
        <w:t>(</w:t>
      </w:r>
      <w:proofErr w:type="spellStart"/>
      <w:r w:rsidR="00CC6D97" w:rsidRPr="00FC0C8C">
        <w:rPr>
          <w:rFonts w:cs="Times New Roman"/>
          <w:lang w:val="en-US"/>
        </w:rPr>
        <w:t>Attix</w:t>
      </w:r>
      <w:proofErr w:type="spellEnd"/>
      <w:r w:rsidR="00CC6D97" w:rsidRPr="00FC0C8C">
        <w:rPr>
          <w:rFonts w:cs="Times New Roman"/>
          <w:lang w:val="en-US"/>
        </w:rPr>
        <w:t>, 1986</w:t>
      </w:r>
      <w:r w:rsidR="00FC0C8C">
        <w:rPr>
          <w:rFonts w:cs="Times New Roman"/>
          <w:lang w:val="en-US"/>
        </w:rPr>
        <w:t>, p.330-331</w:t>
      </w:r>
      <w:r w:rsidR="00CC6D97" w:rsidRPr="00FC0C8C">
        <w:rPr>
          <w:rFonts w:cs="Times New Roman"/>
          <w:lang w:val="en-US"/>
        </w:rPr>
        <w:t>)</w:t>
      </w:r>
      <w:r w:rsidR="00CC6D97">
        <w:rPr>
          <w:lang w:val="en-US"/>
        </w:rPr>
        <w:fldChar w:fldCharType="end"/>
      </w:r>
      <w:r w:rsidR="008A1C49">
        <w:rPr>
          <w:lang w:val="en-US"/>
        </w:rPr>
        <w:t>.</w:t>
      </w:r>
      <w:r w:rsidR="00153E39">
        <w:rPr>
          <w:lang w:val="en-US"/>
        </w:rPr>
        <w:t xml:space="preserve"> </w:t>
      </w:r>
      <w:r w:rsidR="004153B0">
        <w:rPr>
          <w:lang w:val="en-US"/>
        </w:rPr>
        <w:t xml:space="preserve">The measured output in this region is known as the saturation charge, or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oMath>
      <w:r w:rsidR="00F618D5">
        <w:rPr>
          <w:rFonts w:eastAsiaTheme="minorEastAsia"/>
          <w:lang w:val="en-US"/>
        </w:rPr>
        <w:t xml:space="preserve">. </w:t>
      </w:r>
    </w:p>
    <w:p w14:paraId="42541177" w14:textId="706A299E" w:rsidR="00595D36" w:rsidRDefault="00DC0300" w:rsidP="00CB30D7">
      <w:pPr>
        <w:pStyle w:val="Heading3"/>
        <w:spacing w:line="360" w:lineRule="auto"/>
        <w:rPr>
          <w:lang w:val="en-US"/>
        </w:rPr>
      </w:pPr>
      <w:bookmarkStart w:id="65" w:name="_Ref99012278"/>
      <w:bookmarkStart w:id="66" w:name="_Ref99376583"/>
      <w:bookmarkStart w:id="67" w:name="_Toc103247139"/>
      <w:r>
        <w:rPr>
          <w:lang w:val="en-US"/>
        </w:rPr>
        <w:t>Thimble</w:t>
      </w:r>
      <w:r w:rsidR="00C66EA0">
        <w:rPr>
          <w:lang w:val="en-US"/>
        </w:rPr>
        <w:t xml:space="preserve"> </w:t>
      </w:r>
      <w:r w:rsidR="00595D36">
        <w:rPr>
          <w:lang w:val="en-US"/>
        </w:rPr>
        <w:t>Ionization Chamber</w:t>
      </w:r>
      <w:bookmarkEnd w:id="65"/>
      <w:bookmarkEnd w:id="66"/>
      <w:bookmarkEnd w:id="67"/>
    </w:p>
    <w:p w14:paraId="386B3935" w14:textId="2ACABBD6" w:rsidR="003C08F1" w:rsidRDefault="009E19EF" w:rsidP="00CB30D7">
      <w:pPr>
        <w:spacing w:line="360" w:lineRule="auto"/>
        <w:rPr>
          <w:lang w:val="en-US"/>
        </w:rPr>
      </w:pPr>
      <w:r>
        <w:rPr>
          <w:lang w:val="en-US"/>
        </w:rPr>
        <w:t xml:space="preserve">In </w:t>
      </w:r>
      <w:r>
        <w:rPr>
          <w:lang w:val="en-US"/>
        </w:rPr>
        <w:fldChar w:fldCharType="begin"/>
      </w:r>
      <w:r>
        <w:rPr>
          <w:lang w:val="en-US"/>
        </w:rPr>
        <w:instrText xml:space="preserve"> REF _Ref95388336 \h </w:instrText>
      </w:r>
      <w:r w:rsidR="00CB30D7">
        <w:rPr>
          <w:lang w:val="en-US"/>
        </w:rPr>
        <w:instrText xml:space="preserve"> \* MERGEFORMAT </w:instrText>
      </w:r>
      <w:r>
        <w:rPr>
          <w:lang w:val="en-US"/>
        </w:rPr>
      </w:r>
      <w:r>
        <w:rPr>
          <w:lang w:val="en-US"/>
        </w:rPr>
        <w:fldChar w:fldCharType="separate"/>
      </w:r>
      <w:r w:rsidR="000E19EF" w:rsidRPr="005A225D">
        <w:rPr>
          <w:lang w:val="en-US"/>
        </w:rPr>
        <w:t xml:space="preserve">Figure </w:t>
      </w:r>
      <w:r w:rsidR="000E19EF">
        <w:rPr>
          <w:noProof/>
          <w:lang w:val="en-US"/>
        </w:rPr>
        <w:t>1</w:t>
      </w:r>
      <w:r w:rsidR="000E19EF">
        <w:rPr>
          <w:noProof/>
          <w:lang w:val="en-US"/>
        </w:rPr>
        <w:noBreakHyphen/>
        <w:t>14</w:t>
      </w:r>
      <w:r>
        <w:rPr>
          <w:lang w:val="en-US"/>
        </w:rPr>
        <w:fldChar w:fldCharType="end"/>
      </w:r>
      <w:r>
        <w:rPr>
          <w:lang w:val="en-US"/>
        </w:rPr>
        <w:t xml:space="preserve"> we see a thimble (a.k.a. farmer type) ionization chamber. </w:t>
      </w:r>
      <w:r w:rsidR="00A937B6">
        <w:rPr>
          <w:lang w:val="en-US"/>
        </w:rPr>
        <w:t xml:space="preserve">The chamber differs from the parallel-plate type </w:t>
      </w:r>
      <w:r w:rsidR="00DF5521">
        <w:rPr>
          <w:lang w:val="en-US"/>
        </w:rPr>
        <w:t xml:space="preserve">by having a graphite thimble surrounding the gas-filled cavity. </w:t>
      </w:r>
      <w:r w:rsidR="003E028E">
        <w:rPr>
          <w:lang w:val="en-US"/>
        </w:rPr>
        <w:t>The graphite is</w:t>
      </w:r>
      <w:r w:rsidR="0001580D">
        <w:rPr>
          <w:lang w:val="en-US"/>
        </w:rPr>
        <w:t xml:space="preserve"> chosen because it</w:t>
      </w:r>
      <w:r w:rsidR="00196363">
        <w:rPr>
          <w:lang w:val="en-US"/>
        </w:rPr>
        <w:t xml:space="preserve"> protects the sensitive </w:t>
      </w:r>
      <w:r w:rsidR="00C15E8A">
        <w:rPr>
          <w:lang w:val="en-US"/>
        </w:rPr>
        <w:t>volume</w:t>
      </w:r>
      <w:r w:rsidR="00F177D2">
        <w:rPr>
          <w:lang w:val="en-US"/>
        </w:rPr>
        <w:t xml:space="preserve"> and </w:t>
      </w:r>
      <w:r w:rsidR="00504ABF">
        <w:rPr>
          <w:lang w:val="en-US"/>
        </w:rPr>
        <w:t>it is air</w:t>
      </w:r>
      <w:r w:rsidR="00DE71C2">
        <w:rPr>
          <w:lang w:val="en-US"/>
        </w:rPr>
        <w:t xml:space="preserve"> equivalent</w:t>
      </w:r>
      <w:r w:rsidR="006D7E0A">
        <w:rPr>
          <w:lang w:val="en-US"/>
        </w:rPr>
        <w:t>, therefore</w:t>
      </w:r>
      <w:r w:rsidR="00E74A70">
        <w:rPr>
          <w:lang w:val="en-US"/>
        </w:rPr>
        <w:t xml:space="preserve"> </w:t>
      </w:r>
      <w:r w:rsidR="001A12B8">
        <w:rPr>
          <w:lang w:val="en-US"/>
        </w:rPr>
        <w:t>minimiz</w:t>
      </w:r>
      <w:r w:rsidR="006D7E0A">
        <w:rPr>
          <w:lang w:val="en-US"/>
        </w:rPr>
        <w:t>ing</w:t>
      </w:r>
      <w:r w:rsidR="001A12B8">
        <w:rPr>
          <w:lang w:val="en-US"/>
        </w:rPr>
        <w:t xml:space="preserve"> the </w:t>
      </w:r>
      <w:r w:rsidR="00EA4671">
        <w:rPr>
          <w:lang w:val="en-US"/>
        </w:rPr>
        <w:t xml:space="preserve">density </w:t>
      </w:r>
      <w:r w:rsidR="001A12B8">
        <w:rPr>
          <w:lang w:val="en-US"/>
        </w:rPr>
        <w:t>difference between cavity and wall</w:t>
      </w:r>
      <w:r w:rsidR="006D7E0A">
        <w:rPr>
          <w:lang w:val="en-US"/>
        </w:rPr>
        <w:t>. This</w:t>
      </w:r>
      <w:r w:rsidR="001A12B8">
        <w:rPr>
          <w:lang w:val="en-US"/>
        </w:rPr>
        <w:t xml:space="preserve"> </w:t>
      </w:r>
      <w:r w:rsidR="00D50FE1">
        <w:rPr>
          <w:lang w:val="en-US"/>
        </w:rPr>
        <w:t>achieve</w:t>
      </w:r>
      <w:r w:rsidR="006D7E0A">
        <w:rPr>
          <w:lang w:val="en-US"/>
        </w:rPr>
        <w:t>s</w:t>
      </w:r>
      <w:r w:rsidR="00D50FE1">
        <w:rPr>
          <w:lang w:val="en-US"/>
        </w:rPr>
        <w:t xml:space="preserve"> charged particle equilibrium </w:t>
      </w:r>
      <w:r w:rsidR="0045030A">
        <w:rPr>
          <w:lang w:val="en-US"/>
        </w:rPr>
        <w:fldChar w:fldCharType="begin"/>
      </w:r>
      <w:r w:rsidR="003F507D">
        <w:rPr>
          <w:lang w:val="en-US"/>
        </w:rPr>
        <w:instrText xml:space="preserve"> ADDIN ZOTERO_ITEM CSL_CITATION {"citationID":"Il5Auwd7","properties":{"formattedCitation":"(Shortt et al., 2002)","plainCitation":"(Shortt et al., 2002)","noteIndex":0},"citationItems":[{"id":79,"uris":["http://zotero.org/users/9228513/items/9X6MZPUA"],"itemData":{"id":79,"type":"article-journal","abstract":"Air-ﬁlled ionization chambers are used widely for radiation dosimetry. For some applications it is important to know the effect on the chamber response of photon attenuation and scattering in the chamber walls. Traditionally, the wall effect is determined by measuring the chamber response as a function of wall thickness and extrapolating linearly to zero thickness. We have constructed a spherical graphite chamber with variable wall thickness. The change in the chamber response with wall thickness has been measured in a 137Cs γ -ray beam. Our data show that the change in response is not linear with wall thickness, in agreement with the theoretical prediction of Bielajew (1990 Med. Phys. 17 583–7). A linear versus non-linear extrapolation of the measured data to zero wall thickness leads to a difference of almost 1% in the estimate of the wall correction factor, Kw. The value of Kw obtained using the non-linear extrapolation is in good agreement with the result obtained using Monte Carlo techniques.","container-title":"Physics in Medicine and Biology","DOI":"10.1088/0031-9155/47/10/308","ISSN":"00319155","issue":"10","journalAbbreviation":"Phys. Med. Biol.","language":"en","page":"1721-1731","source":"DOI.org (Crossref)","title":"The effect of wall thickness on the response of a spherical ionization chamber","volume":"47","author":[{"family":"Shortt","given":"K R"},{"family":"Bielajew","given":"A F"},{"family":"Ross","given":"C K"},{"family":"Stewart","given":"K J"},{"family":"Burke","given":"J T"},{"family":"Corsten","given":"M J"}],"issued":{"date-parts":[["2002",5,21]]}}}],"schema":"https://github.com/citation-style-language/schema/raw/master/csl-citation.json"} </w:instrText>
      </w:r>
      <w:r w:rsidR="0045030A">
        <w:rPr>
          <w:lang w:val="en-US"/>
        </w:rPr>
        <w:fldChar w:fldCharType="separate"/>
      </w:r>
      <w:r w:rsidR="0045030A" w:rsidRPr="0045030A">
        <w:rPr>
          <w:rFonts w:cs="Times New Roman"/>
          <w:lang w:val="en-US"/>
        </w:rPr>
        <w:t>(</w:t>
      </w:r>
      <w:proofErr w:type="spellStart"/>
      <w:r w:rsidR="0045030A" w:rsidRPr="0045030A">
        <w:rPr>
          <w:rFonts w:cs="Times New Roman"/>
          <w:lang w:val="en-US"/>
        </w:rPr>
        <w:t>Shortt</w:t>
      </w:r>
      <w:proofErr w:type="spellEnd"/>
      <w:r w:rsidR="0045030A" w:rsidRPr="0045030A">
        <w:rPr>
          <w:rFonts w:cs="Times New Roman"/>
          <w:lang w:val="en-US"/>
        </w:rPr>
        <w:t xml:space="preserve"> et al., 2002)</w:t>
      </w:r>
      <w:r w:rsidR="0045030A">
        <w:rPr>
          <w:lang w:val="en-US"/>
        </w:rPr>
        <w:fldChar w:fldCharType="end"/>
      </w:r>
      <w:r w:rsidR="0048463D">
        <w:rPr>
          <w:lang w:val="en-US"/>
        </w:rPr>
        <w:t>.</w:t>
      </w:r>
      <w:r w:rsidR="00E74A70">
        <w:rPr>
          <w:lang w:val="en-US"/>
        </w:rPr>
        <w:t xml:space="preserve"> </w:t>
      </w:r>
      <w:r w:rsidR="00D746B0">
        <w:rPr>
          <w:lang w:val="en-US"/>
        </w:rPr>
        <w:t>The</w:t>
      </w:r>
      <w:r w:rsidR="00E152C7">
        <w:rPr>
          <w:lang w:val="en-US"/>
        </w:rPr>
        <w:t xml:space="preserve"> protection cap</w:t>
      </w:r>
      <w:r w:rsidR="00D746B0">
        <w:rPr>
          <w:lang w:val="en-US"/>
        </w:rPr>
        <w:t xml:space="preserve"> is not shown in </w:t>
      </w:r>
      <w:r w:rsidR="00B4201B">
        <w:rPr>
          <w:lang w:val="en-US"/>
        </w:rPr>
        <w:fldChar w:fldCharType="begin"/>
      </w:r>
      <w:r w:rsidR="00B4201B">
        <w:rPr>
          <w:lang w:val="en-US"/>
        </w:rPr>
        <w:instrText xml:space="preserve"> REF _Ref95388336 \h </w:instrText>
      </w:r>
      <w:r w:rsidR="00CB30D7">
        <w:rPr>
          <w:lang w:val="en-US"/>
        </w:rPr>
        <w:instrText xml:space="preserve"> \* MERGEFORMAT </w:instrText>
      </w:r>
      <w:r w:rsidR="00B4201B">
        <w:rPr>
          <w:lang w:val="en-US"/>
        </w:rPr>
      </w:r>
      <w:r w:rsidR="00B4201B">
        <w:rPr>
          <w:lang w:val="en-US"/>
        </w:rPr>
        <w:fldChar w:fldCharType="separate"/>
      </w:r>
      <w:r w:rsidR="000E19EF" w:rsidRPr="005A225D">
        <w:rPr>
          <w:lang w:val="en-US"/>
        </w:rPr>
        <w:t xml:space="preserve">Figure </w:t>
      </w:r>
      <w:r w:rsidR="000E19EF">
        <w:rPr>
          <w:noProof/>
          <w:lang w:val="en-US"/>
        </w:rPr>
        <w:t>1</w:t>
      </w:r>
      <w:r w:rsidR="000E19EF">
        <w:rPr>
          <w:noProof/>
          <w:lang w:val="en-US"/>
        </w:rPr>
        <w:noBreakHyphen/>
        <w:t>14</w:t>
      </w:r>
      <w:r w:rsidR="00B4201B">
        <w:rPr>
          <w:lang w:val="en-US"/>
        </w:rPr>
        <w:fldChar w:fldCharType="end"/>
      </w:r>
      <w:r w:rsidR="00B4201B">
        <w:rPr>
          <w:lang w:val="en-US"/>
        </w:rPr>
        <w:t xml:space="preserve"> but</w:t>
      </w:r>
      <w:r w:rsidR="00E152C7">
        <w:rPr>
          <w:lang w:val="en-US"/>
        </w:rPr>
        <w:t xml:space="preserve"> surrounds the wall </w:t>
      </w:r>
      <w:r w:rsidR="00DB670A">
        <w:rPr>
          <w:lang w:val="en-US"/>
        </w:rPr>
        <w:t xml:space="preserve">and </w:t>
      </w:r>
      <w:r w:rsidR="00486745">
        <w:rPr>
          <w:lang w:val="en-US"/>
        </w:rPr>
        <w:t>ensures that we</w:t>
      </w:r>
      <w:r w:rsidR="00AC23C9">
        <w:rPr>
          <w:lang w:val="en-US"/>
        </w:rPr>
        <w:t xml:space="preserve"> a</w:t>
      </w:r>
      <w:r w:rsidR="00486745">
        <w:rPr>
          <w:lang w:val="en-US"/>
        </w:rPr>
        <w:t>re passed the buildup region when the</w:t>
      </w:r>
      <w:r w:rsidR="00542F9E">
        <w:rPr>
          <w:lang w:val="en-US"/>
        </w:rPr>
        <w:t xml:space="preserve"> secondary</w:t>
      </w:r>
      <w:r w:rsidR="00486745">
        <w:rPr>
          <w:lang w:val="en-US"/>
        </w:rPr>
        <w:t xml:space="preserve"> electrons reach the wall and the cavity (see </w:t>
      </w:r>
      <w:r w:rsidR="00486745">
        <w:rPr>
          <w:lang w:val="en-US"/>
        </w:rPr>
        <w:fldChar w:fldCharType="begin"/>
      </w:r>
      <w:r w:rsidR="00486745">
        <w:rPr>
          <w:lang w:val="en-US"/>
        </w:rPr>
        <w:instrText xml:space="preserve"> REF _Ref99377984 \r \h </w:instrText>
      </w:r>
      <w:r w:rsidR="00CB30D7">
        <w:rPr>
          <w:lang w:val="en-US"/>
        </w:rPr>
        <w:instrText xml:space="preserve"> \* MERGEFORMAT </w:instrText>
      </w:r>
      <w:r w:rsidR="00486745">
        <w:rPr>
          <w:lang w:val="en-US"/>
        </w:rPr>
      </w:r>
      <w:r w:rsidR="00486745">
        <w:rPr>
          <w:lang w:val="en-US"/>
        </w:rPr>
        <w:fldChar w:fldCharType="separate"/>
      </w:r>
      <w:r w:rsidR="000E19EF">
        <w:rPr>
          <w:lang w:val="en-US"/>
        </w:rPr>
        <w:t>1.1.2.4</w:t>
      </w:r>
      <w:r w:rsidR="00486745">
        <w:rPr>
          <w:lang w:val="en-US"/>
        </w:rPr>
        <w:fldChar w:fldCharType="end"/>
      </w:r>
      <w:r w:rsidR="00486745">
        <w:rPr>
          <w:lang w:val="en-US"/>
        </w:rPr>
        <w:t>)</w:t>
      </w:r>
      <w:r w:rsidR="00052090">
        <w:rPr>
          <w:lang w:val="en-US"/>
        </w:rPr>
        <w:t>.</w:t>
      </w:r>
      <w:r w:rsidR="00486745">
        <w:rPr>
          <w:lang w:val="en-US"/>
        </w:rPr>
        <w:t xml:space="preserve"> </w:t>
      </w:r>
      <w:r w:rsidR="00935413">
        <w:rPr>
          <w:lang w:val="en-US"/>
        </w:rPr>
        <w:t xml:space="preserve">The </w:t>
      </w:r>
      <w:r w:rsidR="00C91E6F">
        <w:rPr>
          <w:lang w:val="en-US"/>
        </w:rPr>
        <w:t>chamber has a central electrode connected to the electrometer</w:t>
      </w:r>
      <w:r w:rsidR="009E6BE6">
        <w:rPr>
          <w:lang w:val="en-US"/>
        </w:rPr>
        <w:t>.</w:t>
      </w:r>
      <w:r w:rsidR="00585A78">
        <w:rPr>
          <w:lang w:val="en-US"/>
        </w:rPr>
        <w:t xml:space="preserve"> </w:t>
      </w:r>
      <w:r w:rsidR="00346E08">
        <w:rPr>
          <w:lang w:val="en-US"/>
        </w:rPr>
        <w:br/>
      </w:r>
      <w:r w:rsidR="00BA3795">
        <w:rPr>
          <w:lang w:val="en-US"/>
        </w:rPr>
        <w:t xml:space="preserve">In a thimble ionization </w:t>
      </w:r>
      <w:r w:rsidR="00E461B5">
        <w:rPr>
          <w:lang w:val="en-US"/>
        </w:rPr>
        <w:t>chamber,</w:t>
      </w:r>
      <w:r w:rsidR="00BA3795">
        <w:rPr>
          <w:lang w:val="en-US"/>
        </w:rPr>
        <w:t xml:space="preserve"> we want to find the exposure</w:t>
      </w:r>
      <w:r w:rsidR="00446DD0">
        <w:rPr>
          <w:lang w:val="en-US"/>
        </w:rPr>
        <w:t xml:space="preserve"> (see </w:t>
      </w:r>
      <w:r w:rsidR="00446DD0">
        <w:rPr>
          <w:lang w:val="en-US"/>
        </w:rPr>
        <w:fldChar w:fldCharType="begin"/>
      </w:r>
      <w:r w:rsidR="00446DD0">
        <w:rPr>
          <w:lang w:val="en-US"/>
        </w:rPr>
        <w:instrText xml:space="preserve"> REF _Ref94700940 \r \h </w:instrText>
      </w:r>
      <w:r w:rsidR="00CB30D7">
        <w:rPr>
          <w:lang w:val="en-US"/>
        </w:rPr>
        <w:instrText xml:space="preserve"> \* MERGEFORMAT </w:instrText>
      </w:r>
      <w:r w:rsidR="00446DD0">
        <w:rPr>
          <w:lang w:val="en-US"/>
        </w:rPr>
      </w:r>
      <w:r w:rsidR="00446DD0">
        <w:rPr>
          <w:lang w:val="en-US"/>
        </w:rPr>
        <w:fldChar w:fldCharType="separate"/>
      </w:r>
      <w:r w:rsidR="000E19EF">
        <w:rPr>
          <w:lang w:val="en-US"/>
        </w:rPr>
        <w:t>1.3.1</w:t>
      </w:r>
      <w:r w:rsidR="00446DD0">
        <w:rPr>
          <w:lang w:val="en-US"/>
        </w:rPr>
        <w:fldChar w:fldCharType="end"/>
      </w:r>
      <w:r w:rsidR="00446DD0">
        <w:rPr>
          <w:lang w:val="en-US"/>
        </w:rPr>
        <w:t>)</w:t>
      </w:r>
      <w:r w:rsidR="00E461B5">
        <w:rPr>
          <w:lang w:val="en-US"/>
        </w:rPr>
        <w:t xml:space="preserve"> to measure absorbed dose in the sensitive volume. Rearranging equation </w:t>
      </w:r>
      <w:r w:rsidR="00E461B5">
        <w:rPr>
          <w:lang w:val="en-US"/>
        </w:rPr>
        <w:fldChar w:fldCharType="begin"/>
      </w:r>
      <w:r w:rsidR="00E461B5">
        <w:rPr>
          <w:lang w:val="en-US"/>
        </w:rPr>
        <w:instrText xml:space="preserve"> REF _Ref97207347 \h </w:instrText>
      </w:r>
      <w:r w:rsidR="00CB30D7">
        <w:rPr>
          <w:lang w:val="en-US"/>
        </w:rPr>
        <w:instrText xml:space="preserve"> \* MERGEFORMAT </w:instrText>
      </w:r>
      <w:r w:rsidR="00E461B5">
        <w:rPr>
          <w:lang w:val="en-US"/>
        </w:rPr>
      </w:r>
      <w:r w:rsidR="00E461B5">
        <w:rPr>
          <w:lang w:val="en-US"/>
        </w:rPr>
        <w:fldChar w:fldCharType="separate"/>
      </w:r>
      <w:r w:rsidR="000E19EF" w:rsidRPr="000E19EF">
        <w:rPr>
          <w:noProof/>
          <w:lang w:val="en-US"/>
        </w:rPr>
        <w:t>1</w:t>
      </w:r>
      <w:r w:rsidR="000E19EF" w:rsidRPr="000E19EF">
        <w:rPr>
          <w:noProof/>
          <w:lang w:val="en-US"/>
        </w:rPr>
        <w:noBreakHyphen/>
        <w:t>11</w:t>
      </w:r>
      <w:r w:rsidR="00E461B5">
        <w:rPr>
          <w:lang w:val="en-US"/>
        </w:rPr>
        <w:fldChar w:fldCharType="end"/>
      </w:r>
      <w:r w:rsidR="00E461B5">
        <w:rPr>
          <w:lang w:val="en-US"/>
        </w:rPr>
        <w:t xml:space="preserve"> we see that </w:t>
      </w:r>
      <w:r w:rsidR="00B773F5">
        <w:rPr>
          <w:lang w:val="en-US"/>
        </w:rPr>
        <w:t>collision KERMA might be written as</w:t>
      </w:r>
    </w:p>
    <w:p w14:paraId="6A4D5EE9" w14:textId="71D7E69E" w:rsidR="00E1055B" w:rsidRDefault="00FE17CB" w:rsidP="00CB30D7">
      <w:pPr>
        <w:spacing w:line="360" w:lineRule="auto"/>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c</m:t>
              </m:r>
            </m:sub>
          </m:sSub>
          <m:r>
            <w:rPr>
              <w:rFonts w:ascii="Cambria Math" w:hAnsi="Cambria Math"/>
              <w:lang w:val="en-US"/>
            </w:rPr>
            <m:t>= X</m:t>
          </m:r>
          <m:d>
            <m:dPr>
              <m:ctrlPr>
                <w:rPr>
                  <w:rFonts w:ascii="Cambria Math" w:hAnsi="Cambria Math"/>
                  <w:i/>
                  <w:lang w:val="en-US"/>
                </w:rPr>
              </m:ctrlPr>
            </m:dPr>
            <m:e>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W</m:t>
                      </m:r>
                    </m:e>
                  </m:acc>
                </m:num>
                <m:den>
                  <m:r>
                    <w:rPr>
                      <w:rFonts w:ascii="Cambria Math" w:hAnsi="Cambria Math"/>
                      <w:lang w:val="en-US"/>
                    </w:rPr>
                    <m:t>e</m:t>
                  </m:r>
                </m:den>
              </m:f>
            </m:e>
          </m:d>
          <m:r>
            <w:rPr>
              <w:rFonts w:ascii="Cambria Math" w:hAnsi="Cambria Math"/>
              <w:lang w:val="en-US"/>
            </w:rPr>
            <m:t xml:space="preserve">  .</m:t>
          </m:r>
        </m:oMath>
      </m:oMathPara>
    </w:p>
    <w:p w14:paraId="01FF81AC" w14:textId="3682C8DF" w:rsidR="003C08F1" w:rsidRDefault="00D712BE" w:rsidP="00CB30D7">
      <w:pPr>
        <w:spacing w:line="360" w:lineRule="auto"/>
        <w:rPr>
          <w:rFonts w:eastAsiaTheme="minorEastAsia"/>
          <w:lang w:val="en-US"/>
        </w:rPr>
      </w:pPr>
      <w:r>
        <w:rPr>
          <w:lang w:val="en-US"/>
        </w:rPr>
        <w:t xml:space="preserve">From equation </w:t>
      </w:r>
      <w:r>
        <w:rPr>
          <w:rFonts w:eastAsiaTheme="minorEastAsia"/>
          <w:lang w:val="en-US"/>
        </w:rPr>
        <w:fldChar w:fldCharType="begin"/>
      </w:r>
      <w:r>
        <w:rPr>
          <w:rFonts w:eastAsiaTheme="minorEastAsia"/>
          <w:lang w:val="en-US"/>
        </w:rPr>
        <w:instrText xml:space="preserve"> REF _Ref98952580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0E19EF" w:rsidRPr="000E19EF">
        <w:rPr>
          <w:noProof/>
          <w:lang w:val="en-US"/>
        </w:rPr>
        <w:t>1</w:t>
      </w:r>
      <w:r w:rsidR="000E19EF" w:rsidRPr="000E19EF">
        <w:rPr>
          <w:noProof/>
          <w:lang w:val="en-US"/>
        </w:rPr>
        <w:noBreakHyphen/>
        <w:t>10</w:t>
      </w:r>
      <w:r>
        <w:rPr>
          <w:rFonts w:eastAsiaTheme="minorEastAsia"/>
          <w:lang w:val="en-US"/>
        </w:rPr>
        <w:fldChar w:fldCharType="end"/>
      </w:r>
      <w:r>
        <w:rPr>
          <w:rFonts w:eastAsiaTheme="minorEastAsia"/>
          <w:lang w:val="en-US"/>
        </w:rPr>
        <w:t xml:space="preserve"> </w:t>
      </w:r>
      <w:r w:rsidR="00DF6635">
        <w:rPr>
          <w:rFonts w:eastAsiaTheme="minorEastAsia"/>
          <w:lang w:val="en-US"/>
        </w:rPr>
        <w:t xml:space="preserve">we have the expression for exposure. Replacing the infinitesimal </w:t>
      </w:r>
      <m:oMath>
        <m:r>
          <w:rPr>
            <w:rFonts w:ascii="Cambria Math" w:eastAsiaTheme="minorEastAsia" w:hAnsi="Cambria Math"/>
            <w:lang w:val="en-US"/>
          </w:rPr>
          <m:t>dQ/dm</m:t>
        </m:r>
      </m:oMath>
      <w:r w:rsidR="00FB3815">
        <w:rPr>
          <w:rFonts w:eastAsiaTheme="minorEastAsia"/>
          <w:lang w:val="en-US"/>
        </w:rPr>
        <w:t xml:space="preserve"> with</w:t>
      </w:r>
      <w:r w:rsidR="00B773F5">
        <w:rPr>
          <w:lang w:val="en-US"/>
        </w:rPr>
        <w:t xml:space="preserve"> </w:t>
      </w:r>
      <w:r w:rsidR="009F1669">
        <w:rPr>
          <w:lang w:val="en-US"/>
        </w:rPr>
        <w:t>the satur</w:t>
      </w:r>
      <w:r w:rsidR="00491BA2">
        <w:rPr>
          <w:lang w:val="en-US"/>
        </w:rPr>
        <w:t xml:space="preserve">ated charge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oMath>
      <w:r w:rsidR="006B2834">
        <w:rPr>
          <w:rFonts w:eastAsiaTheme="minorEastAsia"/>
          <w:lang w:val="en-US"/>
        </w:rPr>
        <w:t xml:space="preserve"> </w:t>
      </w:r>
      <w:r w:rsidR="00B3514C">
        <w:rPr>
          <w:rFonts w:eastAsiaTheme="minorEastAsia"/>
          <w:lang w:val="en-US"/>
        </w:rPr>
        <w:t xml:space="preserve">and total air mass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F618D5">
        <w:rPr>
          <w:rFonts w:eastAsiaTheme="minorEastAsia"/>
          <w:lang w:val="en-US"/>
        </w:rPr>
        <w:t>, we get</w:t>
      </w:r>
      <w:r w:rsidR="006C396A">
        <w:rPr>
          <w:rFonts w:eastAsiaTheme="minorEastAsia"/>
          <w:lang w:val="en-US"/>
        </w:rPr>
        <w:t xml:space="preserve"> collision KERMA for air</w:t>
      </w:r>
      <w:r w:rsidR="005D56A5">
        <w:rPr>
          <w:rFonts w:eastAsiaTheme="minorEastAsia"/>
          <w:lang w:val="en-US"/>
        </w:rPr>
        <w:t xml:space="preserve"> </w:t>
      </w:r>
      <w:r w:rsidR="00491BA2">
        <w:rPr>
          <w:rFonts w:eastAsiaTheme="minorEastAsia"/>
          <w:lang w:val="en-US"/>
        </w:rPr>
        <w:t xml:space="preserve"> </w:t>
      </w:r>
    </w:p>
    <w:p w14:paraId="0E253790" w14:textId="45D45663" w:rsidR="00491BA2" w:rsidRPr="003571C6" w:rsidRDefault="00FE17CB" w:rsidP="00CB30D7">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air</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air</m:t>
                  </m:r>
                </m:sub>
              </m:sSub>
            </m:den>
          </m:f>
          <m:r>
            <w:rPr>
              <w:rFonts w:ascii="Cambria Math" w:hAnsi="Cambria Math"/>
              <w:lang w:val="en-US"/>
            </w:rPr>
            <m:t xml:space="preserve"> </m:t>
          </m:r>
          <m:d>
            <m:dPr>
              <m:ctrlPr>
                <w:rPr>
                  <w:rFonts w:ascii="Cambria Math" w:hAnsi="Cambria Math"/>
                  <w:i/>
                  <w:lang w:val="en-US"/>
                </w:rPr>
              </m:ctrlPr>
            </m:dPr>
            <m:e>
              <m:acc>
                <m:accPr>
                  <m:chr m:val="̅"/>
                  <m:ctrlPr>
                    <w:rPr>
                      <w:rFonts w:ascii="Cambria Math" w:hAnsi="Cambria Math"/>
                      <w:i/>
                      <w:lang w:val="en-US"/>
                    </w:rPr>
                  </m:ctrlPr>
                </m:accPr>
                <m:e>
                  <m:f>
                    <m:fPr>
                      <m:ctrlPr>
                        <w:rPr>
                          <w:rFonts w:ascii="Cambria Math" w:hAnsi="Cambria Math"/>
                          <w:i/>
                          <w:lang w:val="en-US"/>
                        </w:rPr>
                      </m:ctrlPr>
                    </m:fPr>
                    <m:num>
                      <m:r>
                        <w:rPr>
                          <w:rFonts w:ascii="Cambria Math" w:hAnsi="Cambria Math"/>
                          <w:lang w:val="en-US"/>
                        </w:rPr>
                        <m:t>W</m:t>
                      </m:r>
                    </m:num>
                    <m:den>
                      <m:r>
                        <w:rPr>
                          <w:rFonts w:ascii="Cambria Math" w:hAnsi="Cambria Math"/>
                          <w:lang w:val="en-US"/>
                        </w:rPr>
                        <m:t>e</m:t>
                      </m:r>
                    </m:den>
                  </m:f>
                </m:e>
              </m:acc>
            </m:e>
          </m:d>
          <m:r>
            <w:rPr>
              <w:rFonts w:ascii="Cambria Math" w:hAnsi="Cambria Math"/>
              <w:lang w:val="en-US"/>
            </w:rPr>
            <m:t xml:space="preserve"> .</m:t>
          </m:r>
        </m:oMath>
      </m:oMathPara>
    </w:p>
    <w:p w14:paraId="0ED82171" w14:textId="6CDE10F1" w:rsidR="00A52AA8" w:rsidRDefault="006367A4" w:rsidP="00CB30D7">
      <w:pPr>
        <w:spacing w:line="360" w:lineRule="auto"/>
        <w:rPr>
          <w:rFonts w:eastAsiaTheme="minorEastAsia"/>
          <w:lang w:val="en-US"/>
        </w:rPr>
      </w:pPr>
      <w:r>
        <w:rPr>
          <w:rFonts w:eastAsiaTheme="minorEastAsia"/>
          <w:lang w:val="en-US"/>
        </w:rPr>
        <w:t xml:space="preserve">CPE is achieved in a thimble ionization chamber, so </w:t>
      </w:r>
      <w:r w:rsidR="00D400D5">
        <w:rPr>
          <w:rFonts w:eastAsiaTheme="minorEastAsia"/>
          <w:lang w:val="en-US"/>
        </w:rPr>
        <w:t xml:space="preserve">absorbed dose can be found using equation </w:t>
      </w:r>
      <w:r w:rsidR="00D400D5">
        <w:rPr>
          <w:rFonts w:eastAsiaTheme="minorEastAsia"/>
          <w:lang w:val="en-US"/>
        </w:rPr>
        <w:fldChar w:fldCharType="begin"/>
      </w:r>
      <w:r w:rsidR="00D400D5">
        <w:rPr>
          <w:rFonts w:eastAsiaTheme="minorEastAsia"/>
          <w:lang w:val="en-US"/>
        </w:rPr>
        <w:instrText xml:space="preserve"> REF _Ref97207315 \h </w:instrText>
      </w:r>
      <w:r w:rsidR="00CB30D7">
        <w:rPr>
          <w:rFonts w:eastAsiaTheme="minorEastAsia"/>
          <w:lang w:val="en-US"/>
        </w:rPr>
        <w:instrText xml:space="preserve"> \* MERGEFORMAT </w:instrText>
      </w:r>
      <w:r w:rsidR="00D400D5">
        <w:rPr>
          <w:rFonts w:eastAsiaTheme="minorEastAsia"/>
          <w:lang w:val="en-US"/>
        </w:rPr>
      </w:r>
      <w:r w:rsidR="00D400D5">
        <w:rPr>
          <w:rFonts w:eastAsiaTheme="minorEastAsia"/>
          <w:lang w:val="en-US"/>
        </w:rPr>
        <w:fldChar w:fldCharType="separate"/>
      </w:r>
      <w:r w:rsidR="000E19EF" w:rsidRPr="000E19EF">
        <w:rPr>
          <w:noProof/>
          <w:lang w:val="en-US"/>
        </w:rPr>
        <w:t>1</w:t>
      </w:r>
      <w:r w:rsidR="000E19EF" w:rsidRPr="000E19EF">
        <w:rPr>
          <w:noProof/>
          <w:lang w:val="en-US"/>
        </w:rPr>
        <w:noBreakHyphen/>
        <w:t>12</w:t>
      </w:r>
      <w:r w:rsidR="00D400D5">
        <w:rPr>
          <w:rFonts w:eastAsiaTheme="minorEastAsia"/>
          <w:lang w:val="en-US"/>
        </w:rPr>
        <w:fldChar w:fldCharType="end"/>
      </w:r>
      <w:r w:rsidR="00D400D5">
        <w:rPr>
          <w:rFonts w:eastAsiaTheme="minorEastAsia"/>
          <w:lang w:val="en-US"/>
        </w:rPr>
        <w:t xml:space="preserve">. </w:t>
      </w:r>
      <w:r w:rsidR="004F18C6">
        <w:rPr>
          <w:rFonts w:eastAsiaTheme="minorEastAsia"/>
          <w:lang w:val="en-US"/>
        </w:rPr>
        <w:t>But the challenge arises</w:t>
      </w:r>
      <w:r w:rsidR="00901DE0">
        <w:rPr>
          <w:rFonts w:eastAsiaTheme="minorEastAsia"/>
          <w:lang w:val="en-US"/>
        </w:rPr>
        <w:t xml:space="preserve"> </w:t>
      </w:r>
      <w:r w:rsidR="004F18C6">
        <w:rPr>
          <w:rFonts w:eastAsiaTheme="minorEastAsia"/>
          <w:lang w:val="en-US"/>
        </w:rPr>
        <w:t xml:space="preserve">when finding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901DE0">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901DE0">
        <w:rPr>
          <w:rFonts w:eastAsiaTheme="minorEastAsia"/>
          <w:lang w:val="en-US"/>
        </w:rPr>
        <w:t xml:space="preserve"> </w:t>
      </w:r>
      <w:r w:rsidR="00ED5BCC">
        <w:rPr>
          <w:rFonts w:eastAsiaTheme="minorEastAsia"/>
          <w:lang w:val="en-US"/>
        </w:rPr>
        <w:t xml:space="preserve">is </w:t>
      </w:r>
      <w:r w:rsidR="004F18C6">
        <w:rPr>
          <w:rFonts w:eastAsiaTheme="minorEastAsia"/>
          <w:lang w:val="en-US"/>
        </w:rPr>
        <w:t xml:space="preserve">found using </w:t>
      </w:r>
      <w:r w:rsidR="00263A73">
        <w:rPr>
          <w:rFonts w:eastAsiaTheme="minorEastAsia"/>
          <w:lang w:val="en-US"/>
        </w:rPr>
        <w:t>the effective volume</w:t>
      </w:r>
      <w:r w:rsidR="00583378">
        <w:rPr>
          <w:rFonts w:eastAsiaTheme="minorEastAsia"/>
          <w:lang w:val="en-US"/>
        </w:rPr>
        <w:t>, which</w:t>
      </w:r>
      <w:r w:rsidR="00ED5BCC">
        <w:rPr>
          <w:rFonts w:eastAsiaTheme="minorEastAsia"/>
          <w:lang w:val="en-US"/>
        </w:rPr>
        <w:t xml:space="preserve"> is not</w:t>
      </w:r>
      <w:r w:rsidR="00901DE0">
        <w:rPr>
          <w:rFonts w:eastAsiaTheme="minorEastAsia"/>
          <w:lang w:val="en-US"/>
        </w:rPr>
        <w:t xml:space="preserve"> necessarily</w:t>
      </w:r>
      <w:r w:rsidR="00ED5BCC">
        <w:rPr>
          <w:rFonts w:eastAsiaTheme="minorEastAsia"/>
          <w:lang w:val="en-US"/>
        </w:rPr>
        <w:t xml:space="preserve"> the same as the geometrical volume of the </w:t>
      </w:r>
      <w:r w:rsidR="002B0999">
        <w:rPr>
          <w:rFonts w:eastAsiaTheme="minorEastAsia"/>
          <w:lang w:val="en-US"/>
        </w:rPr>
        <w:t xml:space="preserve">chamber. </w:t>
      </w:r>
      <w:r w:rsidR="00583378">
        <w:rPr>
          <w:rFonts w:eastAsiaTheme="minorEastAsia"/>
          <w:lang w:val="en-US"/>
        </w:rPr>
        <w:t xml:space="preserve">The effective volume is defined by </w:t>
      </w:r>
      <w:r w:rsidR="00297F62">
        <w:rPr>
          <w:rFonts w:eastAsiaTheme="minorEastAsia"/>
          <w:lang w:val="en-US"/>
        </w:rPr>
        <w:t xml:space="preserve">the electric field lines </w:t>
      </w:r>
      <w:r w:rsidR="00371D43">
        <w:rPr>
          <w:rFonts w:eastAsiaTheme="minorEastAsia"/>
          <w:lang w:val="en-US"/>
        </w:rPr>
        <w:t xml:space="preserve">running from polarizing electrode to measuring electrode </w:t>
      </w:r>
      <w:r w:rsidR="00371D43">
        <w:rPr>
          <w:rFonts w:eastAsiaTheme="minorEastAsia"/>
          <w:lang w:val="en-US"/>
        </w:rPr>
        <w:fldChar w:fldCharType="begin"/>
      </w:r>
      <w:r w:rsidR="00AC717D">
        <w:rPr>
          <w:rFonts w:eastAsiaTheme="minorEastAsia"/>
          <w:lang w:val="en-US"/>
        </w:rPr>
        <w:instrText xml:space="preserve"> ADDIN ZOTERO_ITEM CSL_CITATION {"citationID":"LJHtTZEn","properties":{"formattedCitation":"(Podgorsak,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371D43">
        <w:rPr>
          <w:rFonts w:eastAsiaTheme="minorEastAsia"/>
          <w:lang w:val="en-US"/>
        </w:rPr>
        <w:fldChar w:fldCharType="separate"/>
      </w:r>
      <w:r w:rsidR="00371D43" w:rsidRPr="00813EB5">
        <w:rPr>
          <w:rFonts w:cs="Times New Roman"/>
          <w:lang w:val="en-US"/>
        </w:rPr>
        <w:t>(</w:t>
      </w:r>
      <w:proofErr w:type="spellStart"/>
      <w:r w:rsidR="00371D43" w:rsidRPr="00813EB5">
        <w:rPr>
          <w:rFonts w:cs="Times New Roman"/>
          <w:lang w:val="en-US"/>
        </w:rPr>
        <w:t>Podgorsak</w:t>
      </w:r>
      <w:proofErr w:type="spellEnd"/>
      <w:r w:rsidR="00371D43" w:rsidRPr="00813EB5">
        <w:rPr>
          <w:rFonts w:cs="Times New Roman"/>
          <w:lang w:val="en-US"/>
        </w:rPr>
        <w:t>, 2016</w:t>
      </w:r>
      <w:r w:rsidR="009C77FB">
        <w:rPr>
          <w:rFonts w:cs="Times New Roman"/>
          <w:lang w:val="en-US"/>
        </w:rPr>
        <w:t>, p.745</w:t>
      </w:r>
      <w:r w:rsidR="00371D43" w:rsidRPr="00813EB5">
        <w:rPr>
          <w:rFonts w:cs="Times New Roman"/>
          <w:lang w:val="en-US"/>
        </w:rPr>
        <w:t>)</w:t>
      </w:r>
      <w:r w:rsidR="00371D43">
        <w:rPr>
          <w:rFonts w:eastAsiaTheme="minorEastAsia"/>
          <w:lang w:val="en-US"/>
        </w:rPr>
        <w:fldChar w:fldCharType="end"/>
      </w:r>
      <w:r w:rsidR="00813EB5">
        <w:rPr>
          <w:rFonts w:eastAsiaTheme="minorEastAsia"/>
          <w:lang w:val="en-US"/>
        </w:rPr>
        <w:t xml:space="preserve">. </w:t>
      </w:r>
      <w:r w:rsidR="00C20B14">
        <w:rPr>
          <w:rFonts w:eastAsiaTheme="minorEastAsia"/>
          <w:lang w:val="en-US"/>
        </w:rPr>
        <w:t xml:space="preserve">The field lines tend to bend outward away from the </w:t>
      </w:r>
      <w:r w:rsidR="006A2720">
        <w:rPr>
          <w:rFonts w:eastAsiaTheme="minorEastAsia"/>
          <w:lang w:val="en-US"/>
        </w:rPr>
        <w:t>center</w:t>
      </w:r>
      <w:r w:rsidR="00C20B14">
        <w:rPr>
          <w:rFonts w:eastAsiaTheme="minorEastAsia"/>
          <w:lang w:val="en-US"/>
        </w:rPr>
        <w:t xml:space="preserve">, and this affects the fate of the </w:t>
      </w:r>
      <w:r w:rsidR="006A2720">
        <w:rPr>
          <w:rFonts w:eastAsiaTheme="minorEastAsia"/>
          <w:lang w:val="en-US"/>
        </w:rPr>
        <w:t>ionized electron</w:t>
      </w:r>
      <w:r w:rsidR="00AC0390">
        <w:rPr>
          <w:rFonts w:eastAsiaTheme="minorEastAsia"/>
          <w:lang w:val="en-US"/>
        </w:rPr>
        <w:t xml:space="preserve">, thereby affecting the effective </w:t>
      </w:r>
      <w:r w:rsidR="00A553F3">
        <w:rPr>
          <w:rFonts w:eastAsiaTheme="minorEastAsia"/>
          <w:lang w:val="en-US"/>
        </w:rPr>
        <w:t xml:space="preserve">volume where </w:t>
      </w:r>
      <w:r w:rsidR="00A553F3">
        <w:rPr>
          <w:rFonts w:eastAsiaTheme="minorEastAsia"/>
          <w:lang w:val="en-US"/>
        </w:rPr>
        <w:lastRenderedPageBreak/>
        <w:t xml:space="preserve">electrons can be collected. </w:t>
      </w:r>
      <w:r w:rsidR="00C23D81">
        <w:rPr>
          <w:rFonts w:eastAsiaTheme="minorEastAsia"/>
          <w:lang w:val="en-US"/>
        </w:rPr>
        <w:br/>
      </w:r>
      <w:r w:rsidR="00954E67">
        <w:rPr>
          <w:rFonts w:eastAsiaTheme="minorEastAsia"/>
          <w:lang w:val="en-US"/>
        </w:rPr>
        <w:t>To ensure most accurate dose measuring, a</w:t>
      </w:r>
      <w:r w:rsidR="002F2127">
        <w:rPr>
          <w:rFonts w:eastAsiaTheme="minorEastAsia"/>
          <w:lang w:val="en-US"/>
        </w:rPr>
        <w:t xml:space="preserve"> primary standards laboratory is given the job of </w:t>
      </w:r>
      <w:r w:rsidR="0086399D">
        <w:rPr>
          <w:rFonts w:eastAsiaTheme="minorEastAsia"/>
          <w:lang w:val="en-US"/>
        </w:rPr>
        <w:t>calibrating the ionization chamber</w:t>
      </w:r>
      <w:r w:rsidR="00E277C1">
        <w:rPr>
          <w:rFonts w:eastAsiaTheme="minorEastAsia"/>
          <w:lang w:val="en-US"/>
        </w:rPr>
        <w:t xml:space="preserve"> and</w:t>
      </w:r>
      <w:r w:rsidR="00D827D4">
        <w:rPr>
          <w:rFonts w:eastAsiaTheme="minorEastAsia"/>
          <w:lang w:val="en-US"/>
        </w:rPr>
        <w:t xml:space="preserve"> </w:t>
      </w:r>
      <w:r w:rsidR="00E277C1">
        <w:rPr>
          <w:rFonts w:eastAsiaTheme="minorEastAsia"/>
          <w:lang w:val="en-US"/>
        </w:rPr>
        <w:t>finding its effective volume</w:t>
      </w:r>
      <w:r w:rsidR="00382B81">
        <w:rPr>
          <w:rFonts w:eastAsiaTheme="minorEastAsia"/>
          <w:lang w:val="en-US"/>
        </w:rPr>
        <w:t>.</w:t>
      </w:r>
    </w:p>
    <w:p w14:paraId="66B79848" w14:textId="4CD14AA0" w:rsidR="003571C6" w:rsidRPr="009F17E6" w:rsidRDefault="00A52AA8" w:rsidP="00CB30D7">
      <w:pPr>
        <w:spacing w:line="360" w:lineRule="auto"/>
        <w:rPr>
          <w:rFonts w:eastAsiaTheme="minorEastAsia"/>
          <w:lang w:val="en-US"/>
        </w:rPr>
      </w:pPr>
      <w:r>
        <w:rPr>
          <w:rFonts w:eastAsiaTheme="minorEastAsia"/>
          <w:lang w:val="en-US"/>
        </w:rPr>
        <w:t xml:space="preserve">The calibration </w:t>
      </w:r>
      <w:r w:rsidR="00FD0DCC">
        <w:rPr>
          <w:rFonts w:eastAsiaTheme="minorEastAsia"/>
          <w:lang w:val="en-US"/>
        </w:rPr>
        <w:t xml:space="preserve">of a thimble ionization chamber is performed </w:t>
      </w:r>
      <w:r w:rsidR="001E5AE4">
        <w:rPr>
          <w:rFonts w:eastAsiaTheme="minorEastAsia"/>
          <w:lang w:val="en-US"/>
        </w:rPr>
        <w:t xml:space="preserve">by </w:t>
      </w:r>
      <w:r w:rsidR="00936BE3">
        <w:rPr>
          <w:rFonts w:eastAsiaTheme="minorEastAsia"/>
          <w:lang w:val="en-US"/>
        </w:rPr>
        <w:t xml:space="preserve">measuring exposure </w:t>
      </w:r>
      <m:oMath>
        <m:r>
          <w:rPr>
            <w:rFonts w:ascii="Cambria Math" w:eastAsiaTheme="minorEastAsia" w:hAnsi="Cambria Math"/>
            <w:lang w:val="en-US"/>
          </w:rPr>
          <m:t>X</m:t>
        </m:r>
      </m:oMath>
      <w:r w:rsidR="00936BE3">
        <w:rPr>
          <w:rFonts w:eastAsiaTheme="minorEastAsia"/>
          <w:lang w:val="en-US"/>
        </w:rPr>
        <w:t xml:space="preserve"> using a free-air chamber, then replacing it with a thimble chamber and measure the </w:t>
      </w:r>
      <w:r w:rsidR="0069798C">
        <w:rPr>
          <w:rFonts w:eastAsiaTheme="minorEastAsia"/>
          <w:lang w:val="en-US"/>
        </w:rPr>
        <w:t xml:space="preserve">air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air</m:t>
            </m:r>
          </m:sub>
        </m:sSub>
      </m:oMath>
      <w:r w:rsidR="0069798C">
        <w:rPr>
          <w:rFonts w:eastAsiaTheme="minorEastAsia"/>
          <w:lang w:val="en-US"/>
        </w:rPr>
        <w:t xml:space="preserve">. </w:t>
      </w:r>
      <w:r w:rsidR="00F50B3C">
        <w:rPr>
          <w:rFonts w:eastAsiaTheme="minorEastAsia"/>
          <w:lang w:val="en-US"/>
        </w:rPr>
        <w:t>The measurements are performed under specific reference conditions</w:t>
      </w:r>
      <w:r w:rsidR="00E241A4">
        <w:rPr>
          <w:rFonts w:eastAsiaTheme="minorEastAsia"/>
          <w:lang w:val="en-US"/>
        </w:rPr>
        <w:t xml:space="preserve"> such as temperature, air pressure and humidity, using a reference beam energy and quality (typically </w:t>
      </w:r>
      <w:r w:rsidR="00E241A4">
        <w:rPr>
          <w:rFonts w:eastAsiaTheme="minorEastAsia"/>
          <w:vertAlign w:val="superscript"/>
          <w:lang w:val="en-US"/>
        </w:rPr>
        <w:t>60</w:t>
      </w:r>
      <w:r w:rsidR="00E241A4">
        <w:rPr>
          <w:rFonts w:eastAsiaTheme="minorEastAsia"/>
          <w:lang w:val="en-US"/>
        </w:rPr>
        <w:t xml:space="preserve">Co photons). </w:t>
      </w:r>
      <w:r w:rsidR="00F50B3C">
        <w:rPr>
          <w:rFonts w:eastAsiaTheme="minorEastAsia"/>
          <w:lang w:val="en-US"/>
        </w:rPr>
        <w:t xml:space="preserve"> </w:t>
      </w:r>
      <w:r w:rsidR="0069798C">
        <w:rPr>
          <w:rFonts w:eastAsiaTheme="minorEastAsia"/>
          <w:lang w:val="en-US"/>
        </w:rPr>
        <w:t xml:space="preserve">From this we get a calibration factor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oMath>
      <w:r w:rsidR="0069798C">
        <w:rPr>
          <w:rFonts w:eastAsiaTheme="minorEastAsia"/>
          <w:lang w:val="en-US"/>
        </w:rPr>
        <w:t xml:space="preserve"> that relates </w:t>
      </w:r>
      <w:r w:rsidR="009B12D2">
        <w:rPr>
          <w:rFonts w:eastAsiaTheme="minorEastAsia"/>
          <w:lang w:val="en-US"/>
        </w:rPr>
        <w:t xml:space="preserve">output in </w:t>
      </w:r>
      <w:proofErr w:type="spellStart"/>
      <w:r w:rsidR="009B12D2">
        <w:rPr>
          <w:rFonts w:eastAsiaTheme="minorEastAsia"/>
          <w:lang w:val="en-US"/>
        </w:rPr>
        <w:t>nC</w:t>
      </w:r>
      <w:proofErr w:type="spellEnd"/>
      <w:r w:rsidR="009B12D2">
        <w:rPr>
          <w:rFonts w:eastAsiaTheme="minorEastAsia"/>
          <w:lang w:val="en-US"/>
        </w:rPr>
        <w:t xml:space="preserve"> to dose Gy</w:t>
      </w:r>
      <w:r w:rsidR="00A0106B">
        <w:rPr>
          <w:rFonts w:eastAsiaTheme="minorEastAsia"/>
          <w:lang w:val="en-US"/>
        </w:rPr>
        <w:t xml:space="preserve"> </w:t>
      </w:r>
      <w:r w:rsidR="0044235D">
        <w:rPr>
          <w:rFonts w:eastAsiaTheme="minorEastAsia"/>
          <w:lang w:val="en-US"/>
        </w:rPr>
        <w:fldChar w:fldCharType="begin"/>
      </w:r>
      <w:r w:rsidR="00AC717D">
        <w:rPr>
          <w:rFonts w:eastAsiaTheme="minorEastAsia"/>
          <w:lang w:val="en-US"/>
        </w:rPr>
        <w:instrText xml:space="preserve"> ADDIN ZOTERO_ITEM CSL_CITATION {"citationID":"ie5Xqt7S","properties":{"formattedCitation":"(Podgorsak,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44235D">
        <w:rPr>
          <w:rFonts w:eastAsiaTheme="minorEastAsia"/>
          <w:lang w:val="en-US"/>
        </w:rPr>
        <w:fldChar w:fldCharType="separate"/>
      </w:r>
      <w:r w:rsidR="0044235D" w:rsidRPr="0044235D">
        <w:rPr>
          <w:rFonts w:cs="Times New Roman"/>
          <w:lang w:val="en-US"/>
        </w:rPr>
        <w:t>(</w:t>
      </w:r>
      <w:proofErr w:type="spellStart"/>
      <w:r w:rsidR="0044235D" w:rsidRPr="0044235D">
        <w:rPr>
          <w:rFonts w:cs="Times New Roman"/>
          <w:lang w:val="en-US"/>
        </w:rPr>
        <w:t>Podgorsak</w:t>
      </w:r>
      <w:proofErr w:type="spellEnd"/>
      <w:r w:rsidR="0044235D" w:rsidRPr="0044235D">
        <w:rPr>
          <w:rFonts w:cs="Times New Roman"/>
          <w:lang w:val="en-US"/>
        </w:rPr>
        <w:t>, 2016</w:t>
      </w:r>
      <w:r w:rsidR="0044235D">
        <w:rPr>
          <w:rFonts w:cs="Times New Roman"/>
          <w:lang w:val="en-US"/>
        </w:rPr>
        <w:t>, p.</w:t>
      </w:r>
      <w:r w:rsidR="00007196">
        <w:rPr>
          <w:rFonts w:cs="Times New Roman"/>
          <w:lang w:val="en-US"/>
        </w:rPr>
        <w:t>744</w:t>
      </w:r>
      <w:r w:rsidR="0044235D" w:rsidRPr="0044235D">
        <w:rPr>
          <w:rFonts w:cs="Times New Roman"/>
          <w:lang w:val="en-US"/>
        </w:rPr>
        <w:t>)</w:t>
      </w:r>
      <w:r w:rsidR="0044235D">
        <w:rPr>
          <w:rFonts w:eastAsiaTheme="minorEastAsia"/>
          <w:lang w:val="en-US"/>
        </w:rPr>
        <w:fldChar w:fldCharType="end"/>
      </w:r>
      <w:r w:rsidR="009B12D2">
        <w:rPr>
          <w:rFonts w:eastAsiaTheme="minorEastAsia"/>
          <w:lang w:val="en-US"/>
        </w:rPr>
        <w:t xml:space="preserve">. </w:t>
      </w:r>
      <w:r w:rsidR="001578F0">
        <w:rPr>
          <w:rFonts w:eastAsiaTheme="minorEastAsia"/>
          <w:lang w:val="en-US"/>
        </w:rPr>
        <w:t>The thimble chamber is then inserted into a water phantom</w:t>
      </w:r>
      <w:r w:rsidR="00AF61B8">
        <w:rPr>
          <w:rFonts w:eastAsiaTheme="minorEastAsia"/>
          <w:lang w:val="en-US"/>
        </w:rPr>
        <w:t>, still in the known radiation field,</w:t>
      </w:r>
      <w:r w:rsidR="001578F0">
        <w:rPr>
          <w:rFonts w:eastAsiaTheme="minorEastAsia"/>
          <w:lang w:val="en-US"/>
        </w:rPr>
        <w:t xml:space="preserve"> </w:t>
      </w:r>
      <w:r w:rsidR="00DD2601">
        <w:rPr>
          <w:rFonts w:eastAsiaTheme="minorEastAsia"/>
          <w:lang w:val="en-US"/>
        </w:rPr>
        <w:t xml:space="preserve">where the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air</m:t>
            </m:r>
          </m:sub>
        </m:sSub>
      </m:oMath>
      <w:r w:rsidR="0070617D">
        <w:rPr>
          <w:rFonts w:eastAsiaTheme="minorEastAsia"/>
          <w:lang w:val="en-US"/>
        </w:rPr>
        <w:t xml:space="preserve"> is measured again </w:t>
      </w:r>
      <w:r w:rsidR="003F7736">
        <w:rPr>
          <w:rFonts w:eastAsiaTheme="minorEastAsia"/>
          <w:lang w:val="en-US"/>
        </w:rPr>
        <w:t>and converted to dose to</w:t>
      </w:r>
      <w:r w:rsidR="00224EB3">
        <w:rPr>
          <w:rFonts w:eastAsiaTheme="minorEastAsia"/>
          <w:lang w:val="en-US"/>
        </w:rPr>
        <w:t xml:space="preserve"> undisturbed</w:t>
      </w:r>
      <w:r w:rsidR="003F7736">
        <w:rPr>
          <w:rFonts w:eastAsiaTheme="minorEastAsia"/>
          <w:lang w:val="en-US"/>
        </w:rPr>
        <w:t xml:space="preserve"> water</w:t>
      </w:r>
      <w:r w:rsidR="00224EB3">
        <w:rPr>
          <w:rFonts w:eastAsiaTheme="minorEastAsia"/>
          <w:lang w:val="en-US"/>
        </w:rPr>
        <w:t xml:space="preserve"> (as if the ionization chamber was</w:t>
      </w:r>
      <w:r w:rsidR="001962D9">
        <w:rPr>
          <w:rFonts w:eastAsiaTheme="minorEastAsia"/>
          <w:lang w:val="en-US"/>
        </w:rPr>
        <w:t>n’t present</w:t>
      </w:r>
      <w:r w:rsidR="00224EB3">
        <w:rPr>
          <w:rFonts w:eastAsiaTheme="minorEastAsia"/>
          <w:lang w:val="en-US"/>
        </w:rPr>
        <w:t>)</w:t>
      </w:r>
      <w:r w:rsidR="003F7736">
        <w:rPr>
          <w:rFonts w:eastAsiaTheme="minorEastAsia"/>
          <w:lang w:val="en-US"/>
        </w:rPr>
        <w:t xml:space="preserve"> using a conversion factor </w:t>
      </w:r>
      <w:r w:rsidR="00807AE1">
        <w:rPr>
          <w:rFonts w:eastAsiaTheme="minorEastAsia"/>
          <w:lang w:val="en-US"/>
        </w:rPr>
        <w:t>and correction factors</w:t>
      </w:r>
      <w:r w:rsidR="00090C2E">
        <w:rPr>
          <w:rFonts w:eastAsiaTheme="minorEastAsia"/>
          <w:lang w:val="en-US"/>
        </w:rPr>
        <w:t xml:space="preserve"> ) </w:t>
      </w:r>
      <w:r w:rsidR="00090C2E">
        <w:rPr>
          <w:rFonts w:eastAsiaTheme="minorEastAsia"/>
          <w:lang w:val="en-US"/>
        </w:rPr>
        <w:fldChar w:fldCharType="begin"/>
      </w:r>
      <w:r w:rsidR="00090C2E">
        <w:rPr>
          <w:rFonts w:eastAsiaTheme="minorEastAsia"/>
          <w:lang w:val="en-US"/>
        </w:rPr>
        <w:instrText xml:space="preserve"> ADDIN ZOTERO_ITEM CSL_CITATION {"citationID":"vntHJ0cK","properties":{"formattedCitation":"(P.Andreo et al., 1996)","plainCitation":"(P.Andreo et al., 1996)","dontUpdate":true,"noteIndex":0},"citationItems":[{"id":259,"uris":["http://zotero.org/users/9228513/items/E9HUZ5UU"],"itemData":{"id":259,"type":"book","abstract":"The status of the dosimetry of high-energy photon and electron beams is analyzed taking into\naccount the main developments in the field since the publication of the IAEA Code of Practice\n(TRS 277) and most modern dosimetry protocols. In electron beam dosimetry, energy-range\nrelationships are discussed; Monte-Carlo results with different codes are compared with the\nexperimentally derived empirical expression used in most protocols. Updated calculations of\nwater to air stopping-power ratios following the changes in the Monte-Carlo code used to\ncompute actual sW)air values are compared with the data included in most dosimetry protocols.\nThe validity of the commonly used procedure to select stopping-power ratios for a clinical\nbeam from the mean energy at the phantom surface and the depth of measurement, is analyzed\nfor \"realistic\" electron beams. In photon beam dosimetry, calculated correction factors\nincluding the effect of the wall plus waterproofing sleeve, and existing data on the shift of the\neffective point of measurement of an ionization chamber are discussed. New calculations of\nmedium-to-air stopping-power ratios and their correlation with the quality of the beam\nobtained from the convolution of Monte-Carlo kernels are presented together with their\npossible practical implications in dosimetry. Trends in Primary Standard Dosimetry\nLaboratories towards implementing calibrations in terms of absorbed dose to water are\npresented, emphasizing controversial proposals for the specification of photon beam qualities.\nPlane-parallel ionization chambers are discussed regarding aspects that affect determinations\nof absorbed dose, either through the different methods used for the calibration of these\nchambers or by means of correction factors. Recent studies on the effect of the central\nelectrode in Farmer-type cylindrical chambers are described.","collection-number":"897","collection-title":"TECDOC Series","event-place":"Vienna","publisher":"INTERNATIONAL ATOMIC ENERGY AGENCY","publisher-place":"Vienna","title":"Review of Data and Methods Recommended in the International Code of Practice, IAEA Technical Reports Series No. 277, Absorbed Dose Determination in Photon and Electron Beams","URL":"https://www.iaea.org/publications/5546/review-of-data-and-methods-recommended-in-the-international-code-of-practice-iaea-technical-reports-series-no-277-absorbed-dose-determination-in-photon-and-electron-beams","author":[{"literal":"P.Andreo"},{"literal":"A.E. Nahum"},{"literal":"K.Hohlfeld"},{"literal":"H.Svensson"}],"issued":{"date-parts":[["1996"]]}}}],"schema":"https://github.com/citation-style-language/schema/raw/master/csl-citation.json"} </w:instrText>
      </w:r>
      <w:r w:rsidR="00090C2E">
        <w:rPr>
          <w:rFonts w:eastAsiaTheme="minorEastAsia"/>
          <w:lang w:val="en-US"/>
        </w:rPr>
        <w:fldChar w:fldCharType="separate"/>
      </w:r>
      <w:r w:rsidR="00090C2E" w:rsidRPr="000F5920">
        <w:rPr>
          <w:rFonts w:cs="Times New Roman"/>
          <w:lang w:val="en-US"/>
        </w:rPr>
        <w:t>(</w:t>
      </w:r>
      <w:proofErr w:type="spellStart"/>
      <w:r w:rsidR="00090C2E" w:rsidRPr="000F5920">
        <w:rPr>
          <w:rFonts w:cs="Times New Roman"/>
          <w:lang w:val="en-US"/>
        </w:rPr>
        <w:t>P.Andreo</w:t>
      </w:r>
      <w:proofErr w:type="spellEnd"/>
      <w:r w:rsidR="00090C2E" w:rsidRPr="000F5920">
        <w:rPr>
          <w:rFonts w:cs="Times New Roman"/>
          <w:lang w:val="en-US"/>
        </w:rPr>
        <w:t xml:space="preserve"> et al., 1996</w:t>
      </w:r>
      <w:r w:rsidR="00090C2E">
        <w:rPr>
          <w:rFonts w:cs="Times New Roman"/>
          <w:lang w:val="en-US"/>
        </w:rPr>
        <w:t>, p.48</w:t>
      </w:r>
      <w:r w:rsidR="00090C2E" w:rsidRPr="000F5920">
        <w:rPr>
          <w:rFonts w:cs="Times New Roman"/>
          <w:lang w:val="en-US"/>
        </w:rPr>
        <w:t>)</w:t>
      </w:r>
      <w:r w:rsidR="00090C2E">
        <w:rPr>
          <w:rFonts w:eastAsiaTheme="minorEastAsia"/>
          <w:lang w:val="en-US"/>
        </w:rPr>
        <w:fldChar w:fldCharType="end"/>
      </w:r>
      <w:r w:rsidR="00807AE1">
        <w:rPr>
          <w:rFonts w:eastAsiaTheme="minorEastAsia"/>
          <w:lang w:val="en-US"/>
        </w:rPr>
        <w:t xml:space="preserve">. </w:t>
      </w:r>
      <w:r w:rsidR="002D3B12">
        <w:rPr>
          <w:rFonts w:eastAsiaTheme="minorEastAsia"/>
          <w:lang w:val="en-US"/>
        </w:rPr>
        <w:t xml:space="preserve"> </w:t>
      </w:r>
      <w:r w:rsidR="00DD2601">
        <w:rPr>
          <w:rFonts w:eastAsiaTheme="minorEastAsia"/>
          <w:lang w:val="en-US"/>
        </w:rPr>
        <w:t xml:space="preserve"> </w:t>
      </w:r>
    </w:p>
    <w:p w14:paraId="17C33C1B" w14:textId="77777777" w:rsidR="009F17E6" w:rsidRDefault="009F17E6" w:rsidP="00CB30D7">
      <w:pPr>
        <w:spacing w:line="360" w:lineRule="auto"/>
        <w:rPr>
          <w:lang w:val="en-US"/>
        </w:rPr>
      </w:pPr>
    </w:p>
    <w:p w14:paraId="48EE9B56" w14:textId="77777777" w:rsidR="00CC63D5" w:rsidRDefault="00CC63D5" w:rsidP="00CB30D7">
      <w:pPr>
        <w:keepNext/>
        <w:spacing w:line="360" w:lineRule="auto"/>
      </w:pPr>
      <w:r>
        <w:rPr>
          <w:noProof/>
          <w:lang w:val="en-US"/>
        </w:rPr>
        <w:drawing>
          <wp:inline distT="0" distB="0" distL="0" distR="0" wp14:anchorId="63E1C5D5" wp14:editId="4D729428">
            <wp:extent cx="5736741" cy="1130531"/>
            <wp:effectExtent l="0" t="0" r="0" b="0"/>
            <wp:docPr id="29" name="Picture 29"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devi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920" cy="1135296"/>
                    </a:xfrm>
                    <a:prstGeom prst="rect">
                      <a:avLst/>
                    </a:prstGeom>
                  </pic:spPr>
                </pic:pic>
              </a:graphicData>
            </a:graphic>
          </wp:inline>
        </w:drawing>
      </w:r>
    </w:p>
    <w:p w14:paraId="2FFE7E95" w14:textId="3ECE3387" w:rsidR="00705E23" w:rsidRPr="005A225D" w:rsidRDefault="00CC63D5" w:rsidP="00CB30D7">
      <w:pPr>
        <w:pStyle w:val="Caption"/>
        <w:spacing w:line="360" w:lineRule="auto"/>
        <w:rPr>
          <w:lang w:val="en-US"/>
        </w:rPr>
      </w:pPr>
      <w:bookmarkStart w:id="68" w:name="_Ref95388336"/>
      <w:r w:rsidRPr="005A225D">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14</w:t>
      </w:r>
      <w:r w:rsidR="005B1E99">
        <w:rPr>
          <w:lang w:val="en-US"/>
        </w:rPr>
        <w:fldChar w:fldCharType="end"/>
      </w:r>
      <w:bookmarkEnd w:id="68"/>
      <w:r w:rsidRPr="005A225D">
        <w:rPr>
          <w:lang w:val="en-US"/>
        </w:rPr>
        <w:t xml:space="preserve">. Schematic of thimble </w:t>
      </w:r>
      <w:r w:rsidR="005A225D" w:rsidRPr="005A225D">
        <w:rPr>
          <w:lang w:val="en-US"/>
        </w:rPr>
        <w:t>ionizat</w:t>
      </w:r>
      <w:r w:rsidR="005A225D">
        <w:rPr>
          <w:lang w:val="en-US"/>
        </w:rPr>
        <w:t xml:space="preserve">ion chamber, where the sensitive </w:t>
      </w:r>
      <w:r w:rsidR="00143509">
        <w:rPr>
          <w:lang w:val="en-US"/>
        </w:rPr>
        <w:t xml:space="preserve">air-filled </w:t>
      </w:r>
      <w:r w:rsidR="005A225D">
        <w:rPr>
          <w:lang w:val="en-US"/>
        </w:rPr>
        <w:t xml:space="preserve">volume is </w:t>
      </w:r>
      <w:r w:rsidR="00807AF9">
        <w:rPr>
          <w:lang w:val="en-US"/>
        </w:rPr>
        <w:t>encapsulated in a thimble</w:t>
      </w:r>
      <w:r w:rsidR="001C7FD9">
        <w:rPr>
          <w:lang w:val="en-US"/>
        </w:rPr>
        <w:t xml:space="preserve"> </w:t>
      </w:r>
      <w:r w:rsidR="00D87A36">
        <w:rPr>
          <w:lang w:val="en-US"/>
        </w:rPr>
        <w:fldChar w:fldCharType="begin"/>
      </w:r>
      <w:r w:rsidR="003F507D">
        <w:rPr>
          <w:lang w:val="en-US"/>
        </w:rPr>
        <w:instrText xml:space="preserve"> ADDIN ZOTERO_ITEM CSL_CITATION {"citationID":"EKQdFu2O","properties":{"formattedCitation":"(Podgorsak,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D87A36">
        <w:rPr>
          <w:lang w:val="en-US"/>
        </w:rPr>
        <w:fldChar w:fldCharType="separate"/>
      </w:r>
      <w:r w:rsidR="00D87A36" w:rsidRPr="0059245B">
        <w:rPr>
          <w:rFonts w:cs="Times New Roman"/>
          <w:lang w:val="en-US"/>
        </w:rPr>
        <w:t>(</w:t>
      </w:r>
      <w:proofErr w:type="spellStart"/>
      <w:r w:rsidR="00D87A36" w:rsidRPr="0059245B">
        <w:rPr>
          <w:rFonts w:cs="Times New Roman"/>
          <w:lang w:val="en-US"/>
        </w:rPr>
        <w:t>Podgorsak</w:t>
      </w:r>
      <w:proofErr w:type="spellEnd"/>
      <w:r w:rsidR="00D87A36" w:rsidRPr="0059245B">
        <w:rPr>
          <w:rFonts w:cs="Times New Roman"/>
          <w:lang w:val="en-US"/>
        </w:rPr>
        <w:t>, 2016, p</w:t>
      </w:r>
      <w:r w:rsidR="0059245B" w:rsidRPr="0059245B">
        <w:rPr>
          <w:rFonts w:cs="Times New Roman"/>
          <w:lang w:val="en-US"/>
        </w:rPr>
        <w:t xml:space="preserve">. </w:t>
      </w:r>
      <w:r w:rsidR="00D87A36" w:rsidRPr="0059245B">
        <w:rPr>
          <w:rFonts w:cs="Times New Roman"/>
          <w:lang w:val="en-US"/>
        </w:rPr>
        <w:t>741)</w:t>
      </w:r>
      <w:r w:rsidR="00D87A36">
        <w:rPr>
          <w:lang w:val="en-US"/>
        </w:rPr>
        <w:fldChar w:fldCharType="end"/>
      </w:r>
      <w:r w:rsidR="0059245B">
        <w:rPr>
          <w:lang w:val="en-US"/>
        </w:rPr>
        <w:t xml:space="preserve">. </w:t>
      </w:r>
      <w:r w:rsidR="00A717F8">
        <w:rPr>
          <w:lang w:val="en-US"/>
        </w:rPr>
        <w:t xml:space="preserve"> </w:t>
      </w:r>
    </w:p>
    <w:p w14:paraId="7693703D" w14:textId="77777777" w:rsidR="00B14118" w:rsidRDefault="00B14118" w:rsidP="00CB30D7">
      <w:pPr>
        <w:spacing w:line="360" w:lineRule="auto"/>
        <w:rPr>
          <w:lang w:val="en-US"/>
        </w:rPr>
      </w:pPr>
    </w:p>
    <w:p w14:paraId="02F03203" w14:textId="72A426D5" w:rsidR="00876C5C" w:rsidRDefault="00D6482B" w:rsidP="00CB30D7">
      <w:pPr>
        <w:pStyle w:val="Heading3"/>
        <w:spacing w:line="360" w:lineRule="auto"/>
      </w:pPr>
      <w:bookmarkStart w:id="69" w:name="_Ref99639623"/>
      <w:bookmarkStart w:id="70" w:name="_Ref99890014"/>
      <w:bookmarkStart w:id="71" w:name="_Ref100567515"/>
      <w:bookmarkStart w:id="72" w:name="_Toc103247140"/>
      <w:r w:rsidRPr="006D4B1F">
        <w:t>Radiochromic</w:t>
      </w:r>
      <w:r w:rsidR="00E51BBE" w:rsidRPr="006D4B1F">
        <w:t xml:space="preserve"> film</w:t>
      </w:r>
      <w:bookmarkEnd w:id="69"/>
      <w:bookmarkEnd w:id="70"/>
      <w:bookmarkEnd w:id="71"/>
      <w:bookmarkEnd w:id="72"/>
    </w:p>
    <w:p w14:paraId="3580459B" w14:textId="5AB0B8F0" w:rsidR="00897E3C" w:rsidRPr="00686198" w:rsidRDefault="00897E3C" w:rsidP="00897E3C">
      <w:pPr>
        <w:rPr>
          <w:lang w:val="en-US"/>
        </w:rPr>
      </w:pPr>
      <w:r w:rsidRPr="00686198">
        <w:rPr>
          <w:lang w:val="en-US"/>
        </w:rPr>
        <w:t>(</w:t>
      </w:r>
      <w:proofErr w:type="spellStart"/>
      <w:proofErr w:type="gramStart"/>
      <w:r w:rsidRPr="00686198">
        <w:rPr>
          <w:lang w:val="en-US"/>
        </w:rPr>
        <w:t>ikke</w:t>
      </w:r>
      <w:proofErr w:type="spellEnd"/>
      <w:proofErr w:type="gramEnd"/>
      <w:r w:rsidRPr="00686198">
        <w:rPr>
          <w:lang w:val="en-US"/>
        </w:rPr>
        <w:t xml:space="preserve"> </w:t>
      </w:r>
      <w:proofErr w:type="spellStart"/>
      <w:r w:rsidRPr="00686198">
        <w:rPr>
          <w:lang w:val="en-US"/>
        </w:rPr>
        <w:t>ferdig</w:t>
      </w:r>
      <w:proofErr w:type="spellEnd"/>
      <w:r w:rsidRPr="00686198">
        <w:rPr>
          <w:lang w:val="en-US"/>
        </w:rPr>
        <w:t>, why does film response vary with batch)</w:t>
      </w:r>
    </w:p>
    <w:p w14:paraId="4DDE6D5B" w14:textId="2DF16DC6" w:rsidR="0056202E" w:rsidRDefault="00D6482B" w:rsidP="00CB30D7">
      <w:pPr>
        <w:keepNext/>
        <w:spacing w:line="360" w:lineRule="auto"/>
        <w:rPr>
          <w:lang w:val="en-US"/>
        </w:rPr>
      </w:pPr>
      <w:proofErr w:type="spellStart"/>
      <w:r>
        <w:rPr>
          <w:lang w:val="en-US"/>
        </w:rPr>
        <w:t>Radiochromic</w:t>
      </w:r>
      <w:proofErr w:type="spellEnd"/>
      <w:r>
        <w:rPr>
          <w:lang w:val="en-US"/>
        </w:rPr>
        <w:t xml:space="preserve"> film is a self-developing film</w:t>
      </w:r>
      <w:r w:rsidR="008A1136">
        <w:rPr>
          <w:lang w:val="en-US"/>
        </w:rPr>
        <w:t xml:space="preserve">, which </w:t>
      </w:r>
      <w:r w:rsidR="00562945">
        <w:rPr>
          <w:lang w:val="en-US"/>
        </w:rPr>
        <w:t xml:space="preserve">reacts when exposed to radiation </w:t>
      </w:r>
      <w:r w:rsidR="001C4FB9">
        <w:rPr>
          <w:lang w:val="en-US"/>
        </w:rPr>
        <w:fldChar w:fldCharType="begin"/>
      </w:r>
      <w:r w:rsidR="001C4FB9">
        <w:rPr>
          <w:lang w:val="en-US"/>
        </w:rPr>
        <w:instrText xml:space="preserve"> ADDIN ZOTERO_ITEM CSL_CITATION {"citationID":"bAtKjI5k","properties":{"formattedCitation":"(McLaughlin &amp; Chalkley, 1965)","plainCitation":"(McLaughlin &amp; Chalkley, 1965)","noteIndex":0},"citationItems":[{"id":286,"uris":["http://zotero.org/users/9228513/items/SHJTQ2K7"],"itemData":{"id":286,"type":"article-journal","container-title":"Radiology","DOI":"10.1148/84.1.124","ISSN":"0033-8419, 1527-1315","issue":"1","journalAbbreviation":"Radiology","language":"en","page":"124-125","source":"DOI.org (Crossref)","title":"Measurement of Radiation Dose Distributions with Photochromic Materials","volume":"84","author":[{"family":"McLaughlin","given":"William L."},{"family":"Chalkley","given":"Lyman"}],"issued":{"date-parts":[["1965",1]]}}}],"schema":"https://github.com/citation-style-language/schema/raw/master/csl-citation.json"} </w:instrText>
      </w:r>
      <w:r w:rsidR="001C4FB9">
        <w:rPr>
          <w:lang w:val="en-US"/>
        </w:rPr>
        <w:fldChar w:fldCharType="separate"/>
      </w:r>
      <w:r w:rsidR="001C4FB9" w:rsidRPr="00693360">
        <w:rPr>
          <w:rFonts w:cs="Times New Roman"/>
          <w:lang w:val="en-US"/>
        </w:rPr>
        <w:t>(McLaughlin &amp; Chalkley, 1965)</w:t>
      </w:r>
      <w:r w:rsidR="001C4FB9">
        <w:rPr>
          <w:lang w:val="en-US"/>
        </w:rPr>
        <w:fldChar w:fldCharType="end"/>
      </w:r>
      <w:r w:rsidR="001C4FB9">
        <w:rPr>
          <w:lang w:val="en-US"/>
        </w:rPr>
        <w:t>.</w:t>
      </w:r>
      <w:r w:rsidR="00693360">
        <w:rPr>
          <w:lang w:val="en-US"/>
        </w:rPr>
        <w:t xml:space="preserve"> </w:t>
      </w:r>
      <w:r w:rsidR="004E46AB">
        <w:rPr>
          <w:lang w:val="en-US"/>
        </w:rPr>
        <w:t xml:space="preserve">The film is typically </w:t>
      </w:r>
      <w:r w:rsidR="00D014F8">
        <w:rPr>
          <w:lang w:val="en-US"/>
        </w:rPr>
        <w:t xml:space="preserve">made </w:t>
      </w:r>
      <w:r w:rsidR="0065745F">
        <w:rPr>
          <w:lang w:val="en-US"/>
        </w:rPr>
        <w:softHyphen/>
      </w:r>
      <w:r w:rsidR="00D014F8">
        <w:rPr>
          <w:lang w:val="en-US"/>
        </w:rPr>
        <w:t xml:space="preserve">up of a protective layer and an active layer </w:t>
      </w:r>
      <w:r w:rsidR="004452CB">
        <w:rPr>
          <w:lang w:val="en-US"/>
        </w:rPr>
        <w:t>(see</w:t>
      </w:r>
      <w:r w:rsidR="005146FC">
        <w:rPr>
          <w:lang w:val="en-US"/>
        </w:rPr>
        <w:t xml:space="preserve"> </w:t>
      </w:r>
      <w:r w:rsidR="005146FC">
        <w:rPr>
          <w:lang w:val="en-US"/>
        </w:rPr>
        <w:fldChar w:fldCharType="begin"/>
      </w:r>
      <w:r w:rsidR="005146FC">
        <w:rPr>
          <w:lang w:val="en-US"/>
        </w:rPr>
        <w:instrText xml:space="preserve"> REF _Ref97124354 \h </w:instrText>
      </w:r>
      <w:r w:rsidR="00CB30D7">
        <w:rPr>
          <w:lang w:val="en-US"/>
        </w:rPr>
        <w:instrText xml:space="preserve"> \* MERGEFORMAT </w:instrText>
      </w:r>
      <w:r w:rsidR="005146FC">
        <w:rPr>
          <w:lang w:val="en-US"/>
        </w:rPr>
      </w:r>
      <w:r w:rsidR="005146FC">
        <w:rPr>
          <w:lang w:val="en-US"/>
        </w:rPr>
        <w:fldChar w:fldCharType="separate"/>
      </w:r>
      <w:r w:rsidR="001A3781">
        <w:rPr>
          <w:b/>
          <w:bCs/>
          <w:lang w:val="en-US"/>
        </w:rPr>
        <w:fldChar w:fldCharType="begin"/>
      </w:r>
      <w:r w:rsidR="001A3781">
        <w:rPr>
          <w:b/>
          <w:bCs/>
          <w:lang w:val="en-US"/>
        </w:rPr>
        <w:instrText xml:space="preserve"> REF _Ref99640055 \h </w:instrText>
      </w:r>
      <w:r w:rsidR="001A3781">
        <w:rPr>
          <w:b/>
          <w:bCs/>
          <w:lang w:val="en-US"/>
        </w:rPr>
      </w:r>
      <w:r w:rsidR="001A3781">
        <w:rPr>
          <w:b/>
          <w:bCs/>
          <w:lang w:val="en-US"/>
        </w:rPr>
        <w:fldChar w:fldCharType="separate"/>
      </w:r>
      <w:r w:rsidR="001A3781" w:rsidRPr="006C6937">
        <w:rPr>
          <w:lang w:val="en-US"/>
        </w:rPr>
        <w:t xml:space="preserve">Figure </w:t>
      </w:r>
      <w:r w:rsidR="001A3781">
        <w:rPr>
          <w:noProof/>
          <w:lang w:val="en-US"/>
        </w:rPr>
        <w:t>1</w:t>
      </w:r>
      <w:r w:rsidR="001A3781">
        <w:rPr>
          <w:lang w:val="en-US"/>
        </w:rPr>
        <w:noBreakHyphen/>
      </w:r>
      <w:r w:rsidR="001A3781">
        <w:rPr>
          <w:noProof/>
          <w:lang w:val="en-US"/>
        </w:rPr>
        <w:t>15</w:t>
      </w:r>
      <w:r w:rsidR="001A3781">
        <w:rPr>
          <w:b/>
          <w:bCs/>
          <w:lang w:val="en-US"/>
        </w:rPr>
        <w:fldChar w:fldCharType="end"/>
      </w:r>
      <w:r w:rsidR="000E19EF">
        <w:rPr>
          <w:b/>
          <w:bCs/>
          <w:lang w:val="en-US"/>
        </w:rPr>
        <w:t>.</w:t>
      </w:r>
      <w:r w:rsidR="005146FC">
        <w:rPr>
          <w:lang w:val="en-US"/>
        </w:rPr>
        <w:fldChar w:fldCharType="end"/>
      </w:r>
      <w:r w:rsidR="004452CB">
        <w:rPr>
          <w:lang w:val="en-US"/>
        </w:rPr>
        <w:t>)</w:t>
      </w:r>
      <w:r w:rsidR="00581011">
        <w:rPr>
          <w:lang w:val="en-US"/>
        </w:rPr>
        <w:t xml:space="preserve">. </w:t>
      </w:r>
      <w:r w:rsidR="003E00EC">
        <w:rPr>
          <w:lang w:val="en-US"/>
        </w:rPr>
        <w:t xml:space="preserve">The active layer </w:t>
      </w:r>
      <w:r w:rsidR="00EF4B4F">
        <w:rPr>
          <w:lang w:val="en-US"/>
        </w:rPr>
        <w:t>consists</w:t>
      </w:r>
      <w:r w:rsidR="003E00EC">
        <w:rPr>
          <w:lang w:val="en-US"/>
        </w:rPr>
        <w:t xml:space="preserve"> of one or two layers of monomers called diacetylene. Monomers </w:t>
      </w:r>
      <w:r w:rsidR="00687FD3">
        <w:rPr>
          <w:lang w:val="en-US"/>
        </w:rPr>
        <w:t xml:space="preserve">are molecules </w:t>
      </w:r>
      <w:r w:rsidR="00EF4B4F">
        <w:rPr>
          <w:lang w:val="en-US"/>
        </w:rPr>
        <w:t xml:space="preserve">that interact with other monomer molecules to create </w:t>
      </w:r>
      <w:r w:rsidR="00A5437F">
        <w:rPr>
          <w:lang w:val="en-US"/>
        </w:rPr>
        <w:t>polymer chains</w:t>
      </w:r>
      <w:r w:rsidR="00171735">
        <w:rPr>
          <w:lang w:val="en-US"/>
        </w:rPr>
        <w:t xml:space="preserve"> </w:t>
      </w:r>
      <w:r w:rsidR="00171735">
        <w:rPr>
          <w:lang w:val="en-US"/>
        </w:rPr>
        <w:fldChar w:fldCharType="begin"/>
      </w:r>
      <w:r w:rsidR="003F507D">
        <w:rPr>
          <w:lang w:val="en-US"/>
        </w:rPr>
        <w:instrText xml:space="preserve"> ADDIN ZOTERO_ITEM CSL_CITATION {"citationID":"nWhNrD1H","properties":{"formattedCitation":"({\\i{}Monomer | Definition &amp; Facts | Britannica}, 2022)","plainCitation":"(Monomer | Definition &amp; Facts | Britannica, 2022)","noteIndex":0},"citationItems":[{"id":141,"uris":["http://zotero.org/users/9228513/items/B6SE7P9M"],"itemData":{"id":141,"type":"webpage","abstract":"Monomer, a molecule of any class of compounds, mostly organic, that can react with other molecules to form very large molecules, or polymers. The essential feature of a monomer is polyfunctionality, the capacity to form chemical bonds to as least two other monomer molecules.","language":"en","title":"monomer | Definition &amp; Facts | Britannica","URL":"https://www.britannica.com/science/monomer","accessed":{"date-parts":[["2022",3,2]]},"issued":{"date-parts":[["2022",3,5]]}}}],"schema":"https://github.com/citation-style-language/schema/raw/master/csl-citation.json"} </w:instrText>
      </w:r>
      <w:r w:rsidR="00171735">
        <w:rPr>
          <w:lang w:val="en-US"/>
        </w:rPr>
        <w:fldChar w:fldCharType="separate"/>
      </w:r>
      <w:r w:rsidR="00171735" w:rsidRPr="002B5346">
        <w:rPr>
          <w:rFonts w:cs="Times New Roman"/>
          <w:szCs w:val="24"/>
          <w:lang w:val="en-US"/>
        </w:rPr>
        <w:t>(</w:t>
      </w:r>
      <w:r w:rsidR="00171735" w:rsidRPr="002B5346">
        <w:rPr>
          <w:rFonts w:cs="Times New Roman"/>
          <w:i/>
          <w:iCs/>
          <w:szCs w:val="24"/>
          <w:lang w:val="en-US"/>
        </w:rPr>
        <w:t>Monomer | Definition &amp; Facts | Britannica</w:t>
      </w:r>
      <w:r w:rsidR="00171735" w:rsidRPr="002B5346">
        <w:rPr>
          <w:rFonts w:cs="Times New Roman"/>
          <w:szCs w:val="24"/>
          <w:lang w:val="en-US"/>
        </w:rPr>
        <w:t>, 2022)</w:t>
      </w:r>
      <w:r w:rsidR="00171735">
        <w:rPr>
          <w:lang w:val="en-US"/>
        </w:rPr>
        <w:fldChar w:fldCharType="end"/>
      </w:r>
      <w:r w:rsidR="00A5437F">
        <w:rPr>
          <w:lang w:val="en-US"/>
        </w:rPr>
        <w:t>.</w:t>
      </w:r>
      <w:r w:rsidR="002B5346">
        <w:rPr>
          <w:lang w:val="en-US"/>
        </w:rPr>
        <w:t xml:space="preserve"> </w:t>
      </w:r>
      <w:r w:rsidR="001B1826">
        <w:rPr>
          <w:lang w:val="en-US"/>
        </w:rPr>
        <w:t xml:space="preserve">When diacetylene is exposed to radiation it polymerizes to create </w:t>
      </w:r>
      <w:r w:rsidR="00AA7C78">
        <w:rPr>
          <w:lang w:val="en-US"/>
        </w:rPr>
        <w:t>polydiacetylene</w:t>
      </w:r>
      <w:r w:rsidR="00DB098B">
        <w:rPr>
          <w:lang w:val="en-US"/>
        </w:rPr>
        <w:t>, chan</w:t>
      </w:r>
      <w:r w:rsidR="00E403B1">
        <w:rPr>
          <w:lang w:val="en-US"/>
        </w:rPr>
        <w:t xml:space="preserve">ging both the chemical and optical </w:t>
      </w:r>
      <w:r w:rsidR="00E403B1">
        <w:rPr>
          <w:lang w:val="en-US"/>
        </w:rPr>
        <w:lastRenderedPageBreak/>
        <w:t xml:space="preserve">characteristic </w:t>
      </w:r>
      <w:r w:rsidR="00B17D1D">
        <w:rPr>
          <w:lang w:val="en-US"/>
        </w:rPr>
        <w:t>of the active layer</w:t>
      </w:r>
      <w:r w:rsidR="00A05BC3">
        <w:rPr>
          <w:lang w:val="en-US"/>
        </w:rPr>
        <w:t xml:space="preserve"> </w:t>
      </w:r>
      <w:r w:rsidR="00A05BC3">
        <w:rPr>
          <w:lang w:val="en-US"/>
        </w:rPr>
        <w:fldChar w:fldCharType="begin"/>
      </w:r>
      <w:r w:rsidR="00604C3B">
        <w:rPr>
          <w:lang w:val="en-US"/>
        </w:rPr>
        <w:instrText xml:space="preserve"> ADDIN ZOTERO_ITEM CSL_CITATION {"citationID":"Fp4yXDBh","properties":{"formattedCitation":"(McLaughlin et al., 1996)","plainCitation":"(McLaughlin et al., 1996)","noteIndex":0},"citationItems":[{"id":288,"uris":["http://zotero.org/users/9228513/items/4KZV9FAP"],"itemData":{"id":288,"type":"article-journal","abstract":"New transparent radiochromic films, GafChromic MD-55 and NMD-55, which turn from colourless to deep blue upon irradiation, have been designed particularly for measuring radiation therapy absorbed doses (1 Gy to 100 Gy). They are also useful for high resolution mapping of dose distributions, radiographic imaging, treatment planning dosimetry, beam penumbra measurements, and interface dosimetry with ionising photons, electrons and protons. The gamma ray responses are linear with dose in terms of increase of optical absorbance at 670, 633 and 600 nm and are independent of absorbed dose rate and relative humidity. The radiochromic images show a slight gradual post-irradiation increase in absorbance especially during the first 24 h. In addition, there is a small but predictable variation of sensitivity with temperature, both during irradiation and during spectrophotometry. The films also have a slight sensitivity to ultraviolet radiation (250 to 350 nm) in direct sunlight. Experiments with X ray beams show no appreciable energy dependence relative to dose in water at photon energies greater than 100 keV, but they have a sensitivity that gives readings of about 60% of the dose in water for photons at 20 to 40 keV.","container-title":"Radiation Protection Dosimetry","DOI":"10.1093/oxfordjournals.rpd.a031731","ISSN":"0144-8420","issue":"1-4","journalAbbreviation":"Radiation Protection Dosimetry","page":"263-268","source":"Silverchair","title":"Novel Radiochromic Films for Clinical Dosimetry","volume":"66","author":[{"family":"McLaughlin","given":"W.L."},{"family":"Puhl","given":"J.M."},{"family":"Al-Sheikhly","given":"M."},{"family":"Christou","given":"C.A."},{"family":"Miller","given":"A."},{"family":"Kovács","given":"A."},{"family":"Wojnarovits","given":"L."},{"family":"Lewis","given":"D.F."}],"issued":{"date-parts":[["1996",7,1]]}}}],"schema":"https://github.com/citation-style-language/schema/raw/master/csl-citation.json"} </w:instrText>
      </w:r>
      <w:r w:rsidR="00A05BC3">
        <w:rPr>
          <w:lang w:val="en-US"/>
        </w:rPr>
        <w:fldChar w:fldCharType="separate"/>
      </w:r>
      <w:r w:rsidR="00604C3B" w:rsidRPr="00BE3661">
        <w:rPr>
          <w:rFonts w:cs="Times New Roman"/>
          <w:lang w:val="en-US"/>
        </w:rPr>
        <w:t>(McLaughlin et al., 1996)</w:t>
      </w:r>
      <w:r w:rsidR="00A05BC3">
        <w:rPr>
          <w:lang w:val="en-US"/>
        </w:rPr>
        <w:fldChar w:fldCharType="end"/>
      </w:r>
      <w:r w:rsidR="003378EB">
        <w:rPr>
          <w:lang w:val="en-US"/>
        </w:rPr>
        <w:t xml:space="preserve">. </w:t>
      </w:r>
      <w:r w:rsidR="003378EB">
        <w:rPr>
          <w:lang w:val="en-US"/>
        </w:rPr>
        <w:br/>
        <w:t>The color of the film darkens</w:t>
      </w:r>
      <w:r w:rsidR="0056530C">
        <w:rPr>
          <w:lang w:val="en-US"/>
        </w:rPr>
        <w:t xml:space="preserve"> and </w:t>
      </w:r>
      <w:r w:rsidR="00453E83">
        <w:rPr>
          <w:lang w:val="en-US"/>
        </w:rPr>
        <w:t xml:space="preserve">optical density (OD) can be measured </w:t>
      </w:r>
      <w:r w:rsidR="00277AE0">
        <w:rPr>
          <w:lang w:val="en-US"/>
        </w:rPr>
        <w:t xml:space="preserve">either by measuring light transmitted through the film, or </w:t>
      </w:r>
      <w:r w:rsidR="00BA34DE">
        <w:rPr>
          <w:lang w:val="en-US"/>
        </w:rPr>
        <w:t xml:space="preserve">light reflected by the film </w:t>
      </w:r>
      <w:r w:rsidR="00D97103">
        <w:rPr>
          <w:lang w:val="en-US"/>
        </w:rPr>
        <w:fldChar w:fldCharType="begin"/>
      </w:r>
      <w:r w:rsidR="00911430">
        <w:rPr>
          <w:lang w:val="en-US"/>
        </w:rPr>
        <w:instrText xml:space="preserve"> ADDIN ZOTERO_ITEM CSL_CITATION {"citationID":"Dqyz4UQg","properties":{"formattedCitation":"(Andreo et al., 2017)","plainCitation":"(Andreo et al., 2017)","dontUpdate":true,"noteIndex":0},"citationItems":[{"id":137,"uris":["http://zotero.org/users/9228513/items/RM78T5FA"],"itemData":{"id":137,"type":"chapter","container-title":"Fundamentals of Ionizing Radiation Dosimetry","edition":"1","page":"562–562","publisher":"John Wiley &amp;amp; Sons, Incorporated","title":"Chemical Dosimeters","author":[{"family":"Andreo","given":"Pedro"},{"family":"Burns","given":"David T."},{"family":"Nahum","given":"Alan E."},{"family":"Seuntjens","given":"Jan"},{"family":"Attix","given":"Frank H"}],"issued":{"date-parts":[["2017"]]}}}],"schema":"https://github.com/citation-style-language/schema/raw/master/csl-citation.json"} </w:instrText>
      </w:r>
      <w:r w:rsidR="00D97103">
        <w:rPr>
          <w:lang w:val="en-US"/>
        </w:rPr>
        <w:fldChar w:fldCharType="separate"/>
      </w:r>
      <w:r w:rsidR="00D97103" w:rsidRPr="00D97103">
        <w:rPr>
          <w:rFonts w:cs="Times New Roman"/>
          <w:lang w:val="en-US"/>
        </w:rPr>
        <w:t>(</w:t>
      </w:r>
      <w:proofErr w:type="spellStart"/>
      <w:r w:rsidR="00D97103" w:rsidRPr="00D97103">
        <w:rPr>
          <w:rFonts w:cs="Times New Roman"/>
          <w:lang w:val="en-US"/>
        </w:rPr>
        <w:t>Andreo</w:t>
      </w:r>
      <w:proofErr w:type="spellEnd"/>
      <w:r w:rsidR="00D97103" w:rsidRPr="00D97103">
        <w:rPr>
          <w:rFonts w:cs="Times New Roman"/>
          <w:lang w:val="en-US"/>
        </w:rPr>
        <w:t xml:space="preserve"> et al., 2017</w:t>
      </w:r>
      <w:r w:rsidR="00330C4E">
        <w:rPr>
          <w:rFonts w:cs="Times New Roman"/>
          <w:lang w:val="en-US"/>
        </w:rPr>
        <w:t>, 562</w:t>
      </w:r>
      <w:r w:rsidR="00D97103" w:rsidRPr="00D97103">
        <w:rPr>
          <w:rFonts w:cs="Times New Roman"/>
          <w:lang w:val="en-US"/>
        </w:rPr>
        <w:t>)</w:t>
      </w:r>
      <w:r w:rsidR="00D97103">
        <w:rPr>
          <w:lang w:val="en-US"/>
        </w:rPr>
        <w:fldChar w:fldCharType="end"/>
      </w:r>
      <w:r w:rsidR="00BA34DE">
        <w:rPr>
          <w:lang w:val="en-US"/>
        </w:rPr>
        <w:t>.</w:t>
      </w:r>
      <w:r w:rsidR="00327AF8">
        <w:rPr>
          <w:lang w:val="en-US"/>
        </w:rPr>
        <w:t xml:space="preserve"> </w:t>
      </w:r>
      <w:r w:rsidR="00332769">
        <w:rPr>
          <w:lang w:val="en-US"/>
        </w:rPr>
        <w:t>Extracting absolute dose</w:t>
      </w:r>
      <w:r w:rsidR="009709B0">
        <w:rPr>
          <w:lang w:val="en-US"/>
        </w:rPr>
        <w:t xml:space="preserve"> from the films requires an established </w:t>
      </w:r>
      <w:r w:rsidR="002025C6">
        <w:rPr>
          <w:lang w:val="en-US"/>
        </w:rPr>
        <w:t>relationship between</w:t>
      </w:r>
      <w:r w:rsidR="00844B5C">
        <w:rPr>
          <w:lang w:val="en-US"/>
        </w:rPr>
        <w:t xml:space="preserve"> the film response </w:t>
      </w:r>
      <w:r w:rsidR="002025C6">
        <w:rPr>
          <w:lang w:val="en-US"/>
        </w:rPr>
        <w:t>and</w:t>
      </w:r>
      <w:r w:rsidR="00844B5C">
        <w:rPr>
          <w:lang w:val="en-US"/>
        </w:rPr>
        <w:t xml:space="preserve"> </w:t>
      </w:r>
      <w:r w:rsidR="001F1CCE">
        <w:rPr>
          <w:lang w:val="en-US"/>
        </w:rPr>
        <w:t>absorbed dose</w:t>
      </w:r>
      <w:r w:rsidR="004E575D">
        <w:rPr>
          <w:lang w:val="en-US"/>
        </w:rPr>
        <w:t>, which</w:t>
      </w:r>
      <w:r w:rsidR="00B76A90">
        <w:rPr>
          <w:lang w:val="en-US"/>
        </w:rPr>
        <w:t xml:space="preserve"> demands </w:t>
      </w:r>
      <w:r w:rsidR="00A86B8F">
        <w:rPr>
          <w:lang w:val="en-US"/>
        </w:rPr>
        <w:t xml:space="preserve">calibrating the films and accounting for factors that might change the response, such as </w:t>
      </w:r>
      <w:r w:rsidR="007A089A">
        <w:rPr>
          <w:lang w:val="en-US"/>
        </w:rPr>
        <w:t xml:space="preserve">time waited </w:t>
      </w:r>
      <w:r w:rsidR="003C2B05">
        <w:rPr>
          <w:lang w:val="en-US"/>
        </w:rPr>
        <w:t xml:space="preserve">after irradiation before scanning the films, </w:t>
      </w:r>
      <w:r w:rsidR="00731F00">
        <w:rPr>
          <w:lang w:val="en-US"/>
        </w:rPr>
        <w:t>temperature,</w:t>
      </w:r>
      <w:r w:rsidR="003C2B05">
        <w:rPr>
          <w:lang w:val="en-US"/>
        </w:rPr>
        <w:t xml:space="preserve"> </w:t>
      </w:r>
      <w:r w:rsidR="00136B6C">
        <w:rPr>
          <w:lang w:val="en-US"/>
        </w:rPr>
        <w:t>and light exposure</w:t>
      </w:r>
      <w:r w:rsidR="00731F00">
        <w:rPr>
          <w:lang w:val="en-US"/>
        </w:rPr>
        <w:t xml:space="preserve"> </w:t>
      </w:r>
      <w:r w:rsidR="001129ED">
        <w:rPr>
          <w:lang w:val="en-US"/>
        </w:rPr>
        <w:fldChar w:fldCharType="begin"/>
      </w:r>
      <w:r w:rsidR="001129ED">
        <w:rPr>
          <w:lang w:val="en-US"/>
        </w:rPr>
        <w:instrText xml:space="preserve"> ADDIN ZOTERO_ITEM CSL_CITATION {"citationID":"e6mzxDje","properties":{"formattedCitation":"(Girard et al., 2012; Park et al., 2012)","plainCitation":"(Girard et al., 2012; Park et al., 2012)","noteIndex":0},"citationItems":[{"id":379,"uris":["http://zotero.org/users/9228513/items/M9UJQEFD"],"itemData":{"id":379,"type":"article-journal","abstract":"The objectives of this study are to identify and quantify factors that influence radiochromic film dose response and to determine whether such films are suitable for reference dosimetry. The influence of several parameters that may introduce systematic dose errors when performing reference dose measurements were investigated. The effect of the film storage temperature was determined by comparing the performance of three lots of GAFCHROMIC EBT2 films stored at either or room temperature. The effect of high or low () relative humidity was also determined. Doses measured in optimal conditions with EBT and EBT2 films were then compared with an A12 ionization chamber measurement. Intensity-modulated radiation therapy quality controls using EBT2 films were also performed in reference dose. The results obtained using reference dose measurements were compared with those obtained using relative dose measurements. Storing the film at improves the stability of the film over time, but does not eliminate the noncatalytic film development, seen as a rise in optical density over time in the absence of radiation. Relative humidity variations ranging from 80% to 20% have a strong impact on the optical density and could introduce dose errors of up to 15% if the humidity were not controlled during the film storage period. During the scanning procedure, the film temperature influences the optical density that is measured. When controlling for these three parameters, the dose differences between EBT or EBT2 and the A12 chamber are found to be within (2σ level) over a dose range of 20–350 cGy. Our results also demonstrate the limitation of the Anisotropic Analytical Algorithm for dose calculation of highly modulated treatment plans. PACS numbers: 87.55.Qr; 87.56.Fc","container-title":"Journal of Applied Clinical Medical Physics","DOI":"10.1120/jacmp.v13i6.3994","ISSN":"1526-9914","issue":"6","language":"en","note":"_eprint: https://onlinelibrary.wiley.com/doi/pdf/10.1120/jacmp.v13i6.3994","page":"339-353","source":"Wiley Online Library","title":"Reference dosimetry using radiochromic film","volume":"13","author":[{"family":"Girard","given":"Frédéric"},{"family":"Bouchard","given":"Hugo"},{"family":"Lacroix","given":"Frédéric"}],"issued":{"date-parts":[["2012"]]}}},{"id":376,"uris":["http://zotero.org/users/9228513/items/NR7NSINS"],"itemData":{"id":376,"type":"article-journal","abstract":"Purpose: The authors aim was to investigate the effects of using transmission and reflection scanning modes, the film orientation during scanning, and ambient room light on a dosimetry system based on the GafchromicTM EBT2 film model. Methods: For calibration, the films were cut to 3 × 3 cm2 and irradiated from 20 to 700 cGy at the depth of maximum dose using 6 and 10 MV photon beams in a 10 × 10 cm2 field size. Absolute dose calibration of the linear accelerator was done according to the TRS398 protocol. An FG65-G ionization chamber was used to monitor the dose while irradiating the films in solid water. The film pieces were scanned with an EPSON Expression 1680 Pro flatbed scanner in transmission and reflection modes. Authors investigated the effect of orientation on films and examined the optical properties of EBT2 film using an ellipsometer and an ultraviolet (UV)/visible spectrometer to explain the dosimetric dependence of the film on orientation during the scanning process. To investigate the effect of ambient room light, films were preirradiated in 6 and 10 MV photon beams with intensity-modulated radiotherapy (IMRT) quality assurance (QA) plans, and then exposed to room light, either directly for 2 days in a workroom or for 2 months in a film box. Gamma index pass criteria of (3%, 3 mm) were used. Results: The dose response curves based on net optical density (NOD) indicated that the reflection scanning mode can provide a better dose sensitivity than the transmission scanning mode, whereas the standard deviation of the dose is greater in reflection mode than in transmission mode. When the film was rotated 90° from the portrait orientation, the average dose of the EBT2 film decreased by 11.5–19.6% in transmission mode and by 1.5–2.3% in reflection mode. Using an ellipsometer, variation of the refractive index of EBT2 film—the birefringence property—was found to be the largest between 45° (1.72 and 1.71) and 135° (1.8 and 1.77) for 300 and 800 cGy. Absorption spectra of EBT2 films measured with spectrometer were the function of film orientation. The readings in reflection scanning mode were more stable against room light than those in transmission scanning mode, although dose readings increased in both modes after the films were exposed to room light. Conclusions: The transmission scanning mode exhibited a strong dependence on film orientation during scanning and a change in optical density resulting from room light exposure, so a constant scanning orientation and minimal exposure to light can reduce uncertainty in the measured dose (23 ± 3%). The angular dependence was analyzed using Jones matrices and optical properties of EBT2 film were obtained using an ellipsometer and an UV/visible spectrometer. The reflection scanning mode has relatively good stability with respect to room light and film orientation on a scanner, although the large standard deviation of dose is a disadvantage in measurements of absolute dose. Reflection scanning mode can offer a potential advantage for film dosimetry in radiotherapy, although transmission scanning mode is still recommended for dosimetry as it provides better uncertainty results.","container-title":"Medical Physics","DOI":"10.1118/1.3700731","ISSN":"2473-4209","issue":"5","language":"en","note":"_eprint: https://onlinelibrary.wiley.com/doi/pdf/10.1118/1.3700731","page":"2524-2535","source":"Wiley Online Library","title":"Variations in dose distribution and optical properties of GafchromicTM EBT2 film according to scanning mode","volume":"39","author":[{"family":"Park","given":"Soah"},{"family":"Kang","given":"Sei-Kwon"},{"family":"Cheong","given":"Kwang-Ho"},{"family":"Hwang","given":"Taejin"},{"family":"Kim","given":"Haeyoung"},{"family":"Han","given":"Taejin"},{"family":"Lee","given":"Me-Yeon"},{"family":"Kim","given":"KyoungJu"},{"family":"Bae","given":"Hoonsik"},{"family":"Su Kim","given":"Hyeong"},{"family":"Han Kim","given":"Jung"},{"family":"Jae Oh","given":"Seung"},{"family":"Suh","given":"Jin-Suck"}],"issued":{"date-parts":[["2012"]]}}}],"schema":"https://github.com/citation-style-language/schema/raw/master/csl-citation.json"} </w:instrText>
      </w:r>
      <w:r w:rsidR="001129ED">
        <w:rPr>
          <w:lang w:val="en-US"/>
        </w:rPr>
        <w:fldChar w:fldCharType="separate"/>
      </w:r>
      <w:r w:rsidR="001129ED" w:rsidRPr="00E23DCA">
        <w:rPr>
          <w:rFonts w:cs="Times New Roman"/>
          <w:lang w:val="en-US"/>
        </w:rPr>
        <w:t>(Girard et al., 2012; Park et al., 2012)</w:t>
      </w:r>
      <w:r w:rsidR="001129ED">
        <w:rPr>
          <w:lang w:val="en-US"/>
        </w:rPr>
        <w:fldChar w:fldCharType="end"/>
      </w:r>
      <w:r w:rsidR="00136B6C">
        <w:rPr>
          <w:lang w:val="en-US"/>
        </w:rPr>
        <w:t xml:space="preserve">. </w:t>
      </w:r>
      <w:r w:rsidR="00CF606A">
        <w:rPr>
          <w:lang w:val="en-US"/>
        </w:rPr>
        <w:t xml:space="preserve">New calibrations are necessary for </w:t>
      </w:r>
      <w:r w:rsidR="0056202E">
        <w:rPr>
          <w:lang w:val="en-US"/>
        </w:rPr>
        <w:t>every new batch, because</w:t>
      </w:r>
      <w:r w:rsidR="00897C74">
        <w:rPr>
          <w:lang w:val="en-US"/>
        </w:rPr>
        <w:t xml:space="preserve"> of </w:t>
      </w:r>
      <w:r w:rsidR="00033C6F">
        <w:rPr>
          <w:lang w:val="en-US"/>
        </w:rPr>
        <w:t>batch-to-batch variation</w:t>
      </w:r>
      <w:r w:rsidR="0056202E">
        <w:rPr>
          <w:lang w:val="en-US"/>
        </w:rPr>
        <w:t xml:space="preserve"> </w:t>
      </w:r>
      <w:r w:rsidR="00710DFB">
        <w:rPr>
          <w:lang w:val="en-US"/>
        </w:rPr>
        <w:fldChar w:fldCharType="begin"/>
      </w:r>
      <w:r w:rsidR="00710DFB">
        <w:rPr>
          <w:lang w:val="en-US"/>
        </w:rPr>
        <w:instrText xml:space="preserve"> ADDIN ZOTERO_ITEM CSL_CITATION {"citationID":"XlQ80tux","properties":{"formattedCitation":"(Mizuno et al., 2012)","plainCitation":"(Mizuno et al., 2012)","noteIndex":0},"citationItems":[{"id":517,"uris":["http://zotero.org/users/9228513/items/7CNL9LHA"],"itemData":{"id":517,"type":"article-journal","abstract":"EBT2 film is widely used for quality assurance in radiation therapy. The purpose of this study was to investigate the homogeneity of EBT2 film among various lots, and the dose dependence of heterogeneity. EBT2 film was positioned in the center of a flatbed scanner and scanned in transmission mode at 75 dpi. Homogeneity was investigated by evaluating gray value and net optical density (netOD) with the red color channel. The dose dependence of heterogeneity in a single sheet from five lots was investigated at 0.5, 2, and 3 Gy. Maximum coefficient of variation as evaluated by netOD in a single film was 3.0% in one lot, but no higher than 0.5% in other lots. Dose dependence of heterogeneity was observed on evaluation by gray value but not on evaluation by netOD. These results suggest that EBT2 should be examined in each lot number before clinical use, and that the dose calibration curve should be constructed using netOD. PACS number: 87","container-title":"Journal of Applied Clinical Medical Physics","DOI":"10.1120/jacmp.v13i4.3763","ISSN":"1526-9914","issue":"4","language":"en","note":"_eprint: https://onlinelibrary.wiley.com/doi/pdf/10.1120/jacmp.v13i4.3763","page":"198-205","source":"Wiley Online Library","title":"Homogeneity of GAFCHROMIC EBT2 film among different lot numbers","volume":"13","author":[{"family":"Mizuno","given":"Hirokazu"},{"family":"Takahashi","given":"Yutaka"},{"family":"Tanaka","given":"Atsushi"},{"family":"Hirayama","given":"Takamitsu"},{"family":"Yamaguchi","given":"Tsuyoshi"},{"family":"Katou","given":"Hiroaki"},{"family":"Takahara","given":"Keiko"},{"family":"Okamoto","given":"Yoshiaki"},{"family":"Teshima","given":"Teruki"}],"issued":{"date-parts":[["2012"]]}}}],"schema":"https://github.com/citation-style-language/schema/raw/master/csl-citation.json"} </w:instrText>
      </w:r>
      <w:r w:rsidR="00710DFB">
        <w:rPr>
          <w:lang w:val="en-US"/>
        </w:rPr>
        <w:fldChar w:fldCharType="separate"/>
      </w:r>
      <w:r w:rsidR="00710DFB" w:rsidRPr="00710DFB">
        <w:rPr>
          <w:rFonts w:cs="Times New Roman"/>
          <w:lang w:val="en-US"/>
        </w:rPr>
        <w:t>(Mizuno et al., 2012)</w:t>
      </w:r>
      <w:r w:rsidR="00710DFB">
        <w:rPr>
          <w:lang w:val="en-US"/>
        </w:rPr>
        <w:fldChar w:fldCharType="end"/>
      </w:r>
      <w:r w:rsidR="00710DFB">
        <w:rPr>
          <w:lang w:val="en-US"/>
        </w:rPr>
        <w:t>.</w:t>
      </w:r>
    </w:p>
    <w:p w14:paraId="0DA3BDA1" w14:textId="77777777" w:rsidR="0056202E" w:rsidRDefault="0056202E" w:rsidP="00CB30D7">
      <w:pPr>
        <w:keepNext/>
        <w:spacing w:line="360" w:lineRule="auto"/>
        <w:rPr>
          <w:lang w:val="en-US"/>
        </w:rPr>
      </w:pPr>
    </w:p>
    <w:p w14:paraId="4BB17A18" w14:textId="60378B0D" w:rsidR="006C6937" w:rsidRPr="006C6937" w:rsidRDefault="006C6937" w:rsidP="00CB30D7">
      <w:pPr>
        <w:keepNext/>
        <w:spacing w:line="360" w:lineRule="auto"/>
        <w:rPr>
          <w:lang w:val="en-US"/>
        </w:rPr>
      </w:pPr>
      <w:r w:rsidRPr="00992CA4">
        <w:rPr>
          <w:noProof/>
          <w:lang w:val="en-US"/>
        </w:rPr>
        <w:drawing>
          <wp:inline distT="0" distB="0" distL="0" distR="0" wp14:anchorId="44ABDC3E" wp14:editId="533CCEAC">
            <wp:extent cx="5943600" cy="2002972"/>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28"/>
                    <a:srcRect b="11520"/>
                    <a:stretch/>
                  </pic:blipFill>
                  <pic:spPr bwMode="auto">
                    <a:xfrm>
                      <a:off x="0" y="0"/>
                      <a:ext cx="5943600" cy="2002972"/>
                    </a:xfrm>
                    <a:prstGeom prst="rect">
                      <a:avLst/>
                    </a:prstGeom>
                    <a:ln>
                      <a:noFill/>
                    </a:ln>
                    <a:extLst>
                      <a:ext uri="{53640926-AAD7-44D8-BBD7-CCE9431645EC}">
                        <a14:shadowObscured xmlns:a14="http://schemas.microsoft.com/office/drawing/2010/main"/>
                      </a:ext>
                    </a:extLst>
                  </pic:spPr>
                </pic:pic>
              </a:graphicData>
            </a:graphic>
          </wp:inline>
        </w:drawing>
      </w:r>
    </w:p>
    <w:p w14:paraId="05F9D7BF" w14:textId="432B78E9" w:rsidR="00992CA4" w:rsidRPr="006C6937" w:rsidRDefault="006C6937" w:rsidP="00CB30D7">
      <w:pPr>
        <w:pStyle w:val="Caption"/>
        <w:spacing w:line="360" w:lineRule="auto"/>
        <w:rPr>
          <w:lang w:val="en-US"/>
        </w:rPr>
      </w:pPr>
      <w:bookmarkStart w:id="73" w:name="_Ref99640055"/>
      <w:r w:rsidRPr="006C6937">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15</w:t>
      </w:r>
      <w:r w:rsidR="005B1E99">
        <w:rPr>
          <w:lang w:val="en-US"/>
        </w:rPr>
        <w:fldChar w:fldCharType="end"/>
      </w:r>
      <w:bookmarkEnd w:id="73"/>
      <w:r w:rsidRPr="006C6937">
        <w:rPr>
          <w:lang w:val="en-US"/>
        </w:rPr>
        <w:t xml:space="preserve">. </w:t>
      </w:r>
      <w:r w:rsidRPr="00F226E6">
        <w:rPr>
          <w:lang w:val="en-US"/>
        </w:rPr>
        <w:t xml:space="preserve">Different </w:t>
      </w:r>
      <w:proofErr w:type="spellStart"/>
      <w:r w:rsidRPr="00F226E6">
        <w:rPr>
          <w:lang w:val="en-US"/>
        </w:rPr>
        <w:t>radiochromic</w:t>
      </w:r>
      <w:proofErr w:type="spellEnd"/>
      <w:r w:rsidRPr="00F226E6">
        <w:rPr>
          <w:lang w:val="en-US"/>
        </w:rPr>
        <w:t xml:space="preserve"> film s</w:t>
      </w:r>
      <w:r>
        <w:rPr>
          <w:lang w:val="en-US"/>
        </w:rPr>
        <w:t xml:space="preserve">tructures used for external beam therapy (EBT) </w:t>
      </w:r>
      <w:r>
        <w:rPr>
          <w:lang w:val="en-US"/>
        </w:rPr>
        <w:fldChar w:fldCharType="begin"/>
      </w:r>
      <w:r>
        <w:rPr>
          <w:lang w:val="en-US"/>
        </w:rPr>
        <w:instrText xml:space="preserve"> ADDIN ZOTERO_ITEM CSL_CITATION {"citationID":"vdnDBvj0","properties":{"formattedCitation":"(Devic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Pr>
          <w:lang w:val="en-US"/>
        </w:rPr>
        <w:fldChar w:fldCharType="separate"/>
      </w:r>
      <w:r w:rsidRPr="005146FC">
        <w:rPr>
          <w:rFonts w:cs="Times New Roman"/>
          <w:lang w:val="en-US"/>
        </w:rPr>
        <w:t>(</w:t>
      </w:r>
      <w:proofErr w:type="spellStart"/>
      <w:r w:rsidRPr="005146FC">
        <w:rPr>
          <w:rFonts w:cs="Times New Roman"/>
          <w:lang w:val="en-US"/>
        </w:rPr>
        <w:t>Devic</w:t>
      </w:r>
      <w:proofErr w:type="spellEnd"/>
      <w:r w:rsidRPr="005146FC">
        <w:rPr>
          <w:rFonts w:cs="Times New Roman"/>
          <w:lang w:val="en-US"/>
        </w:rPr>
        <w:t xml:space="preserve"> et al., 2016)</w:t>
      </w:r>
      <w:r>
        <w:rPr>
          <w:lang w:val="en-US"/>
        </w:rPr>
        <w:fldChar w:fldCharType="end"/>
      </w:r>
      <w:r>
        <w:rPr>
          <w:lang w:val="en-US"/>
        </w:rPr>
        <w:t>. The active layer is made from monomers that polymerize when exposed to radiation, causing a darkening of the film. The optical density (OD) is measured and related to dose.</w:t>
      </w:r>
    </w:p>
    <w:p w14:paraId="55F6203B" w14:textId="0CDE06C8" w:rsidR="006B4453" w:rsidRDefault="006B4453" w:rsidP="00CB30D7">
      <w:pPr>
        <w:pStyle w:val="Heading2"/>
        <w:spacing w:line="360" w:lineRule="auto"/>
        <w:rPr>
          <w:lang w:val="en-US"/>
        </w:rPr>
      </w:pPr>
      <w:bookmarkStart w:id="74" w:name="_Toc103247141"/>
      <w:r>
        <w:rPr>
          <w:lang w:val="en-US"/>
        </w:rPr>
        <w:t>S</w:t>
      </w:r>
      <w:r w:rsidR="00626D36">
        <w:rPr>
          <w:lang w:val="en-US"/>
        </w:rPr>
        <w:t>tatistics</w:t>
      </w:r>
      <w:bookmarkEnd w:id="74"/>
    </w:p>
    <w:p w14:paraId="35CA3C75" w14:textId="2A506226" w:rsidR="00626D36" w:rsidRDefault="00626D36" w:rsidP="00CB30D7">
      <w:pPr>
        <w:pStyle w:val="Heading3"/>
        <w:spacing w:line="360" w:lineRule="auto"/>
        <w:rPr>
          <w:lang w:val="en-US"/>
        </w:rPr>
      </w:pPr>
      <w:bookmarkStart w:id="75" w:name="_Ref98754619"/>
      <w:bookmarkStart w:id="76" w:name="_Toc103247142"/>
      <w:r>
        <w:rPr>
          <w:lang w:val="en-US"/>
        </w:rPr>
        <w:t>Non-linear curve fit</w:t>
      </w:r>
      <w:bookmarkEnd w:id="75"/>
      <w:bookmarkEnd w:id="76"/>
    </w:p>
    <w:p w14:paraId="0BDBC280" w14:textId="58988E96" w:rsidR="0067471A" w:rsidRDefault="008C3407" w:rsidP="00CB30D7">
      <w:pPr>
        <w:spacing w:line="360" w:lineRule="auto"/>
        <w:rPr>
          <w:lang w:val="en-US"/>
        </w:rPr>
      </w:pPr>
      <w:r>
        <w:rPr>
          <w:lang w:val="en-US"/>
        </w:rPr>
        <w:t xml:space="preserve">Regression is </w:t>
      </w:r>
      <w:r w:rsidR="00A8301F">
        <w:rPr>
          <w:lang w:val="en-US"/>
        </w:rPr>
        <w:t xml:space="preserve">a tool used for predicting data. </w:t>
      </w:r>
      <w:r w:rsidR="002F7BC3">
        <w:rPr>
          <w:lang w:val="en-US"/>
        </w:rPr>
        <w:t>In traditional linear regression you have a dataset containing</w:t>
      </w:r>
      <w:r w:rsidR="00BA7E78">
        <w:rPr>
          <w:lang w:val="en-US"/>
        </w:rPr>
        <w:t xml:space="preserve"> </w:t>
      </w:r>
      <w:r w:rsidR="00BE48CB" w:rsidRPr="00084FF9">
        <w:rPr>
          <w:lang w:val="en-US"/>
        </w:rPr>
        <w:t>m</w:t>
      </w:r>
      <w:r w:rsidR="002F7BC3">
        <w:rPr>
          <w:lang w:val="en-US"/>
        </w:rPr>
        <w:t xml:space="preserve"> response</w:t>
      </w:r>
      <w:r w:rsidR="006D5861">
        <w:rPr>
          <w:lang w:val="en-US"/>
        </w:rPr>
        <w:t>/dependent</w:t>
      </w:r>
      <w:r w:rsidR="002F7BC3">
        <w:rPr>
          <w:lang w:val="en-US"/>
        </w:rPr>
        <w:t xml:space="preserve"> variables </w:t>
      </w:r>
      <m:oMath>
        <m:r>
          <m:rPr>
            <m:sty m:val="bi"/>
          </m:rPr>
          <w:rPr>
            <w:rFonts w:ascii="Cambria Math" w:hAnsi="Cambria Math"/>
            <w:lang w:val="en-US"/>
          </w:rPr>
          <m:t>y</m:t>
        </m:r>
      </m:oMath>
      <w:r w:rsidR="006D5861">
        <w:rPr>
          <w:lang w:val="en-US"/>
        </w:rPr>
        <w:t xml:space="preserve"> </w:t>
      </w:r>
      <w:r w:rsidR="002F7BC3">
        <w:rPr>
          <w:lang w:val="en-US"/>
        </w:rPr>
        <w:t>and</w:t>
      </w:r>
      <w:r w:rsidR="00084FF9">
        <w:rPr>
          <w:lang w:val="en-US"/>
        </w:rPr>
        <w:t xml:space="preserve"> </w:t>
      </w:r>
      <w:proofErr w:type="spellStart"/>
      <w:r w:rsidR="00084FF9">
        <w:rPr>
          <w:lang w:val="en-US"/>
        </w:rPr>
        <w:t>n</w:t>
      </w:r>
      <w:proofErr w:type="spellEnd"/>
      <w:r w:rsidR="002F7BC3">
        <w:rPr>
          <w:lang w:val="en-US"/>
        </w:rPr>
        <w:t xml:space="preserve"> </w:t>
      </w:r>
      <w:r w:rsidR="006D5861">
        <w:rPr>
          <w:lang w:val="en-US"/>
        </w:rPr>
        <w:t xml:space="preserve">explanatory/independent values </w:t>
      </w:r>
      <m:oMath>
        <m:r>
          <m:rPr>
            <m:sty m:val="bi"/>
          </m:rPr>
          <w:rPr>
            <w:rFonts w:ascii="Cambria Math" w:hAnsi="Cambria Math"/>
            <w:lang w:val="en-US"/>
          </w:rPr>
          <m:t>x</m:t>
        </m:r>
      </m:oMath>
      <w:r w:rsidR="003C2314">
        <w:rPr>
          <w:lang w:val="en-US"/>
        </w:rPr>
        <w:t>. Linear</w:t>
      </w:r>
      <w:r w:rsidR="00060F12">
        <w:rPr>
          <w:lang w:val="en-US"/>
        </w:rPr>
        <w:t xml:space="preserve"> regression</w:t>
      </w:r>
      <w:r w:rsidR="003C2314">
        <w:rPr>
          <w:lang w:val="en-US"/>
        </w:rPr>
        <w:t xml:space="preserve"> </w:t>
      </w:r>
      <w:r w:rsidR="00203E6A">
        <w:rPr>
          <w:lang w:val="en-US"/>
        </w:rPr>
        <w:t xml:space="preserve">tries to </w:t>
      </w:r>
      <w:r w:rsidR="00000791">
        <w:rPr>
          <w:lang w:val="en-US"/>
        </w:rPr>
        <w:t xml:space="preserve">find the optimal coefficients/parameters </w:t>
      </w:r>
      <m:oMath>
        <m:acc>
          <m:accPr>
            <m:ctrlPr>
              <w:rPr>
                <w:rFonts w:ascii="Cambria Math" w:hAnsi="Cambria Math"/>
                <w:b/>
                <w:bCs/>
                <w:i/>
                <w:lang w:val="en-US"/>
              </w:rPr>
            </m:ctrlPr>
          </m:accPr>
          <m:e>
            <m:r>
              <m:rPr>
                <m:sty m:val="bi"/>
              </m:rPr>
              <w:rPr>
                <w:rFonts w:ascii="Cambria Math" w:hAnsi="Cambria Math"/>
                <w:lang w:val="en-US"/>
              </w:rPr>
              <m:t>β</m:t>
            </m:r>
            <m:ctrlPr>
              <w:rPr>
                <w:rFonts w:ascii="Cambria Math" w:hAnsi="Cambria Math"/>
                <w:i/>
                <w:lang w:val="en-US"/>
              </w:rPr>
            </m:ctrlPr>
          </m:e>
        </m:acc>
      </m:oMath>
      <w:r w:rsidR="00DD4DF6">
        <w:rPr>
          <w:rFonts w:eastAsiaTheme="minorEastAsia"/>
          <w:lang w:val="en-US"/>
        </w:rPr>
        <w:t xml:space="preserve">, to </w:t>
      </w:r>
      <w:r w:rsidR="00203E6A">
        <w:rPr>
          <w:lang w:val="en-US"/>
        </w:rPr>
        <w:t>fit the equa</w:t>
      </w:r>
      <w:r w:rsidR="00DD4DF6">
        <w:rPr>
          <w:lang w:val="en-US"/>
        </w:rPr>
        <w:t>tion</w:t>
      </w:r>
      <w:r w:rsidR="00203E6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136782" w14:paraId="2B9E87BD" w14:textId="77777777" w:rsidTr="00136782">
        <w:tc>
          <w:tcPr>
            <w:tcW w:w="8815" w:type="dxa"/>
          </w:tcPr>
          <w:p w14:paraId="0EF5520E" w14:textId="51CF1492" w:rsidR="00136782" w:rsidRDefault="00FE17CB" w:rsidP="00CB30D7">
            <w:pPr>
              <w:spacing w:line="360" w:lineRule="auto"/>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i</m:t>
                    </m:r>
                  </m:sub>
                </m:sSub>
                <m:r>
                  <w:rPr>
                    <w:rFonts w:ascii="Cambria Math"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lang w:val="en-US"/>
                  </w:rPr>
                  <m:t xml:space="preserve"> , </m:t>
                </m:r>
              </m:oMath>
            </m:oMathPara>
          </w:p>
        </w:tc>
        <w:tc>
          <w:tcPr>
            <w:tcW w:w="535" w:type="dxa"/>
          </w:tcPr>
          <w:p w14:paraId="74599463" w14:textId="64EDEFFC" w:rsidR="00136782" w:rsidRDefault="00136782"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14</w:t>
            </w:r>
            <w:r>
              <w:fldChar w:fldCharType="end"/>
            </w:r>
          </w:p>
        </w:tc>
      </w:tr>
    </w:tbl>
    <w:p w14:paraId="55F1E15B" w14:textId="7D11B988" w:rsidR="003E5DE5" w:rsidRDefault="00E96B1E" w:rsidP="00CB30D7">
      <w:pPr>
        <w:spacing w:line="360" w:lineRule="auto"/>
        <w:rPr>
          <w:rFonts w:eastAsiaTheme="minorEastAsia"/>
          <w:lang w:val="en-US"/>
        </w:rPr>
      </w:pPr>
      <w:r>
        <w:rPr>
          <w:rFonts w:eastAsiaTheme="minorEastAsia"/>
          <w:lang w:val="en-US"/>
        </w:rPr>
        <w:t>u</w:t>
      </w:r>
      <w:r w:rsidR="00A06B3C">
        <w:rPr>
          <w:rFonts w:eastAsiaTheme="minorEastAsia"/>
          <w:lang w:val="en-US"/>
        </w:rPr>
        <w:t xml:space="preserve">sing </w:t>
      </w:r>
      <w:r w:rsidR="00D30F95">
        <w:rPr>
          <w:rFonts w:eastAsiaTheme="minorEastAsia"/>
          <w:lang w:val="en-US"/>
        </w:rPr>
        <w:t>the method of least square</w:t>
      </w:r>
      <w:r w:rsidR="00AE1E81">
        <w:rPr>
          <w:rFonts w:eastAsiaTheme="minorEastAsia"/>
          <w:lang w:val="en-US"/>
        </w:rPr>
        <w:t>s</w:t>
      </w:r>
      <w:r w:rsidR="0028439E">
        <w:rPr>
          <w:rFonts w:eastAsiaTheme="minorEastAsia"/>
          <w:lang w:val="en-US"/>
        </w:rPr>
        <w:t>.</w:t>
      </w:r>
      <w:r w:rsidR="00AE1E81">
        <w:rPr>
          <w:rFonts w:eastAsiaTheme="minorEastAsia"/>
          <w:lang w:val="en-US"/>
        </w:rPr>
        <w:t xml:space="preserve"> I.e.</w:t>
      </w:r>
      <w:r w:rsidR="005371B3">
        <w:rPr>
          <w:rFonts w:eastAsiaTheme="minorEastAsia"/>
          <w:lang w:val="en-US"/>
        </w:rPr>
        <w:t>,</w:t>
      </w:r>
      <w:r w:rsidR="00AE1E81">
        <w:rPr>
          <w:rFonts w:eastAsiaTheme="minorEastAsia"/>
          <w:lang w:val="en-US"/>
        </w:rPr>
        <w:t xml:space="preserve"> </w:t>
      </w:r>
      <w:r w:rsidR="00060F12">
        <w:rPr>
          <w:rFonts w:eastAsiaTheme="minorEastAsia"/>
          <w:lang w:val="en-US"/>
        </w:rPr>
        <w:t>find th</w:t>
      </w:r>
      <w:r w:rsidR="002D4FF0">
        <w:rPr>
          <w:rFonts w:eastAsiaTheme="minorEastAsia"/>
          <w:lang w:val="en-US"/>
        </w:rPr>
        <w:t xml:space="preserve">e line that minimizes deviation between the true </w:t>
      </w:r>
      <w:r w:rsidR="001D04FD">
        <w:rPr>
          <w:rFonts w:eastAsiaTheme="minorEastAsia"/>
          <w:lang w:val="en-US"/>
        </w:rPr>
        <w:t xml:space="preserve">response variables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1D04FD">
        <w:rPr>
          <w:rFonts w:eastAsiaTheme="minorEastAsia"/>
          <w:lang w:val="en-US"/>
        </w:rPr>
        <w:t xml:space="preserve"> and the predicted values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i</m:t>
            </m:r>
          </m:sub>
        </m:sSub>
      </m:oMath>
      <w:r w:rsidR="004A453D">
        <w:rPr>
          <w:rFonts w:eastAsiaTheme="minorEastAsia"/>
          <w:lang w:val="en-US"/>
        </w:rPr>
        <w:t xml:space="preserve">. </w:t>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β</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ctrlPr>
              <w:rPr>
                <w:rFonts w:ascii="Cambria Math" w:eastAsiaTheme="minorEastAsia" w:hAnsi="Cambria Math"/>
                <w:b/>
                <w:bCs/>
                <w:i/>
                <w:lang w:val="en-US"/>
              </w:rPr>
            </m:ctrlPr>
          </m:e>
          <m:sub>
            <m:r>
              <w:rPr>
                <w:rFonts w:ascii="Cambria Math" w:eastAsiaTheme="minorEastAsia" w:hAnsi="Cambria Math"/>
                <w:lang w:val="en-US"/>
              </w:rPr>
              <m:t>0</m:t>
            </m:r>
          </m:sub>
        </m:sSub>
        <m:r>
          <m:rPr>
            <m:sty m:val="bi"/>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β</m:t>
            </m:r>
            <m:ctrlPr>
              <w:rPr>
                <w:rFonts w:ascii="Cambria Math" w:eastAsiaTheme="minorEastAsia" w:hAnsi="Cambria Math"/>
                <w:b/>
                <w:bCs/>
                <w:i/>
                <w:lang w:val="en-US"/>
              </w:rPr>
            </m:ctrlPr>
          </m:e>
          <m:sub>
            <m:r>
              <w:rPr>
                <w:rFonts w:ascii="Cambria Math" w:eastAsiaTheme="minorEastAsia" w:hAnsi="Cambria Math"/>
                <w:lang w:val="en-US"/>
              </w:rPr>
              <m:t>1</m:t>
            </m:r>
          </m:sub>
        </m:sSub>
        <m:r>
          <m:rPr>
            <m:sty m:val="bi"/>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β</m:t>
            </m:r>
            <m:ctrlPr>
              <w:rPr>
                <w:rFonts w:ascii="Cambria Math" w:eastAsiaTheme="minorEastAsia" w:hAnsi="Cambria Math"/>
                <w:b/>
                <w:bCs/>
                <w:i/>
                <w:lang w:val="en-US"/>
              </w:rPr>
            </m:ctrlPr>
          </m:e>
          <m:sub>
            <m:r>
              <w:rPr>
                <w:rFonts w:ascii="Cambria Math" w:eastAsiaTheme="minorEastAsia" w:hAnsi="Cambria Math"/>
                <w:lang w:val="en-US"/>
              </w:rPr>
              <m:t>n</m:t>
            </m:r>
          </m:sub>
        </m:sSub>
        <m:r>
          <m:rPr>
            <m:sty m:val="bi"/>
          </m:rPr>
          <w:rPr>
            <w:rFonts w:ascii="Cambria Math" w:eastAsiaTheme="minorEastAsia" w:hAnsi="Cambria Math"/>
            <w:lang w:val="en-US"/>
          </w:rPr>
          <m:t>]</m:t>
        </m:r>
      </m:oMath>
      <w:r w:rsidR="0028439E">
        <w:rPr>
          <w:rFonts w:eastAsiaTheme="minorEastAsia"/>
          <w:b/>
          <w:bCs/>
          <w:lang w:val="en-US"/>
        </w:rPr>
        <w:t xml:space="preserve"> </w:t>
      </w:r>
      <w:r w:rsidR="0028439E">
        <w:rPr>
          <w:rFonts w:eastAsiaTheme="minorEastAsia"/>
          <w:lang w:val="en-US"/>
        </w:rPr>
        <w:t xml:space="preserve">represents the true </w:t>
      </w:r>
      <w:r w:rsidR="0028439E">
        <w:rPr>
          <w:rFonts w:eastAsiaTheme="minorEastAsia"/>
          <w:lang w:val="en-US"/>
        </w:rPr>
        <w:lastRenderedPageBreak/>
        <w:t>coefficients, that explain the model perfectly.</w:t>
      </w:r>
      <w:r w:rsidR="005B5A27">
        <w:rPr>
          <w:rFonts w:eastAsiaTheme="minorEastAsia"/>
          <w:lang w:val="en-US"/>
        </w:rPr>
        <w:t xml:space="preserve"> The linear regression assumes</w:t>
      </w:r>
      <w:r w:rsidR="00AC7670">
        <w:rPr>
          <w:rFonts w:eastAsiaTheme="minorEastAsia"/>
          <w:lang w:val="en-US"/>
        </w:rPr>
        <w:t xml:space="preserve"> standard normal distributed errors (</w:t>
      </w:r>
      <m:oMath>
        <m:r>
          <w:rPr>
            <w:rFonts w:ascii="Cambria Math" w:eastAsiaTheme="minorEastAsia" w:hAnsi="Cambria Math"/>
            <w:lang w:val="en-US"/>
          </w:rPr>
          <m:t>μ=0, σ=1</m:t>
        </m:r>
      </m:oMath>
      <w:r w:rsidR="00AC7670">
        <w:rPr>
          <w:rFonts w:eastAsiaTheme="minorEastAsia"/>
          <w:lang w:val="en-US"/>
        </w:rPr>
        <w:t xml:space="preserve">) and </w:t>
      </w:r>
      <w:r w:rsidR="00D923FE">
        <w:rPr>
          <w:rFonts w:eastAsiaTheme="minorEastAsia"/>
          <w:lang w:val="en-US"/>
        </w:rPr>
        <w:t xml:space="preserve">does not account for measurement error in </w:t>
      </w:r>
      <m:oMath>
        <m:r>
          <m:rPr>
            <m:sty m:val="bi"/>
          </m:rPr>
          <w:rPr>
            <w:rFonts w:ascii="Cambria Math" w:eastAsiaTheme="minorEastAsia" w:hAnsi="Cambria Math"/>
            <w:lang w:val="en-US"/>
          </w:rPr>
          <m:t>x</m:t>
        </m:r>
      </m:oMath>
      <w:r w:rsidR="00D923FE">
        <w:rPr>
          <w:rFonts w:eastAsiaTheme="minorEastAsia"/>
          <w:b/>
          <w:bCs/>
          <w:lang w:val="en-US"/>
        </w:rPr>
        <w:t xml:space="preserve"> </w:t>
      </w:r>
      <w:r w:rsidR="00D923FE">
        <w:rPr>
          <w:rFonts w:eastAsiaTheme="minorEastAsia"/>
          <w:lang w:val="en-US"/>
        </w:rPr>
        <w:t>itself</w:t>
      </w:r>
      <w:r w:rsidR="0066563E">
        <w:rPr>
          <w:rFonts w:eastAsiaTheme="minorEastAsia"/>
          <w:lang w:val="en-US"/>
        </w:rPr>
        <w:t xml:space="preserve">, which might lead to the coefficients being biased towards zero </w:t>
      </w:r>
      <w:r w:rsidR="003A06DE">
        <w:rPr>
          <w:rFonts w:eastAsiaTheme="minorEastAsia"/>
          <w:lang w:val="en-US"/>
        </w:rPr>
        <w:fldChar w:fldCharType="begin"/>
      </w:r>
      <w:r w:rsidR="003A06DE">
        <w:rPr>
          <w:rFonts w:eastAsiaTheme="minorEastAsia"/>
          <w:lang w:val="en-US"/>
        </w:rPr>
        <w:instrText xml:space="preserve"> ADDIN ZOTERO_ITEM CSL_CITATION {"citationID":"odBkzi6p","properties":{"formattedCitation":"(Griliches &amp; Ringstad, 1970)","plainCitation":"(Griliches &amp; Ringstad, 1970)","noteIndex":0},"citationItems":[{"id":515,"uris":["http://zotero.org/users/9228513/items/TNGPYVR2"],"itemData":{"id":515,"type":"article-journal","container-title":"Econometrica","DOI":"10.2307/1913020","ISSN":"0012-9682","issue":"2","note":"publisher: [Wiley, Econometric Society]","page":"368-370","source":"JSTOR","title":"Error-in-the-Variables Bias in Nonlinear Contexts","volume":"38","author":[{"family":"Griliches","given":"Zvi"},{"family":"Ringstad","given":"Vidar"}],"issued":{"date-parts":[["1970"]]}}}],"schema":"https://github.com/citation-style-language/schema/raw/master/csl-citation.json"} </w:instrText>
      </w:r>
      <w:r w:rsidR="003A06DE">
        <w:rPr>
          <w:rFonts w:eastAsiaTheme="minorEastAsia"/>
          <w:lang w:val="en-US"/>
        </w:rPr>
        <w:fldChar w:fldCharType="separate"/>
      </w:r>
      <w:r w:rsidR="003A06DE" w:rsidRPr="00CF3340">
        <w:rPr>
          <w:rFonts w:cs="Times New Roman"/>
          <w:lang w:val="en-US"/>
        </w:rPr>
        <w:t>(</w:t>
      </w:r>
      <w:proofErr w:type="spellStart"/>
      <w:r w:rsidR="003A06DE" w:rsidRPr="00CF3340">
        <w:rPr>
          <w:rFonts w:cs="Times New Roman"/>
          <w:lang w:val="en-US"/>
        </w:rPr>
        <w:t>Griliches</w:t>
      </w:r>
      <w:proofErr w:type="spellEnd"/>
      <w:r w:rsidR="003A06DE" w:rsidRPr="00CF3340">
        <w:rPr>
          <w:rFonts w:cs="Times New Roman"/>
          <w:lang w:val="en-US"/>
        </w:rPr>
        <w:t xml:space="preserve"> &amp; </w:t>
      </w:r>
      <w:proofErr w:type="spellStart"/>
      <w:r w:rsidR="003A06DE" w:rsidRPr="00CF3340">
        <w:rPr>
          <w:rFonts w:cs="Times New Roman"/>
          <w:lang w:val="en-US"/>
        </w:rPr>
        <w:t>Ringstad</w:t>
      </w:r>
      <w:proofErr w:type="spellEnd"/>
      <w:r w:rsidR="003A06DE" w:rsidRPr="00CF3340">
        <w:rPr>
          <w:rFonts w:cs="Times New Roman"/>
          <w:lang w:val="en-US"/>
        </w:rPr>
        <w:t>, 1970)</w:t>
      </w:r>
      <w:r w:rsidR="003A06DE">
        <w:rPr>
          <w:rFonts w:eastAsiaTheme="minorEastAsia"/>
          <w:lang w:val="en-US"/>
        </w:rPr>
        <w:fldChar w:fldCharType="end"/>
      </w:r>
      <w:r w:rsidR="00CF3340">
        <w:rPr>
          <w:rFonts w:eastAsiaTheme="minorEastAsia"/>
          <w:lang w:val="en-US"/>
        </w:rPr>
        <w:t xml:space="preserve">. </w:t>
      </w:r>
      <w:r w:rsidR="00D66267">
        <w:rPr>
          <w:rFonts w:eastAsiaTheme="minorEastAsia"/>
          <w:lang w:val="en-US"/>
        </w:rPr>
        <w:t>However, accounting</w:t>
      </w:r>
      <w:r w:rsidR="00320238">
        <w:rPr>
          <w:rFonts w:eastAsiaTheme="minorEastAsia"/>
          <w:lang w:val="en-US"/>
        </w:rPr>
        <w:t xml:space="preserve"> for th</w:t>
      </w:r>
      <w:r w:rsidR="00D66267">
        <w:rPr>
          <w:rFonts w:eastAsiaTheme="minorEastAsia"/>
          <w:lang w:val="en-US"/>
        </w:rPr>
        <w:t>is</w:t>
      </w:r>
      <w:r w:rsidR="00320238">
        <w:rPr>
          <w:rFonts w:eastAsiaTheme="minorEastAsia"/>
          <w:lang w:val="en-US"/>
        </w:rPr>
        <w:t xml:space="preserve"> is beyond the scope of this thesis.</w:t>
      </w:r>
      <w:r w:rsidR="0028439E">
        <w:rPr>
          <w:rFonts w:eastAsiaTheme="minorEastAsia"/>
          <w:lang w:val="en-US"/>
        </w:rPr>
        <w:t xml:space="preserve"> </w:t>
      </w:r>
      <w:r w:rsidR="00693267">
        <w:rPr>
          <w:rFonts w:eastAsiaTheme="minorEastAsia"/>
          <w:lang w:val="en-US"/>
        </w:rPr>
        <w:t>The devi</w:t>
      </w:r>
      <w:r w:rsidR="00CE6EFA">
        <w:rPr>
          <w:rFonts w:eastAsiaTheme="minorEastAsia"/>
          <w:lang w:val="en-US"/>
        </w:rPr>
        <w:t>ation</w:t>
      </w:r>
      <w:r w:rsidR="002A4AF9">
        <w:rPr>
          <w:rFonts w:eastAsiaTheme="minorEastAsia"/>
          <w:lang w:val="en-US"/>
        </w:rPr>
        <w:t xml:space="preserve"> is defined as the cost function, and </w:t>
      </w:r>
      <w:r w:rsidR="00246AF6">
        <w:rPr>
          <w:rFonts w:eastAsiaTheme="minorEastAsia"/>
          <w:lang w:val="en-US"/>
        </w:rPr>
        <w:t xml:space="preserve">both linear and </w:t>
      </w:r>
      <w:r w:rsidR="004B3825">
        <w:rPr>
          <w:rFonts w:eastAsiaTheme="minorEastAsia"/>
          <w:lang w:val="en-US"/>
        </w:rPr>
        <w:t>nonlinear regression</w:t>
      </w:r>
      <w:r w:rsidR="00246AF6">
        <w:rPr>
          <w:rFonts w:eastAsiaTheme="minorEastAsia"/>
          <w:lang w:val="en-US"/>
        </w:rPr>
        <w:t xml:space="preserve"> uses the sum of squared</w:t>
      </w:r>
      <w:r w:rsidR="004B3825">
        <w:rPr>
          <w:rFonts w:eastAsiaTheme="minorEastAsia"/>
          <w:lang w:val="en-US"/>
        </w:rPr>
        <w:t xml:space="preserve"> </w:t>
      </w:r>
      <w:r w:rsidR="00CB5D06">
        <w:rPr>
          <w:rFonts w:eastAsiaTheme="minorEastAsia"/>
          <w:lang w:val="en-US"/>
        </w:rPr>
        <w:t>residuals</w:t>
      </w:r>
      <w:r w:rsidR="003E5DE5">
        <w:rPr>
          <w:rFonts w:eastAsiaTheme="minorEastAsia"/>
          <w:lang w:val="en-US"/>
        </w:rPr>
        <w:t xml:space="preserve"> </w:t>
      </w:r>
      <w:r w:rsidR="00CB5D06">
        <w:rPr>
          <w:rFonts w:eastAsiaTheme="minorEastAsia"/>
          <w:lang w:val="en-US"/>
        </w:rPr>
        <w:t>(RSS)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554939" w14:paraId="76E9BDD5" w14:textId="77777777" w:rsidTr="00554939">
        <w:tc>
          <w:tcPr>
            <w:tcW w:w="8815" w:type="dxa"/>
          </w:tcPr>
          <w:p w14:paraId="5FB37A3A" w14:textId="6C8E837A" w:rsidR="00554939" w:rsidRPr="00D50F67" w:rsidRDefault="00FE17CB" w:rsidP="00CB30D7">
            <w:pPr>
              <w:spacing w:line="360" w:lineRule="auto"/>
              <w:rPr>
                <w:rFonts w:eastAsiaTheme="minorEastAsia"/>
              </w:rPr>
            </w:pPr>
            <m:oMathPara>
              <m:oMath>
                <m:nary>
                  <m:naryPr>
                    <m:chr m:val="∑"/>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y,i</m:t>
                                    </m:r>
                                  </m:sub>
                                </m:sSub>
                              </m:den>
                            </m:f>
                          </m:e>
                        </m:d>
                      </m:e>
                      <m:sup>
                        <m:r>
                          <w:rPr>
                            <w:rFonts w:ascii="Cambria Math" w:hAnsi="Cambria Math"/>
                          </w:rPr>
                          <m:t>2</m:t>
                        </m:r>
                      </m:sup>
                    </m:sSup>
                  </m:e>
                </m:nary>
                <m:r>
                  <w:rPr>
                    <w:rFonts w:ascii="Cambria Math" w:hAnsi="Cambria Math"/>
                  </w:rPr>
                  <m:t xml:space="preserve"> ,</m:t>
                </m:r>
              </m:oMath>
            </m:oMathPara>
          </w:p>
          <w:p w14:paraId="17A24EE1" w14:textId="270802EC" w:rsidR="00D50F67" w:rsidRPr="00C20FCC" w:rsidRDefault="00D50F67" w:rsidP="00CB30D7">
            <w:pPr>
              <w:spacing w:line="360" w:lineRule="auto"/>
              <w:rPr>
                <w:lang w:val="en-US"/>
              </w:rPr>
            </w:pPr>
            <w:r w:rsidRPr="00C20FCC">
              <w:rPr>
                <w:rFonts w:eastAsiaTheme="minorEastAsia"/>
                <w:lang w:val="en-US"/>
              </w:rPr>
              <w:t xml:space="preserve">where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i</m:t>
                  </m:r>
                </m:sub>
              </m:sSub>
            </m:oMath>
            <w:r w:rsidR="005E6F56" w:rsidRPr="00C20FCC">
              <w:rPr>
                <w:rFonts w:eastAsiaTheme="minorEastAsia"/>
                <w:lang w:val="en-US"/>
              </w:rPr>
              <w:t xml:space="preserve"> is the individual weight of the </w:t>
            </w:r>
            <w:proofErr w:type="spellStart"/>
            <w:r w:rsidR="00C20FCC" w:rsidRPr="00C20FCC">
              <w:rPr>
                <w:rFonts w:eastAsiaTheme="minorEastAsia"/>
                <w:lang w:val="en-US"/>
              </w:rPr>
              <w:t>i</w:t>
            </w:r>
            <w:r w:rsidR="00C20FCC">
              <w:rPr>
                <w:rFonts w:eastAsiaTheme="minorEastAsia"/>
                <w:vertAlign w:val="superscript"/>
                <w:lang w:val="en-US"/>
              </w:rPr>
              <w:t>th</w:t>
            </w:r>
            <w:proofErr w:type="spellEnd"/>
            <w:r w:rsidR="00C20FCC">
              <w:rPr>
                <w:rFonts w:eastAsiaTheme="minorEastAsia"/>
                <w:lang w:val="en-US"/>
              </w:rPr>
              <w:t xml:space="preserve"> </w:t>
            </w:r>
            <w:r w:rsidR="00234D8F">
              <w:rPr>
                <w:rFonts w:eastAsiaTheme="minorEastAsia"/>
                <w:lang w:val="en-US"/>
              </w:rPr>
              <w:t xml:space="preserve">residual, which is used when the assumption of </w:t>
            </w:r>
            <w:r w:rsidR="00DB0301">
              <w:rPr>
                <w:rFonts w:eastAsiaTheme="minorEastAsia"/>
                <w:lang w:val="en-US"/>
              </w:rPr>
              <w:t xml:space="preserve">approximately equal </w:t>
            </w:r>
            <w:r w:rsidR="006177CE">
              <w:rPr>
                <w:rFonts w:eastAsiaTheme="minorEastAsia"/>
                <w:lang w:val="en-US"/>
              </w:rPr>
              <w:t xml:space="preserve">residual for every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i</m:t>
                  </m:r>
                </m:sub>
              </m:sSub>
            </m:oMath>
            <w:r w:rsidR="006177CE">
              <w:rPr>
                <w:rFonts w:eastAsiaTheme="minorEastAsia"/>
                <w:lang w:val="en-US"/>
              </w:rPr>
              <w:t xml:space="preserve"> is not satisfied</w:t>
            </w:r>
            <w:r w:rsidR="0064445D">
              <w:rPr>
                <w:rFonts w:eastAsiaTheme="minorEastAsia"/>
                <w:lang w:val="en-US"/>
              </w:rPr>
              <w:t xml:space="preserve"> </w:t>
            </w:r>
            <w:r w:rsidR="0064445D">
              <w:rPr>
                <w:rFonts w:eastAsiaTheme="minorEastAsia"/>
                <w:lang w:val="en-US"/>
              </w:rPr>
              <w:fldChar w:fldCharType="begin"/>
            </w:r>
            <w:r w:rsidR="00911430">
              <w:rPr>
                <w:rFonts w:eastAsiaTheme="minorEastAsia"/>
                <w:lang w:val="en-US"/>
              </w:rPr>
              <w:instrText xml:space="preserve"> ADDIN ZOTERO_ITEM CSL_CITATION {"citationID":"l3Dqk12Z","properties":{"formattedCitation":"(Kirkup, 2012)","plainCitation":"(Kirkup, 2012)","dontUpdate":true,"noteIndex":0},"citationItems":[{"id":247,"uris":["http://zotero.org/users/9228513/items/PYKDNG2J"],"itemData":{"id":247,"type":"book","edition":"2","ISBN":"978-1-139-00525-8","note":"DOI: 10.1017/CBO9781139005258","publisher":"Cambridge University Press","title":"Data Analysis for Physical Scientists: Featuring Excel®","author":[{"family":"Kirkup","given":"Les"}],"accessed":{"date-parts":[["2021",3,19]]},"issued":{"date-parts":[["2012"]]}}}],"schema":"https://github.com/citation-style-language/schema/raw/master/csl-citation.json"} </w:instrText>
            </w:r>
            <w:r w:rsidR="0064445D">
              <w:rPr>
                <w:rFonts w:eastAsiaTheme="minorEastAsia"/>
                <w:lang w:val="en-US"/>
              </w:rPr>
              <w:fldChar w:fldCharType="separate"/>
            </w:r>
            <w:r w:rsidR="0064445D" w:rsidRPr="00D9180F">
              <w:rPr>
                <w:rFonts w:cs="Times New Roman"/>
                <w:lang w:val="en-US"/>
              </w:rPr>
              <w:t>(</w:t>
            </w:r>
            <w:proofErr w:type="spellStart"/>
            <w:r w:rsidR="0064445D" w:rsidRPr="00D9180F">
              <w:rPr>
                <w:rFonts w:cs="Times New Roman"/>
                <w:lang w:val="en-US"/>
              </w:rPr>
              <w:t>Kirkup</w:t>
            </w:r>
            <w:proofErr w:type="spellEnd"/>
            <w:r w:rsidR="0064445D" w:rsidRPr="00D9180F">
              <w:rPr>
                <w:rFonts w:cs="Times New Roman"/>
                <w:lang w:val="en-US"/>
              </w:rPr>
              <w:t>, 2012</w:t>
            </w:r>
            <w:r w:rsidR="00D9180F">
              <w:rPr>
                <w:rFonts w:cs="Times New Roman"/>
                <w:lang w:val="en-US"/>
              </w:rPr>
              <w:t>, p.226-232</w:t>
            </w:r>
            <w:r w:rsidR="0064445D" w:rsidRPr="00D9180F">
              <w:rPr>
                <w:rFonts w:cs="Times New Roman"/>
                <w:lang w:val="en-US"/>
              </w:rPr>
              <w:t>)</w:t>
            </w:r>
            <w:r w:rsidR="0064445D">
              <w:rPr>
                <w:rFonts w:eastAsiaTheme="minorEastAsia"/>
                <w:lang w:val="en-US"/>
              </w:rPr>
              <w:fldChar w:fldCharType="end"/>
            </w:r>
            <w:r w:rsidR="006177CE">
              <w:rPr>
                <w:rFonts w:eastAsiaTheme="minorEastAsia"/>
                <w:lang w:val="en-US"/>
              </w:rPr>
              <w:t xml:space="preserve">. </w:t>
            </w:r>
            <w:r w:rsidRPr="00C20FCC">
              <w:rPr>
                <w:rFonts w:eastAsiaTheme="minorEastAsia"/>
                <w:lang w:val="en-US"/>
              </w:rPr>
              <w:t xml:space="preserve"> </w:t>
            </w:r>
          </w:p>
        </w:tc>
        <w:bookmarkStart w:id="77" w:name="_Ref98590154"/>
        <w:tc>
          <w:tcPr>
            <w:tcW w:w="535" w:type="dxa"/>
          </w:tcPr>
          <w:p w14:paraId="48B8DC56" w14:textId="0010D65F" w:rsidR="00554939" w:rsidRDefault="00554939"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15</w:t>
            </w:r>
            <w:r>
              <w:fldChar w:fldCharType="end"/>
            </w:r>
            <w:bookmarkEnd w:id="77"/>
          </w:p>
        </w:tc>
      </w:tr>
    </w:tbl>
    <w:p w14:paraId="18EC354A" w14:textId="0D041C25" w:rsidR="003B4197" w:rsidRDefault="00CB5D06" w:rsidP="00CB30D7">
      <w:pPr>
        <w:spacing w:line="360" w:lineRule="auto"/>
        <w:rPr>
          <w:rFonts w:eastAsiaTheme="minorEastAsia"/>
          <w:lang w:val="en-US"/>
        </w:rPr>
      </w:pPr>
      <w:r>
        <w:rPr>
          <w:rFonts w:eastAsiaTheme="minorEastAsia"/>
          <w:lang w:val="en-US"/>
        </w:rPr>
        <w:t>For linear regression, one can find differentiate the</w:t>
      </w:r>
      <w:r w:rsidR="00246AF6">
        <w:rPr>
          <w:rFonts w:eastAsiaTheme="minorEastAsia"/>
          <w:lang w:val="en-US"/>
        </w:rPr>
        <w:t xml:space="preserve"> </w:t>
      </w:r>
      <w:r w:rsidR="00765296">
        <w:rPr>
          <w:rFonts w:eastAsiaTheme="minorEastAsia"/>
          <w:lang w:val="en-US"/>
        </w:rPr>
        <w:t xml:space="preserve">RSS </w:t>
      </w:r>
      <w:proofErr w:type="spellStart"/>
      <w:r w:rsidR="00765296">
        <w:rPr>
          <w:rFonts w:eastAsiaTheme="minorEastAsia"/>
          <w:lang w:val="en-US"/>
        </w:rPr>
        <w:t>w.r.t.</w:t>
      </w:r>
      <w:proofErr w:type="spellEnd"/>
      <w:r w:rsidR="00765296">
        <w:rPr>
          <w:rFonts w:eastAsiaTheme="minorEastAsia"/>
          <w:lang w:val="en-US"/>
        </w:rPr>
        <w:t xml:space="preserve"> </w:t>
      </w:r>
      <w:r w:rsidR="005E4160">
        <w:rPr>
          <w:rFonts w:eastAsiaTheme="minorEastAsia"/>
          <w:lang w:val="en-US"/>
        </w:rPr>
        <w:t xml:space="preserve">both coefficients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oMath>
      <w:r w:rsidR="005E4160">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oMath>
      <w:r w:rsidR="00C20924">
        <w:rPr>
          <w:rFonts w:eastAsiaTheme="minorEastAsia"/>
          <w:lang w:val="en-US"/>
        </w:rPr>
        <w:t xml:space="preserve"> </w:t>
      </w:r>
      <w:r w:rsidR="001C72AB">
        <w:rPr>
          <w:rFonts w:eastAsiaTheme="minorEastAsia"/>
          <w:lang w:val="en-US"/>
        </w:rPr>
        <w:t xml:space="preserve">and </w:t>
      </w:r>
      <w:r w:rsidR="008C3F79">
        <w:rPr>
          <w:rFonts w:eastAsiaTheme="minorEastAsia"/>
          <w:lang w:val="en-US"/>
        </w:rPr>
        <w:t>find a closed form expression for both coefficients</w:t>
      </w:r>
      <w:r w:rsidR="00A2608B">
        <w:rPr>
          <w:rFonts w:eastAsiaTheme="minorEastAsia"/>
          <w:lang w:val="en-US"/>
        </w:rPr>
        <w:t xml:space="preserve"> </w:t>
      </w:r>
      <w:r w:rsidR="00A2608B">
        <w:rPr>
          <w:rFonts w:eastAsiaTheme="minorEastAsia"/>
          <w:lang w:val="en-US"/>
        </w:rPr>
        <w:fldChar w:fldCharType="begin"/>
      </w:r>
      <w:r w:rsidR="003F507D">
        <w:rPr>
          <w:rFonts w:eastAsiaTheme="minorEastAsia"/>
          <w:lang w:val="en-US"/>
        </w:rPr>
        <w:instrText xml:space="preserve"> ADDIN ZOTERO_ITEM CSL_CITATION {"citationID":"T2p2JGqX","properties":{"formattedCitation":"(Bingham &amp; Fry, 2010)","plainCitation":"(Bingham &amp; Fry, 2010)","dontUpdate":true,"noteIndex":0},"citationItems":[{"id":245,"uris":["http://zotero.org/users/9228513/items/DKYSX9HJ"],"itemData":{"id":245,"type":"book","collection-title":"Springer Undergraduate Mathematics Series","event-place":"London","ISBN":"978-1-84882-968-8","language":"en","note":"DOI: 10.1007/978-1-84882-969-5","publisher":"Springer London","publisher-place":"London","source":"DOI.org (Crossref)","title":"Regression","URL":"http://link.springer.com/10.1007/978-1-84882-969-5","author":[{"family":"Bingham","given":"N. H."},{"family":"Fry","given":"John M."}],"accessed":{"date-parts":[["2022",3,19]]},"issued":{"date-parts":[["2010"]]}}}],"schema":"https://github.com/citation-style-language/schema/raw/master/csl-citation.json"} </w:instrText>
      </w:r>
      <w:r w:rsidR="00A2608B">
        <w:rPr>
          <w:rFonts w:eastAsiaTheme="minorEastAsia"/>
          <w:lang w:val="en-US"/>
        </w:rPr>
        <w:fldChar w:fldCharType="separate"/>
      </w:r>
      <w:r w:rsidR="00A2608B" w:rsidRPr="003A6132">
        <w:rPr>
          <w:rFonts w:cs="Times New Roman"/>
          <w:lang w:val="en-US"/>
        </w:rPr>
        <w:t>(Bingham &amp; Fry, 2010</w:t>
      </w:r>
      <w:r w:rsidR="00A2608B">
        <w:rPr>
          <w:rFonts w:cs="Times New Roman"/>
          <w:lang w:val="en-US"/>
        </w:rPr>
        <w:t>, p.3-5</w:t>
      </w:r>
      <w:r w:rsidR="00A2608B" w:rsidRPr="003A6132">
        <w:rPr>
          <w:rFonts w:cs="Times New Roman"/>
          <w:lang w:val="en-US"/>
        </w:rPr>
        <w:t>)</w:t>
      </w:r>
      <w:r w:rsidR="00A2608B">
        <w:rPr>
          <w:rFonts w:eastAsiaTheme="minorEastAsia"/>
          <w:lang w:val="en-US"/>
        </w:rPr>
        <w:fldChar w:fldCharType="end"/>
      </w:r>
      <w:r w:rsidR="008C3F79">
        <w:rPr>
          <w:rFonts w:eastAsiaTheme="minorEastAsia"/>
          <w:lang w:val="en-US"/>
        </w:rPr>
        <w:t xml:space="preserve">. </w:t>
      </w:r>
      <w:r w:rsidR="00237841">
        <w:rPr>
          <w:rFonts w:eastAsiaTheme="minorEastAsia"/>
          <w:lang w:val="en-US"/>
        </w:rPr>
        <w:br/>
      </w:r>
      <w:r w:rsidR="00F6143D">
        <w:rPr>
          <w:rFonts w:eastAsiaTheme="minorEastAsia"/>
          <w:lang w:val="en-US"/>
        </w:rPr>
        <w:t xml:space="preserve">Not all response variables are linearly dependent on the </w:t>
      </w:r>
      <w:r w:rsidR="00F33DA8">
        <w:rPr>
          <w:rFonts w:eastAsiaTheme="minorEastAsia"/>
          <w:lang w:val="en-US"/>
        </w:rPr>
        <w:t>explanatory variable</w:t>
      </w:r>
      <w:r w:rsidR="00B512F7">
        <w:rPr>
          <w:rFonts w:eastAsiaTheme="minorEastAsia"/>
          <w:lang w:val="en-US"/>
        </w:rPr>
        <w:t>, which might lead to the</w:t>
      </w:r>
      <w:r w:rsidR="00566522">
        <w:rPr>
          <w:rFonts w:eastAsiaTheme="minorEastAsia"/>
          <w:lang w:val="en-US"/>
        </w:rPr>
        <w:t xml:space="preserve">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i</m:t>
            </m:r>
          </m:sub>
        </m:sSub>
      </m:oMath>
      <w:r w:rsidR="00972C05">
        <w:rPr>
          <w:rFonts w:eastAsiaTheme="minorEastAsia"/>
          <w:lang w:val="en-US"/>
        </w:rPr>
        <w:t xml:space="preserve"> expression</w:t>
      </w:r>
      <w:r w:rsidR="00221EFB">
        <w:rPr>
          <w:rFonts w:eastAsiaTheme="minorEastAsia"/>
          <w:lang w:val="en-US"/>
        </w:rPr>
        <w:t xml:space="preserve"> in</w:t>
      </w:r>
      <w:r w:rsidR="00B7696F">
        <w:rPr>
          <w:rFonts w:eastAsiaTheme="minorEastAsia"/>
          <w:lang w:val="en-US"/>
        </w:rPr>
        <w:t xml:space="preserve"> RSS not having a closed form solution</w:t>
      </w:r>
      <w:r w:rsidR="00221EFB">
        <w:rPr>
          <w:rFonts w:eastAsiaTheme="minorEastAsia"/>
          <w:lang w:val="en-US"/>
        </w:rPr>
        <w:t xml:space="preserve"> when differentiated</w:t>
      </w:r>
      <w:r w:rsidR="00B7696F">
        <w:rPr>
          <w:rFonts w:eastAsiaTheme="minorEastAsia"/>
          <w:lang w:val="en-US"/>
        </w:rPr>
        <w:t>.</w:t>
      </w:r>
      <w:r w:rsidR="00BA4913">
        <w:rPr>
          <w:rFonts w:eastAsiaTheme="minorEastAsia"/>
          <w:lang w:val="en-US"/>
        </w:rPr>
        <w:t xml:space="preserve"> </w:t>
      </w:r>
      <w:r w:rsidR="000A741B">
        <w:rPr>
          <w:rFonts w:eastAsiaTheme="minorEastAsia"/>
          <w:lang w:val="en-US"/>
        </w:rPr>
        <w:t xml:space="preserve">The solution is </w:t>
      </w:r>
      <w:r w:rsidR="00381187">
        <w:rPr>
          <w:rFonts w:eastAsiaTheme="minorEastAsia"/>
          <w:lang w:val="en-US"/>
        </w:rPr>
        <w:t xml:space="preserve">to </w:t>
      </w:r>
      <w:r w:rsidR="00A21837">
        <w:rPr>
          <w:rFonts w:eastAsiaTheme="minorEastAsia"/>
          <w:lang w:val="en-US"/>
        </w:rPr>
        <w:t xml:space="preserve">guess </w:t>
      </w:r>
      <w:r w:rsidR="002647B7">
        <w:rPr>
          <w:rFonts w:eastAsiaTheme="minorEastAsia"/>
          <w:lang w:val="en-US"/>
        </w:rPr>
        <w:t xml:space="preserve">the values of the unknown </w:t>
      </w:r>
      <w:r w:rsidR="000E6999">
        <w:rPr>
          <w:rFonts w:eastAsiaTheme="minorEastAsia"/>
          <w:lang w:val="en-US"/>
        </w:rPr>
        <w:t>coefficients</w:t>
      </w:r>
      <w:r w:rsidR="00554E3A">
        <w:rPr>
          <w:rFonts w:eastAsiaTheme="minorEastAsia"/>
          <w:lang w:val="en-US"/>
        </w:rPr>
        <w:t>, then iteratively tune them to find the minimum RSS</w:t>
      </w:r>
      <w:r w:rsidR="003F507D">
        <w:rPr>
          <w:rFonts w:eastAsiaTheme="minorEastAsia"/>
          <w:lang w:val="en-US"/>
        </w:rPr>
        <w:t xml:space="preserve"> </w:t>
      </w:r>
      <w:r w:rsidR="003F507D">
        <w:rPr>
          <w:rFonts w:eastAsiaTheme="minorEastAsia"/>
          <w:lang w:val="en-US"/>
        </w:rPr>
        <w:fldChar w:fldCharType="begin"/>
      </w:r>
      <w:r w:rsidR="008B69CA">
        <w:rPr>
          <w:rFonts w:eastAsiaTheme="minorEastAsia"/>
          <w:lang w:val="en-US"/>
        </w:rPr>
        <w:instrText xml:space="preserve"> ADDIN ZOTERO_ITEM CSL_CITATION {"citationID":"YeGDSUfB","properties":{"formattedCitation":"(Kirkup, 2012)","plainCitation":"(Kirkup, 2012)","dontUpdate":true,"noteIndex":0},"citationItems":[{"id":247,"uris":["http://zotero.org/users/9228513/items/PYKDNG2J"],"itemData":{"id":247,"type":"book","edition":"2","ISBN":"978-1-139-00525-8","note":"DOI: 10.1017/CBO9781139005258","publisher":"Cambridge University Press","title":"Data Analysis for Physical Scientists: Featuring Excel®","author":[{"family":"Kirkup","given":"Les"}],"accessed":{"date-parts":[["2021",3,19]]},"issued":{"date-parts":[["2012"]]}}}],"schema":"https://github.com/citation-style-language/schema/raw/master/csl-citation.json"} </w:instrText>
      </w:r>
      <w:r w:rsidR="003F507D">
        <w:rPr>
          <w:rFonts w:eastAsiaTheme="minorEastAsia"/>
          <w:lang w:val="en-US"/>
        </w:rPr>
        <w:fldChar w:fldCharType="separate"/>
      </w:r>
      <w:r w:rsidR="003F507D" w:rsidRPr="003F507D">
        <w:rPr>
          <w:rFonts w:cs="Times New Roman"/>
          <w:lang w:val="en-US"/>
        </w:rPr>
        <w:t>(</w:t>
      </w:r>
      <w:proofErr w:type="spellStart"/>
      <w:r w:rsidR="003F507D" w:rsidRPr="003F507D">
        <w:rPr>
          <w:rFonts w:cs="Times New Roman"/>
          <w:lang w:val="en-US"/>
        </w:rPr>
        <w:t>Kirkup</w:t>
      </w:r>
      <w:proofErr w:type="spellEnd"/>
      <w:r w:rsidR="003F507D" w:rsidRPr="003F507D">
        <w:rPr>
          <w:rFonts w:cs="Times New Roman"/>
          <w:lang w:val="en-US"/>
        </w:rPr>
        <w:t>, 2012</w:t>
      </w:r>
      <w:r w:rsidR="00CE7EEB">
        <w:rPr>
          <w:rFonts w:cs="Times New Roman"/>
          <w:lang w:val="en-US"/>
        </w:rPr>
        <w:t>, p.335-337</w:t>
      </w:r>
      <w:r w:rsidR="003F507D" w:rsidRPr="003F507D">
        <w:rPr>
          <w:rFonts w:cs="Times New Roman"/>
          <w:lang w:val="en-US"/>
        </w:rPr>
        <w:t>)</w:t>
      </w:r>
      <w:r w:rsidR="003F507D">
        <w:rPr>
          <w:rFonts w:eastAsiaTheme="minorEastAsia"/>
          <w:lang w:val="en-US"/>
        </w:rPr>
        <w:fldChar w:fldCharType="end"/>
      </w:r>
      <w:r w:rsidR="00554E3A">
        <w:rPr>
          <w:rFonts w:eastAsiaTheme="minorEastAsia"/>
          <w:lang w:val="en-US"/>
        </w:rPr>
        <w:t xml:space="preserve">. </w:t>
      </w:r>
    </w:p>
    <w:p w14:paraId="51F11C4F" w14:textId="77777777" w:rsidR="00DB70A3" w:rsidRDefault="003B4197" w:rsidP="00CB30D7">
      <w:pPr>
        <w:pStyle w:val="Heading4"/>
        <w:spacing w:line="360" w:lineRule="auto"/>
        <w:rPr>
          <w:rFonts w:eastAsiaTheme="minorEastAsia"/>
          <w:lang w:val="en-US"/>
        </w:rPr>
      </w:pPr>
      <w:r>
        <w:rPr>
          <w:rFonts w:eastAsiaTheme="minorEastAsia"/>
          <w:lang w:val="en-US"/>
        </w:rPr>
        <w:t>Levenberg</w:t>
      </w:r>
      <w:r w:rsidR="00DB70A3">
        <w:rPr>
          <w:rFonts w:eastAsiaTheme="minorEastAsia"/>
          <w:lang w:val="en-US"/>
        </w:rPr>
        <w:t>-</w:t>
      </w:r>
      <w:r w:rsidR="00D55E04">
        <w:rPr>
          <w:rFonts w:eastAsiaTheme="minorEastAsia"/>
          <w:lang w:val="en-US"/>
        </w:rPr>
        <w:t>Mar</w:t>
      </w:r>
      <w:r w:rsidR="00DB70A3">
        <w:rPr>
          <w:rFonts w:eastAsiaTheme="minorEastAsia"/>
          <w:lang w:val="en-US"/>
        </w:rPr>
        <w:t>quardt algorithm</w:t>
      </w:r>
    </w:p>
    <w:p w14:paraId="0655BD23" w14:textId="47EAF72F" w:rsidR="00960E69" w:rsidRDefault="00202E70" w:rsidP="00CB30D7">
      <w:pPr>
        <w:spacing w:line="360" w:lineRule="auto"/>
        <w:rPr>
          <w:lang w:val="en-US"/>
        </w:rPr>
      </w:pPr>
      <w:r w:rsidRPr="00A30D05">
        <w:rPr>
          <w:i/>
          <w:iCs/>
          <w:lang w:val="en-US"/>
        </w:rPr>
        <w:t xml:space="preserve">This section is based on </w:t>
      </w:r>
      <w:r w:rsidR="003537C2" w:rsidRPr="00A30D05">
        <w:rPr>
          <w:i/>
          <w:iCs/>
          <w:lang w:val="en-US"/>
        </w:rPr>
        <w:fldChar w:fldCharType="begin"/>
      </w:r>
      <w:r w:rsidR="003537C2" w:rsidRPr="00A30D05">
        <w:rPr>
          <w:i/>
          <w:iCs/>
          <w:lang w:val="en-US"/>
        </w:rPr>
        <w:instrText xml:space="preserve"> ADDIN ZOTERO_ITEM CSL_CITATION {"citationID":"VCgmUI5w","properties":{"formattedCitation":"(Gavin, 2020)","plainCitation":"(Gavin, 2020)","noteIndex":0},"citationItems":[{"id":251,"uris":["http://zotero.org/users/9228513/items/Z2UJQD3J"],"itemData":{"id":251,"type":"article-journal","abstract":"The Levenberg-Marquardt algorithm was developed in the early 1960’s to solve nonlinear least squares problems. Least squares problems arise in the context of ﬁtting a parameterized mathematical model to a set of data points by minimizing an objective expressed as the sum of the squares of the errors between the model function and a set of data points. If a model is linear in its parameters, the least squares objective is quadratic in the parameters. This objective may be minimized with respect to the parameters in one step via the solution to a linear matrix equation. If the ﬁt function is not linear in its parameters, the least squares problem requires an iterative solution algorithm. Such algorithms reduce the sum of the squares of the errors between the model function and the data points through a sequence of well-chosen updates to values of the model parameters. The Levenberg-Marquardt algorithm combines two numerical minimization algorithms: the gradient descent method and the Gauss-Newton method. In the gradient descent method, the sum of the squared errors is reduced by updating the parameters in the steepest-descent direction. In the Gauss-Newton method, the sum of the squared errors is reduced by assuming the least squares function is locally quadratic in the parameters, and ﬁnding the minimum of this quadratic. The Levenberg-Marquardt method acts more like a gradient-descent method when the parameters are far from their optimal value, and acts more like the Gauss-Newton method when the parameters are close to their optimal value. This document describes these methods and illustrates the use of software to solve nonlinear least squares curve-ﬁtting problems.","language":"en","page":"19","source":"Zotero","title":"The Levenberg-Marquardt algorithm for nonlinear least squares curve-ﬁtting problems","author":[{"family":"Gavin","given":"Henri P"}],"issued":{"date-parts":[["2020"]]}}}],"schema":"https://github.com/citation-style-language/schema/raw/master/csl-citation.json"} </w:instrText>
      </w:r>
      <w:r w:rsidR="003537C2" w:rsidRPr="00A30D05">
        <w:rPr>
          <w:i/>
          <w:iCs/>
          <w:lang w:val="en-US"/>
        </w:rPr>
        <w:fldChar w:fldCharType="separate"/>
      </w:r>
      <w:r w:rsidR="003537C2" w:rsidRPr="00A30D05">
        <w:rPr>
          <w:rFonts w:cs="Times New Roman"/>
          <w:i/>
          <w:iCs/>
          <w:lang w:val="en-US"/>
        </w:rPr>
        <w:t>(Gavin, 2020)</w:t>
      </w:r>
      <w:r w:rsidR="003537C2" w:rsidRPr="00A30D05">
        <w:rPr>
          <w:i/>
          <w:iCs/>
          <w:lang w:val="en-US"/>
        </w:rPr>
        <w:fldChar w:fldCharType="end"/>
      </w:r>
      <w:r w:rsidR="00F14931">
        <w:rPr>
          <w:lang w:val="en-US"/>
        </w:rPr>
        <w:t>.</w:t>
      </w:r>
      <w:r w:rsidR="00A30D05">
        <w:rPr>
          <w:lang w:val="en-US"/>
        </w:rPr>
        <w:br/>
      </w:r>
      <w:proofErr w:type="spellStart"/>
      <w:r w:rsidR="00CA335A">
        <w:rPr>
          <w:lang w:val="en-US"/>
        </w:rPr>
        <w:t>Levenber</w:t>
      </w:r>
      <w:proofErr w:type="spellEnd"/>
      <w:r w:rsidR="00CA335A">
        <w:rPr>
          <w:lang w:val="en-US"/>
        </w:rPr>
        <w:t xml:space="preserve">-Marquardt </w:t>
      </w:r>
      <w:r w:rsidR="003266DD">
        <w:rPr>
          <w:lang w:val="en-US"/>
        </w:rPr>
        <w:t xml:space="preserve">algorithm </w:t>
      </w:r>
      <w:r w:rsidR="00CA335A">
        <w:rPr>
          <w:lang w:val="en-US"/>
        </w:rPr>
        <w:t>(LM)</w:t>
      </w:r>
      <w:r w:rsidR="003266DD">
        <w:rPr>
          <w:lang w:val="en-US"/>
        </w:rPr>
        <w:t xml:space="preserve"> combines </w:t>
      </w:r>
      <w:r w:rsidR="00D40A85">
        <w:rPr>
          <w:lang w:val="en-US"/>
        </w:rPr>
        <w:t xml:space="preserve">two minimization methods known as </w:t>
      </w:r>
      <w:r w:rsidR="008929A0">
        <w:rPr>
          <w:lang w:val="en-US"/>
        </w:rPr>
        <w:t>the Gradient descent (GD) and the Gaussian-Newton (GN) method</w:t>
      </w:r>
      <w:r w:rsidR="001E2D89">
        <w:rPr>
          <w:lang w:val="en-US"/>
        </w:rPr>
        <w:t>.</w:t>
      </w:r>
      <w:r w:rsidR="00EF1E3A">
        <w:rPr>
          <w:lang w:val="en-US"/>
        </w:rPr>
        <w:t xml:space="preserve"> </w:t>
      </w:r>
      <w:r w:rsidR="00887E3E" w:rsidRPr="00BC4041">
        <w:rPr>
          <w:b/>
          <w:bCs/>
          <w:lang w:val="en-US"/>
        </w:rPr>
        <w:t>GD</w:t>
      </w:r>
      <w:r w:rsidR="00887E3E">
        <w:rPr>
          <w:lang w:val="en-US"/>
        </w:rPr>
        <w:t xml:space="preserve"> uses the derivative of the RSS</w:t>
      </w:r>
      <w:r w:rsidR="003A4B02">
        <w:rPr>
          <w:lang w:val="en-US"/>
        </w:rPr>
        <w:t xml:space="preserve"> to update the parameters </w:t>
      </w:r>
      <w:r w:rsidR="00E71AC3">
        <w:rPr>
          <w:lang w:val="en-US"/>
        </w:rPr>
        <w:t>towards the steepest descent</w:t>
      </w:r>
      <w:r w:rsidR="00370167">
        <w:rPr>
          <w:lang w:val="en-US"/>
        </w:rPr>
        <w:t xml:space="preserve"> towards the minimum of RSS</w:t>
      </w:r>
      <w:r w:rsidR="0052196C">
        <w:rPr>
          <w:lang w:val="en-US"/>
        </w:rPr>
        <w:t xml:space="preserve">. </w:t>
      </w:r>
      <w:r w:rsidR="00BF4BAB">
        <w:rPr>
          <w:lang w:val="en-US"/>
        </w:rPr>
        <w:t>For all</w:t>
      </w:r>
      <w:r w:rsidR="00BD73F2">
        <w:rPr>
          <w:lang w:val="en-US"/>
        </w:rPr>
        <w:t xml:space="preserve"> n</w:t>
      </w:r>
      <w:r w:rsidR="00BF4BAB">
        <w:rPr>
          <w:lang w:val="en-US"/>
        </w:rPr>
        <w:t xml:space="preserve"> parameters</w:t>
      </w:r>
      <w:r w:rsidR="00FC405E">
        <w:rPr>
          <w:lang w:val="en-US"/>
        </w:rPr>
        <w:t xml:space="preserve"> </w:t>
      </w:r>
      <m:oMath>
        <m:sSup>
          <m:sSupPr>
            <m:ctrlPr>
              <w:rPr>
                <w:rFonts w:ascii="Cambria Math" w:hAnsi="Cambria Math"/>
                <w:b/>
                <w:bCs/>
                <w:i/>
                <w:lang w:val="en-US"/>
              </w:rPr>
            </m:ctrlPr>
          </m:sSupPr>
          <m:e>
            <m:r>
              <m:rPr>
                <m:sty m:val="bi"/>
              </m:rPr>
              <w:rPr>
                <w:rFonts w:ascii="Cambria Math" w:hAnsi="Cambria Math"/>
                <w:lang w:val="en-US"/>
              </w:rPr>
              <m:t>p</m:t>
            </m:r>
          </m:e>
          <m:sup>
            <m:r>
              <m:rPr>
                <m:sty m:val="bi"/>
              </m:rPr>
              <w:rPr>
                <w:rFonts w:ascii="Cambria Math" w:hAnsi="Cambria Math"/>
                <w:lang w:val="en-US"/>
              </w:rPr>
              <m:t>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m:t>
            </m:r>
          </m:sub>
        </m:sSub>
        <m:r>
          <w:rPr>
            <w:rFonts w:ascii="Cambria Math" w:hAnsi="Cambria Math"/>
            <w:lang w:val="en-US"/>
          </w:rPr>
          <m:t>]</m:t>
        </m:r>
      </m:oMath>
      <w:r w:rsidR="00BF4BAB">
        <w:rPr>
          <w:lang w:val="en-US"/>
        </w:rPr>
        <w:t xml:space="preserve"> </w:t>
      </w:r>
      <w:r w:rsidR="00295E5B">
        <w:rPr>
          <w:lang w:val="en-US"/>
        </w:rPr>
        <w:t xml:space="preserve">we have a weighted RSS of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430C1" w14:paraId="52C7E006" w14:textId="77777777" w:rsidTr="008430C1">
        <w:tc>
          <w:tcPr>
            <w:tcW w:w="8815" w:type="dxa"/>
          </w:tcPr>
          <w:p w14:paraId="0A3CB3F9" w14:textId="259BE4EB" w:rsidR="008430C1" w:rsidRDefault="00FE17CB" w:rsidP="00CB30D7">
            <w:pPr>
              <w:spacing w:line="360" w:lineRule="auto"/>
            </w:pPr>
            <m:oMathPara>
              <m:oMath>
                <m:sSup>
                  <m:sSupPr>
                    <m:ctrlPr>
                      <w:rPr>
                        <w:rFonts w:ascii="Cambria Math" w:hAnsi="Cambria Math"/>
                        <w:b/>
                        <w:bCs/>
                        <w:i/>
                        <w:lang w:val="en-US"/>
                      </w:rPr>
                    </m:ctrlPr>
                  </m:sSupPr>
                  <m:e>
                    <m:d>
                      <m:dPr>
                        <m:ctrlPr>
                          <w:rPr>
                            <w:rFonts w:ascii="Cambria Math" w:hAnsi="Cambria Math"/>
                            <w:b/>
                            <w:bCs/>
                            <w:i/>
                            <w:lang w:val="en-US"/>
                          </w:rPr>
                        </m:ctrlPr>
                      </m:dPr>
                      <m:e>
                        <m:r>
                          <m:rPr>
                            <m:sty m:val="bi"/>
                          </m:rPr>
                          <w:rPr>
                            <w:rFonts w:ascii="Cambria Math" w:hAnsi="Cambria Math"/>
                            <w:lang w:val="en-US"/>
                          </w:rPr>
                          <m:t>y(x)-</m:t>
                        </m:r>
                        <m:acc>
                          <m:accPr>
                            <m:ctrlPr>
                              <w:rPr>
                                <w:rFonts w:ascii="Cambria Math" w:hAnsi="Cambria Math"/>
                                <w:b/>
                                <w:bCs/>
                                <w:i/>
                                <w:lang w:val="en-US"/>
                              </w:rPr>
                            </m:ctrlPr>
                          </m:accPr>
                          <m:e>
                            <m:r>
                              <m:rPr>
                                <m:sty m:val="bi"/>
                              </m:rPr>
                              <w:rPr>
                                <w:rFonts w:ascii="Cambria Math" w:hAnsi="Cambria Math"/>
                                <w:lang w:val="en-US"/>
                              </w:rPr>
                              <m:t>y</m:t>
                            </m:r>
                          </m:e>
                        </m:acc>
                        <m:d>
                          <m:dPr>
                            <m:ctrlPr>
                              <w:rPr>
                                <w:rFonts w:ascii="Cambria Math" w:hAnsi="Cambria Math"/>
                                <w:b/>
                                <w:bCs/>
                                <w:i/>
                                <w:lang w:val="en-US"/>
                              </w:rPr>
                            </m:ctrlPr>
                          </m:dPr>
                          <m:e>
                            <m:r>
                              <m:rPr>
                                <m:sty m:val="bi"/>
                              </m:rPr>
                              <w:rPr>
                                <w:rFonts w:ascii="Cambria Math" w:hAnsi="Cambria Math"/>
                                <w:lang w:val="en-US"/>
                              </w:rPr>
                              <m:t>x;p</m:t>
                            </m:r>
                          </m:e>
                        </m:d>
                      </m:e>
                    </m:d>
                  </m:e>
                  <m:sup>
                    <m:r>
                      <m:rPr>
                        <m:sty m:val="bi"/>
                      </m:rPr>
                      <w:rPr>
                        <w:rFonts w:ascii="Cambria Math" w:hAnsi="Cambria Math"/>
                        <w:lang w:val="en-US"/>
                      </w:rPr>
                      <m:t>T</m:t>
                    </m:r>
                  </m:sup>
                </m:sSup>
                <m:r>
                  <m:rPr>
                    <m:sty m:val="bi"/>
                  </m:rPr>
                  <w:rPr>
                    <w:rFonts w:ascii="Cambria Math" w:hAnsi="Cambria Math"/>
                    <w:lang w:val="en-US"/>
                  </w:rPr>
                  <m:t>W</m:t>
                </m:r>
                <m:d>
                  <m:dPr>
                    <m:ctrlPr>
                      <w:rPr>
                        <w:rFonts w:ascii="Cambria Math" w:hAnsi="Cambria Math"/>
                        <w:b/>
                        <w:bCs/>
                        <w:i/>
                        <w:lang w:val="en-US"/>
                      </w:rPr>
                    </m:ctrlPr>
                  </m:dPr>
                  <m:e>
                    <m:r>
                      <m:rPr>
                        <m:sty m:val="bi"/>
                      </m:rPr>
                      <w:rPr>
                        <w:rFonts w:ascii="Cambria Math" w:hAnsi="Cambria Math"/>
                        <w:lang w:val="en-US"/>
                      </w:rPr>
                      <m:t xml:space="preserve">y(x)- </m:t>
                    </m:r>
                    <m:acc>
                      <m:accPr>
                        <m:ctrlPr>
                          <w:rPr>
                            <w:rFonts w:ascii="Cambria Math" w:hAnsi="Cambria Math"/>
                            <w:b/>
                            <w:bCs/>
                            <w:i/>
                            <w:lang w:val="en-US"/>
                          </w:rPr>
                        </m:ctrlPr>
                      </m:accPr>
                      <m:e>
                        <m:r>
                          <m:rPr>
                            <m:sty m:val="bi"/>
                          </m:rPr>
                          <w:rPr>
                            <w:rFonts w:ascii="Cambria Math" w:hAnsi="Cambria Math"/>
                            <w:lang w:val="en-US"/>
                          </w:rPr>
                          <m:t>y</m:t>
                        </m:r>
                      </m:e>
                    </m:acc>
                    <m:d>
                      <m:dPr>
                        <m:ctrlPr>
                          <w:rPr>
                            <w:rFonts w:ascii="Cambria Math" w:hAnsi="Cambria Math"/>
                            <w:b/>
                            <w:bCs/>
                            <w:i/>
                            <w:lang w:val="en-US"/>
                          </w:rPr>
                        </m:ctrlPr>
                      </m:dPr>
                      <m:e>
                        <m:r>
                          <m:rPr>
                            <m:sty m:val="bi"/>
                          </m:rPr>
                          <w:rPr>
                            <w:rFonts w:ascii="Cambria Math" w:hAnsi="Cambria Math"/>
                            <w:lang w:val="en-US"/>
                          </w:rPr>
                          <m:t>x;p</m:t>
                        </m:r>
                      </m:e>
                    </m:d>
                  </m:e>
                </m:d>
                <m:r>
                  <m:rPr>
                    <m:sty m:val="bi"/>
                  </m:rPr>
                  <w:rPr>
                    <w:rFonts w:ascii="Cambria Math" w:hAnsi="Cambria Math"/>
                    <w:lang w:val="en-US"/>
                  </w:rPr>
                  <m:t xml:space="preserve"> ,</m:t>
                </m:r>
              </m:oMath>
            </m:oMathPara>
          </w:p>
        </w:tc>
        <w:tc>
          <w:tcPr>
            <w:tcW w:w="535" w:type="dxa"/>
          </w:tcPr>
          <w:p w14:paraId="55D12010" w14:textId="39879F80" w:rsidR="008430C1" w:rsidRDefault="008430C1"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16</w:t>
            </w:r>
            <w:r>
              <w:fldChar w:fldCharType="end"/>
            </w:r>
          </w:p>
        </w:tc>
      </w:tr>
    </w:tbl>
    <w:p w14:paraId="762C200C" w14:textId="668FCF1F" w:rsidR="00466277" w:rsidRDefault="006748BB" w:rsidP="00CB30D7">
      <w:pPr>
        <w:spacing w:line="360" w:lineRule="auto"/>
        <w:rPr>
          <w:rFonts w:eastAsiaTheme="minorEastAsia"/>
          <w:lang w:val="en-US"/>
        </w:rPr>
      </w:pPr>
      <m:oMath>
        <m:r>
          <m:rPr>
            <m:sty m:val="bi"/>
          </m:rPr>
          <w:rPr>
            <w:rFonts w:ascii="Cambria Math" w:eastAsiaTheme="minorEastAsia" w:hAnsi="Cambria Math"/>
            <w:lang w:val="en-US"/>
          </w:rPr>
          <m:t>W</m:t>
        </m:r>
      </m:oMath>
      <w:r>
        <w:rPr>
          <w:rFonts w:eastAsiaTheme="minorEastAsia"/>
          <w:b/>
          <w:bCs/>
          <w:lang w:val="en-US"/>
        </w:rPr>
        <w:t xml:space="preserve"> </w:t>
      </w:r>
      <w:r>
        <w:rPr>
          <w:rFonts w:eastAsiaTheme="minorEastAsia"/>
          <w:lang w:val="en-US"/>
        </w:rPr>
        <w:t xml:space="preserve">is a diagonal matrix with shape m x </w:t>
      </w:r>
      <w:r w:rsidR="004C6B8E">
        <w:rPr>
          <w:rFonts w:eastAsiaTheme="minorEastAsia"/>
          <w:lang w:val="en-US"/>
        </w:rPr>
        <w:t>m</w:t>
      </w:r>
      <w:r w:rsidR="003B2968">
        <w:rPr>
          <w:rFonts w:eastAsiaTheme="minorEastAsia"/>
          <w:lang w:val="en-US"/>
        </w:rPr>
        <w:t xml:space="preserve"> </w:t>
      </w:r>
      <w:proofErr w:type="spellStart"/>
      <w:r w:rsidR="003B2968">
        <w:rPr>
          <w:rFonts w:eastAsiaTheme="minorEastAsia"/>
          <w:lang w:val="en-US"/>
        </w:rPr>
        <w:t>for m</w:t>
      </w:r>
      <w:proofErr w:type="spellEnd"/>
      <w:r w:rsidR="003B2968">
        <w:rPr>
          <w:rFonts w:eastAsiaTheme="minorEastAsia"/>
          <w:lang w:val="en-US"/>
        </w:rPr>
        <w:t xml:space="preserve"> datapoints,</w:t>
      </w:r>
      <w:r>
        <w:rPr>
          <w:rFonts w:eastAsiaTheme="minorEastAsia"/>
          <w:lang w:val="en-US"/>
        </w:rPr>
        <w:t xml:space="preserve"> </w:t>
      </w:r>
      <w:r w:rsidR="004C6B8E">
        <w:rPr>
          <w:rFonts w:eastAsiaTheme="minorEastAsia"/>
          <w:lang w:val="en-US"/>
        </w:rPr>
        <w:t xml:space="preserve">with all the weights on the diagonal. </w:t>
      </w:r>
      <w:r w:rsidR="001E14B3">
        <w:rPr>
          <w:rFonts w:eastAsiaTheme="minorEastAsia"/>
          <w:lang w:val="en-US"/>
        </w:rPr>
        <w:t xml:space="preserve"> </w:t>
      </w:r>
      <w:r w:rsidR="00864A8B">
        <w:rPr>
          <w:rFonts w:eastAsiaTheme="minorEastAsia"/>
          <w:lang w:val="en-US"/>
        </w:rPr>
        <w:br/>
        <w:t xml:space="preserve">Using the second </w:t>
      </w:r>
      <w:r w:rsidR="00031B16">
        <w:rPr>
          <w:rFonts w:eastAsiaTheme="minorEastAsia"/>
          <w:lang w:val="en-US"/>
        </w:rPr>
        <w:t>binomial formula we remove the parenthes</w:t>
      </w:r>
      <w:r w:rsidR="00461FC7">
        <w:rPr>
          <w:rFonts w:eastAsiaTheme="minorEastAsia"/>
          <w:lang w:val="en-US"/>
        </w:rPr>
        <w:t>e</w:t>
      </w:r>
      <w:r w:rsidR="00031B16">
        <w:rPr>
          <w:rFonts w:eastAsiaTheme="minorEastAsia"/>
          <w:lang w:val="en-US"/>
        </w:rPr>
        <w:t xml:space="preserve">s </w:t>
      </w:r>
      <w:r w:rsidR="00461FC7">
        <w:rPr>
          <w:rFonts w:eastAsiaTheme="minorEastAsia"/>
          <w:lang w:val="en-US"/>
        </w:rPr>
        <w:t xml:space="preserve">and get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BA2A78" w14:paraId="20FEFB46" w14:textId="77777777" w:rsidTr="00BA2A78">
        <w:tc>
          <w:tcPr>
            <w:tcW w:w="8815" w:type="dxa"/>
          </w:tcPr>
          <w:p w14:paraId="7395561B" w14:textId="17B0AA31" w:rsidR="00BA2A78" w:rsidRDefault="00FE17CB" w:rsidP="00CB30D7">
            <w:pPr>
              <w:spacing w:line="360" w:lineRule="auto"/>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 xml:space="preserve">+ </m:t>
                </m:r>
                <m:sSup>
                  <m:sSupPr>
                    <m:ctrlPr>
                      <w:rPr>
                        <w:rFonts w:ascii="Cambria Math" w:eastAsiaTheme="minorEastAsia" w:hAnsi="Cambria Math"/>
                        <w:b/>
                        <w:bCs/>
                        <w:i/>
                        <w:lang w:val="en-US"/>
                      </w:rPr>
                    </m:ctrlPr>
                  </m:sSup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m:oMathPara>
          </w:p>
        </w:tc>
        <w:bookmarkStart w:id="78" w:name="_Ref98673698"/>
        <w:tc>
          <w:tcPr>
            <w:tcW w:w="535" w:type="dxa"/>
          </w:tcPr>
          <w:p w14:paraId="43153E2C" w14:textId="4588EFFA" w:rsidR="00BA2A78" w:rsidRDefault="00BA2A78"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17</w:t>
            </w:r>
            <w:r>
              <w:fldChar w:fldCharType="end"/>
            </w:r>
            <w:bookmarkEnd w:id="78"/>
          </w:p>
        </w:tc>
      </w:tr>
    </w:tbl>
    <w:p w14:paraId="26177CE6" w14:textId="4735CDFC" w:rsidR="00295E5B" w:rsidRDefault="00F24ADC" w:rsidP="00CB30D7">
      <w:pPr>
        <w:spacing w:line="360" w:lineRule="auto"/>
        <w:rPr>
          <w:lang w:val="en-US"/>
        </w:rPr>
      </w:pPr>
      <w:r>
        <w:rPr>
          <w:lang w:val="en-US"/>
        </w:rPr>
        <w:lastRenderedPageBreak/>
        <w:t xml:space="preserve">Differentiating the RSS </w:t>
      </w:r>
      <w:proofErr w:type="spellStart"/>
      <w:r>
        <w:rPr>
          <w:lang w:val="en-US"/>
        </w:rPr>
        <w:t>w.r.t.</w:t>
      </w:r>
      <w:proofErr w:type="spellEnd"/>
      <w:r>
        <w:rPr>
          <w:lang w:val="en-US"/>
        </w:rPr>
        <w:t xml:space="preserve"> </w:t>
      </w:r>
      <w:r w:rsidR="00DF76DC">
        <w:rPr>
          <w:lang w:val="en-US"/>
        </w:rPr>
        <w:t>all parameters we get</w:t>
      </w:r>
    </w:p>
    <w:p w14:paraId="1EE60E1D" w14:textId="69A602A3" w:rsidR="00DF76DC" w:rsidRPr="004D1BAF" w:rsidRDefault="00DF76DC" w:rsidP="00CB30D7">
      <w:pPr>
        <w:spacing w:line="360" w:lineRule="auto"/>
        <w:rPr>
          <w:b/>
          <w:bCs/>
          <w:lang w:val="en-US"/>
        </w:rPr>
      </w:pPr>
      <m:oMathPara>
        <m:oMath>
          <m:r>
            <w:rPr>
              <w:rFonts w:ascii="Cambria Math" w:hAnsi="Cambria Math"/>
              <w:lang w:val="en-US"/>
            </w:rPr>
            <m:t xml:space="preserve">-2 </m:t>
          </m:r>
          <m:sSup>
            <m:sSupPr>
              <m:ctrlPr>
                <w:rPr>
                  <w:rFonts w:ascii="Cambria Math" w:hAnsi="Cambria Math"/>
                  <w:i/>
                  <w:lang w:val="en-US"/>
                </w:rPr>
              </m:ctrlPr>
            </m:sSupPr>
            <m:e>
              <m:d>
                <m:dPr>
                  <m:ctrlPr>
                    <w:rPr>
                      <w:rFonts w:ascii="Cambria Math" w:hAnsi="Cambria Math"/>
                      <w:i/>
                      <w:lang w:val="en-US"/>
                    </w:rPr>
                  </m:ctrlPr>
                </m:dPr>
                <m:e>
                  <m:r>
                    <m:rPr>
                      <m:sty m:val="bi"/>
                    </m:rPr>
                    <w:rPr>
                      <w:rFonts w:ascii="Cambria Math" w:hAnsi="Cambria Math"/>
                      <w:lang w:val="en-US"/>
                    </w:rPr>
                    <m:t>y-</m:t>
                  </m:r>
                  <m:acc>
                    <m:accPr>
                      <m:ctrlPr>
                        <w:rPr>
                          <w:rFonts w:ascii="Cambria Math" w:hAnsi="Cambria Math"/>
                          <w:b/>
                          <w:bCs/>
                          <w:i/>
                          <w:lang w:val="en-US"/>
                        </w:rPr>
                      </m:ctrlPr>
                    </m:accPr>
                    <m:e>
                      <m:r>
                        <m:rPr>
                          <m:sty m:val="bi"/>
                        </m:rPr>
                        <w:rPr>
                          <w:rFonts w:ascii="Cambria Math" w:hAnsi="Cambria Math"/>
                          <w:lang w:val="en-US"/>
                        </w:rPr>
                        <m:t>y</m:t>
                      </m:r>
                    </m:e>
                  </m:acc>
                </m:e>
              </m:d>
            </m:e>
            <m:sup>
              <m:r>
                <w:rPr>
                  <w:rFonts w:ascii="Cambria Math" w:hAnsi="Cambria Math"/>
                  <w:lang w:val="en-US"/>
                </w:rPr>
                <m:t>T</m:t>
              </m:r>
            </m:sup>
          </m:sSup>
          <m:r>
            <m:rPr>
              <m:sty m:val="bi"/>
            </m:rPr>
            <w:rPr>
              <w:rFonts w:ascii="Cambria Math" w:hAnsi="Cambria Math"/>
              <w:lang w:val="en-US"/>
            </w:rPr>
            <m:t>WJ ,</m:t>
          </m:r>
        </m:oMath>
      </m:oMathPara>
    </w:p>
    <w:p w14:paraId="49AF887A" w14:textId="259D11A2" w:rsidR="0060220B" w:rsidRDefault="004D1BAF" w:rsidP="00CB30D7">
      <w:pPr>
        <w:spacing w:line="360" w:lineRule="auto"/>
        <w:rPr>
          <w:rFonts w:eastAsiaTheme="minorEastAsia"/>
          <w:lang w:val="en-US"/>
        </w:rPr>
      </w:pPr>
      <w:r>
        <w:rPr>
          <w:lang w:val="en-US"/>
        </w:rPr>
        <w:t xml:space="preserve">where </w:t>
      </w:r>
      <m:oMath>
        <m:r>
          <m:rPr>
            <m:sty m:val="bi"/>
          </m:rPr>
          <w:rPr>
            <w:rFonts w:ascii="Cambria Math" w:hAnsi="Cambria Math"/>
            <w:lang w:val="en-US"/>
          </w:rPr>
          <m:t>J</m:t>
        </m:r>
      </m:oMath>
      <w:r w:rsidR="000F52C0">
        <w:rPr>
          <w:rFonts w:eastAsiaTheme="minorEastAsia"/>
          <w:lang w:val="en-US"/>
        </w:rPr>
        <w:t xml:space="preserve"> is the</w:t>
      </w:r>
      <w:r w:rsidR="00940037">
        <w:rPr>
          <w:rFonts w:eastAsiaTheme="minorEastAsia"/>
          <w:lang w:val="en-US"/>
        </w:rPr>
        <w:t xml:space="preserve"> m x n</w:t>
      </w:r>
      <w:r w:rsidR="000F52C0">
        <w:rPr>
          <w:rFonts w:eastAsiaTheme="minorEastAsia"/>
          <w:lang w:val="en-US"/>
        </w:rPr>
        <w:t xml:space="preserve"> </w:t>
      </w:r>
      <w:proofErr w:type="spellStart"/>
      <w:r w:rsidR="000F52C0">
        <w:rPr>
          <w:rFonts w:eastAsiaTheme="minorEastAsia"/>
          <w:lang w:val="en-US"/>
        </w:rPr>
        <w:t>jacobian</w:t>
      </w:r>
      <w:proofErr w:type="spellEnd"/>
      <w:r w:rsidR="000F52C0">
        <w:rPr>
          <w:rFonts w:eastAsiaTheme="minorEastAsia"/>
          <w:lang w:val="en-US"/>
        </w:rPr>
        <w:t xml:space="preserve"> matrix containing the partial derivatives </w:t>
      </w:r>
      <w:r w:rsidR="00174996">
        <w:rPr>
          <w:rFonts w:eastAsiaTheme="minorEastAsia"/>
          <w:lang w:val="en-US"/>
        </w:rPr>
        <w:t xml:space="preserve">of </w:t>
      </w:r>
      <m:oMath>
        <m:r>
          <w:rPr>
            <w:rFonts w:ascii="Cambria Math" w:eastAsiaTheme="minorEastAsia" w:hAnsi="Cambria Math"/>
            <w:lang w:val="en-US"/>
          </w:rPr>
          <m:t>∂</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ctrlPr>
              <w:rPr>
                <w:rFonts w:ascii="Cambria Math" w:eastAsiaTheme="minorEastAsia" w:hAnsi="Cambria Math"/>
                <w:i/>
                <w:lang w:val="en-US"/>
              </w:rPr>
            </m:ctrlPr>
          </m:e>
        </m:acc>
        <m:r>
          <w:rPr>
            <w:rFonts w:ascii="Cambria Math" w:eastAsiaTheme="minorEastAsia" w:hAnsi="Cambria Math"/>
            <w:lang w:val="en-US"/>
          </w:rPr>
          <m:t>/∂</m:t>
        </m:r>
        <m:r>
          <m:rPr>
            <m:sty m:val="bi"/>
          </m:rPr>
          <w:rPr>
            <w:rFonts w:ascii="Cambria Math" w:eastAsiaTheme="minorEastAsia" w:hAnsi="Cambria Math"/>
            <w:lang w:val="en-US"/>
          </w:rPr>
          <m:t>p</m:t>
        </m:r>
      </m:oMath>
      <w:r w:rsidR="00E1511B">
        <w:rPr>
          <w:rFonts w:eastAsiaTheme="minorEastAsia"/>
          <w:lang w:val="en-US"/>
        </w:rPr>
        <w:t xml:space="preserve">, 2 </w:t>
      </w:r>
      <w:r w:rsidR="00200204">
        <w:rPr>
          <w:rFonts w:eastAsiaTheme="minorEastAsia"/>
          <w:lang w:val="en-US"/>
        </w:rPr>
        <w:t xml:space="preserve">comes from the fact that RSS is squared, and the minus sign is from </w:t>
      </w:r>
      <m:oMath>
        <m:r>
          <w:rPr>
            <w:rFonts w:ascii="Cambria Math" w:eastAsiaTheme="minorEastAsia" w:hAnsi="Cambria Math"/>
            <w:lang w:val="en-US"/>
          </w:rPr>
          <m:t>-</m:t>
        </m:r>
        <m:acc>
          <m:accPr>
            <m:ctrlPr>
              <w:rPr>
                <w:rFonts w:ascii="Cambria Math" w:eastAsiaTheme="minorEastAsia" w:hAnsi="Cambria Math"/>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(x;p)</m:t>
        </m:r>
      </m:oMath>
      <w:r w:rsidR="00174996">
        <w:rPr>
          <w:rFonts w:eastAsiaTheme="minorEastAsia"/>
          <w:lang w:val="en-US"/>
        </w:rPr>
        <w:t>.</w:t>
      </w:r>
      <w:r w:rsidR="00050E46">
        <w:rPr>
          <w:rFonts w:eastAsiaTheme="minorEastAsia"/>
          <w:lang w:val="en-US"/>
        </w:rPr>
        <w:t xml:space="preserve"> </w:t>
      </w:r>
      <w:r w:rsidR="00174996">
        <w:rPr>
          <w:rFonts w:eastAsiaTheme="minorEastAsia"/>
          <w:lang w:val="en-US"/>
        </w:rPr>
        <w:t xml:space="preserve"> </w:t>
      </w:r>
      <w:r w:rsidR="00CE5025">
        <w:rPr>
          <w:rFonts w:eastAsiaTheme="minorEastAsia"/>
          <w:lang w:val="en-US"/>
        </w:rPr>
        <w:t xml:space="preserve">The partial derivatives </w:t>
      </w:r>
      <m:oMath>
        <m:r>
          <w:rPr>
            <w:rFonts w:ascii="Cambria Math" w:eastAsiaTheme="minorEastAsia" w:hAnsi="Cambria Math"/>
            <w:lang w:val="en-US"/>
          </w:rPr>
          <m:t>∂</m:t>
        </m:r>
        <m:r>
          <m:rPr>
            <m:sty m:val="bi"/>
          </m:rPr>
          <w:rPr>
            <w:rFonts w:ascii="Cambria Math" w:eastAsiaTheme="minorEastAsia" w:hAnsi="Cambria Math"/>
            <w:lang w:val="en-US"/>
          </w:rPr>
          <m:t>y/</m:t>
        </m:r>
        <m:r>
          <w:rPr>
            <w:rFonts w:ascii="Cambria Math" w:eastAsiaTheme="minorEastAsia" w:hAnsi="Cambria Math"/>
            <w:lang w:val="en-US"/>
          </w:rPr>
          <m:t>∂</m:t>
        </m:r>
        <m:r>
          <m:rPr>
            <m:sty m:val="bi"/>
          </m:rPr>
          <w:rPr>
            <w:rFonts w:ascii="Cambria Math" w:eastAsiaTheme="minorEastAsia" w:hAnsi="Cambria Math"/>
            <w:lang w:val="en-US"/>
          </w:rPr>
          <m:t>p</m:t>
        </m:r>
      </m:oMath>
      <w:r w:rsidR="00E96283">
        <w:rPr>
          <w:rFonts w:eastAsiaTheme="minorEastAsia"/>
          <w:b/>
          <w:bCs/>
          <w:lang w:val="en-US"/>
        </w:rPr>
        <w:t xml:space="preserve"> </w:t>
      </w:r>
      <w:r w:rsidR="00E96283">
        <w:rPr>
          <w:rFonts w:eastAsiaTheme="minorEastAsia"/>
          <w:lang w:val="en-US"/>
        </w:rPr>
        <w:t xml:space="preserve">becomes 0 </w:t>
      </w:r>
      <w:r w:rsidR="00641CDA">
        <w:rPr>
          <w:rFonts w:eastAsiaTheme="minorEastAsia"/>
          <w:lang w:val="en-US"/>
        </w:rPr>
        <w:t xml:space="preserve">because </w:t>
      </w:r>
      <m:oMath>
        <m:r>
          <m:rPr>
            <m:sty m:val="bi"/>
          </m:rPr>
          <w:rPr>
            <w:rFonts w:ascii="Cambria Math" w:eastAsiaTheme="minorEastAsia" w:hAnsi="Cambria Math"/>
            <w:lang w:val="en-US"/>
          </w:rPr>
          <m:t>y</m:t>
        </m:r>
      </m:oMath>
      <w:r w:rsidR="0015786A">
        <w:rPr>
          <w:rFonts w:eastAsiaTheme="minorEastAsia"/>
          <w:b/>
          <w:bCs/>
          <w:lang w:val="en-US"/>
        </w:rPr>
        <w:t xml:space="preserve"> </w:t>
      </w:r>
      <w:r w:rsidR="0015786A">
        <w:rPr>
          <w:rFonts w:eastAsiaTheme="minorEastAsia"/>
          <w:lang w:val="en-US"/>
        </w:rPr>
        <w:t>does not vary</w:t>
      </w:r>
      <w:r w:rsidR="0060220B">
        <w:rPr>
          <w:rFonts w:eastAsiaTheme="minorEastAsia"/>
          <w:lang w:val="en-US"/>
        </w:rPr>
        <w:t xml:space="preserve"> with changing parameters</w:t>
      </w:r>
      <w:r w:rsidR="0015786A">
        <w:rPr>
          <w:rFonts w:eastAsiaTheme="minorEastAsia"/>
          <w:lang w:val="en-US"/>
        </w:rPr>
        <w:t xml:space="preserve">. </w:t>
      </w:r>
    </w:p>
    <w:p w14:paraId="29CC6000" w14:textId="2042F5CE" w:rsidR="00FC3F50" w:rsidRDefault="00C46C06" w:rsidP="00CB30D7">
      <w:pPr>
        <w:spacing w:line="360" w:lineRule="auto"/>
        <w:rPr>
          <w:rFonts w:eastAsiaTheme="minorEastAsia"/>
          <w:lang w:val="en-US"/>
        </w:rPr>
      </w:pPr>
      <w:r>
        <w:rPr>
          <w:rFonts w:eastAsiaTheme="minorEastAsia"/>
          <w:lang w:val="en-US"/>
        </w:rPr>
        <w:t>Rearranging the expression</w:t>
      </w:r>
      <w:r w:rsidR="0058338C">
        <w:rPr>
          <w:rFonts w:eastAsiaTheme="minorEastAsia"/>
          <w:lang w:val="en-US"/>
        </w:rPr>
        <w:t xml:space="preserve"> using the fact that </w:t>
      </w:r>
      <m:oMath>
        <m:r>
          <m:rPr>
            <m:sty m:val="bi"/>
          </m:rPr>
          <w:rPr>
            <w:rFonts w:ascii="Cambria Math" w:eastAsiaTheme="minorEastAsia" w:hAnsi="Cambria Math"/>
            <w:lang w:val="en-US"/>
          </w:rPr>
          <m:t>W</m:t>
        </m:r>
      </m:oMath>
      <w:r w:rsidR="00CC361C">
        <w:rPr>
          <w:rFonts w:eastAsiaTheme="minorEastAsia"/>
          <w:b/>
          <w:bCs/>
          <w:lang w:val="en-US"/>
        </w:rPr>
        <w:t xml:space="preserve"> </w:t>
      </w:r>
      <w:r w:rsidR="00CC361C">
        <w:rPr>
          <w:rFonts w:eastAsiaTheme="minorEastAsia"/>
          <w:lang w:val="en-US"/>
        </w:rPr>
        <w:t>is symmetrical</w:t>
      </w:r>
      <w:r w:rsidR="00102789">
        <w:rPr>
          <w:rFonts w:eastAsiaTheme="minorEastAsia"/>
          <w:lang w:val="en-US"/>
        </w:rPr>
        <w:t>,</w:t>
      </w:r>
      <w:r w:rsidR="00CC361C">
        <w:rPr>
          <w:rFonts w:eastAsiaTheme="minorEastAsia"/>
          <w:lang w:val="en-US"/>
        </w:rPr>
        <w:t xml:space="preserve"> the theorem </w:t>
      </w:r>
      <m:oMath>
        <m:sSup>
          <m:sSupPr>
            <m:ctrlPr>
              <w:rPr>
                <w:rFonts w:ascii="Cambria Math" w:eastAsiaTheme="minorEastAsia" w:hAnsi="Cambria Math"/>
                <w:b/>
                <w:bCs/>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AB</m:t>
                </m:r>
              </m:e>
            </m:d>
            <m:ctrlPr>
              <w:rPr>
                <w:rFonts w:ascii="Cambria Math" w:eastAsiaTheme="minorEastAsia" w:hAnsi="Cambria Math"/>
                <w:i/>
                <w:lang w:val="en-US"/>
              </w:rPr>
            </m:ctrlPr>
          </m:e>
          <m:sup>
            <m:r>
              <w:rPr>
                <w:rFonts w:ascii="Cambria Math" w:eastAsiaTheme="minorEastAsia" w:hAnsi="Cambria Math"/>
                <w:lang w:val="en-US"/>
              </w:rPr>
              <m:t>T</m:t>
            </m:r>
          </m:sup>
        </m:sSup>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B</m:t>
            </m:r>
          </m:e>
          <m:sup>
            <m: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A</m:t>
            </m:r>
          </m:e>
          <m:sup>
            <m:r>
              <w:rPr>
                <w:rFonts w:ascii="Cambria Math" w:eastAsiaTheme="minorEastAsia" w:hAnsi="Cambria Math"/>
                <w:lang w:val="en-US"/>
              </w:rPr>
              <m:t>T</m:t>
            </m:r>
          </m:sup>
        </m:sSup>
      </m:oMath>
      <w:r w:rsidR="00102789">
        <w:rPr>
          <w:rFonts w:eastAsiaTheme="minorEastAsia"/>
          <w:lang w:val="en-US"/>
        </w:rPr>
        <w:t xml:space="preserve"> and </w:t>
      </w:r>
      <w:r w:rsidR="00F17ECC">
        <w:rPr>
          <w:rFonts w:eastAsiaTheme="minorEastAsia"/>
          <w:lang w:val="en-US"/>
        </w:rPr>
        <w:t xml:space="preserve">introducing a constant </w:t>
      </w:r>
      <m:oMath>
        <m:r>
          <w:rPr>
            <w:rFonts w:ascii="Cambria Math" w:eastAsiaTheme="minorEastAsia" w:hAnsi="Cambria Math"/>
            <w:lang w:val="en-US"/>
          </w:rPr>
          <m:t>α</m:t>
        </m:r>
      </m:oMath>
      <w:r w:rsidR="00F17ECC">
        <w:rPr>
          <w:rFonts w:eastAsiaTheme="minorEastAsia"/>
          <w:lang w:val="en-US"/>
        </w:rPr>
        <w:t xml:space="preserve"> we get the </w:t>
      </w:r>
      <w:r w:rsidR="00FF1327">
        <w:rPr>
          <w:rFonts w:eastAsiaTheme="minorEastAsia"/>
          <w:lang w:val="en-US"/>
        </w:rPr>
        <w:t>value</w:t>
      </w:r>
      <w:r w:rsidR="00A27937">
        <w:rPr>
          <w:rFonts w:eastAsiaTheme="minorEastAsia"/>
          <w:lang w:val="en-US"/>
        </w:rPr>
        <w:t xml:space="preserve"> </w:t>
      </w:r>
      <m:oMath>
        <m:r>
          <m:rPr>
            <m:sty m:val="bi"/>
          </m:rPr>
          <w:rPr>
            <w:rFonts w:ascii="Cambria Math" w:eastAsiaTheme="minorEastAsia" w:hAnsi="Cambria Math"/>
            <w:lang w:val="en-US"/>
          </w:rPr>
          <m:t>h</m:t>
        </m:r>
      </m:oMath>
      <w:r w:rsidR="00FF1327">
        <w:rPr>
          <w:rFonts w:eastAsiaTheme="minorEastAsia"/>
          <w:b/>
          <w:bCs/>
          <w:lang w:val="en-US"/>
        </w:rPr>
        <w:t xml:space="preserve"> </w:t>
      </w:r>
      <w:r w:rsidR="00FF1327">
        <w:rPr>
          <w:rFonts w:eastAsiaTheme="minorEastAsia"/>
          <w:lang w:val="en-US"/>
        </w:rPr>
        <w:t xml:space="preserve">that updates the parameters </w:t>
      </w:r>
      <w:r w:rsidR="006F528F">
        <w:rPr>
          <w:rFonts w:eastAsiaTheme="minorEastAsia"/>
          <w:lang w:val="en-US"/>
        </w:rPr>
        <w:t>in the direction of steepest desce</w:t>
      </w:r>
      <w:r w:rsidR="00FC3F50">
        <w:rPr>
          <w:rFonts w:eastAsiaTheme="minorEastAsia"/>
          <w:lang w:val="en-US"/>
        </w:rPr>
        <w:t>nt</w:t>
      </w:r>
    </w:p>
    <w:p w14:paraId="057DBC80" w14:textId="6B6BB7A7" w:rsidR="00BF4BAB" w:rsidRPr="00A351A6" w:rsidRDefault="00FE17CB" w:rsidP="00CB30D7">
      <w:pPr>
        <w:spacing w:line="360" w:lineRule="auto"/>
        <w:jc w:val="center"/>
        <w:rPr>
          <w:rFonts w:eastAsiaTheme="minorEastAsia"/>
          <w:b/>
          <w:bCs/>
          <w:lang w:val="en-US"/>
        </w:rPr>
      </w:pPr>
      <m:oMathPara>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GD</m:t>
              </m:r>
            </m:sub>
          </m:sSub>
          <m:r>
            <m:rPr>
              <m:sty m:val="bi"/>
            </m:rPr>
            <w:rPr>
              <w:rFonts w:ascii="Cambria Math" w:eastAsiaTheme="minorEastAsia" w:hAnsi="Cambria Math"/>
              <w:lang w:val="en-US"/>
            </w:rPr>
            <m:t>=</m:t>
          </m:r>
          <m:r>
            <w:rPr>
              <w:rFonts w:ascii="Cambria Math" w:eastAsiaTheme="minorEastAsia" w:hAnsi="Cambria Math"/>
              <w:lang w:val="en-US"/>
            </w:rPr>
            <m:t>α</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r>
            <m:rPr>
              <m:sty m:val="bi"/>
            </m:rPr>
            <w:rPr>
              <w:rFonts w:ascii="Cambria Math" w:eastAsiaTheme="minorEastAsia" w:hAnsi="Cambria Math"/>
              <w:lang w:val="en-US"/>
            </w:rPr>
            <m:t>.</m:t>
          </m:r>
        </m:oMath>
      </m:oMathPara>
    </w:p>
    <w:p w14:paraId="481A079D" w14:textId="7C4A5F4A" w:rsidR="00A351A6" w:rsidRDefault="00A930DB" w:rsidP="00CB30D7">
      <w:pPr>
        <w:spacing w:line="360" w:lineRule="auto"/>
        <w:rPr>
          <w:rFonts w:eastAsiaTheme="minorEastAsia"/>
          <w:lang w:val="en-US"/>
        </w:rPr>
      </w:pPr>
      <m:oMath>
        <m:r>
          <w:rPr>
            <w:rFonts w:ascii="Cambria Math" w:eastAsiaTheme="minorEastAsia" w:hAnsi="Cambria Math"/>
            <w:lang w:val="en-US"/>
          </w:rPr>
          <m:t>α</m:t>
        </m:r>
      </m:oMath>
      <w:r>
        <w:rPr>
          <w:rFonts w:eastAsiaTheme="minorEastAsia"/>
          <w:lang w:val="en-US"/>
        </w:rPr>
        <w:t xml:space="preserve"> is </w:t>
      </w:r>
      <w:r w:rsidR="00D61F64">
        <w:rPr>
          <w:rFonts w:eastAsiaTheme="minorEastAsia"/>
          <w:lang w:val="en-US"/>
        </w:rPr>
        <w:t>chosen and</w:t>
      </w:r>
      <w:r>
        <w:rPr>
          <w:rFonts w:eastAsiaTheme="minorEastAsia"/>
          <w:lang w:val="en-US"/>
        </w:rPr>
        <w:t xml:space="preserve"> </w:t>
      </w:r>
      <w:r w:rsidR="00084C27">
        <w:rPr>
          <w:rFonts w:eastAsiaTheme="minorEastAsia"/>
          <w:lang w:val="en-US"/>
        </w:rPr>
        <w:t xml:space="preserve">decides how </w:t>
      </w:r>
      <w:r w:rsidR="00D22FB3">
        <w:rPr>
          <w:rFonts w:eastAsiaTheme="minorEastAsia"/>
          <w:lang w:val="en-US"/>
        </w:rPr>
        <w:t>fast</w:t>
      </w:r>
      <w:r w:rsidR="00D61F64">
        <w:rPr>
          <w:rFonts w:eastAsiaTheme="minorEastAsia"/>
          <w:lang w:val="en-US"/>
        </w:rPr>
        <w:t xml:space="preserve"> we</w:t>
      </w:r>
      <w:r w:rsidR="00AC23C9">
        <w:rPr>
          <w:rFonts w:eastAsiaTheme="minorEastAsia"/>
          <w:lang w:val="en-US"/>
        </w:rPr>
        <w:t xml:space="preserve"> a</w:t>
      </w:r>
      <w:r w:rsidR="00D61F64">
        <w:rPr>
          <w:rFonts w:eastAsiaTheme="minorEastAsia"/>
          <w:lang w:val="en-US"/>
        </w:rPr>
        <w:t xml:space="preserve">re moving. Choosing an </w:t>
      </w:r>
      <m:oMath>
        <m:r>
          <w:rPr>
            <w:rFonts w:ascii="Cambria Math" w:eastAsiaTheme="minorEastAsia" w:hAnsi="Cambria Math"/>
            <w:lang w:val="en-US"/>
          </w:rPr>
          <m:t>α</m:t>
        </m:r>
      </m:oMath>
      <w:r w:rsidR="00D61F64">
        <w:rPr>
          <w:rFonts w:eastAsiaTheme="minorEastAsia"/>
          <w:lang w:val="en-US"/>
        </w:rPr>
        <w:t xml:space="preserve"> too large w</w:t>
      </w:r>
      <w:r w:rsidR="00A62E78">
        <w:rPr>
          <w:rFonts w:eastAsiaTheme="minorEastAsia"/>
          <w:lang w:val="en-US"/>
        </w:rPr>
        <w:t xml:space="preserve">e risk passing the </w:t>
      </w:r>
      <w:r w:rsidR="00BC4041">
        <w:rPr>
          <w:rFonts w:eastAsiaTheme="minorEastAsia"/>
          <w:lang w:val="en-US"/>
        </w:rPr>
        <w:t>minimum but</w:t>
      </w:r>
      <w:r w:rsidR="00A62E78">
        <w:rPr>
          <w:rFonts w:eastAsiaTheme="minorEastAsia"/>
          <w:lang w:val="en-US"/>
        </w:rPr>
        <w:t xml:space="preserve"> choosing one too small we might never reach the minimum. </w:t>
      </w:r>
    </w:p>
    <w:p w14:paraId="4A55801A" w14:textId="1970F3CF" w:rsidR="005A3AE5" w:rsidRDefault="00BC4041" w:rsidP="00CB30D7">
      <w:pPr>
        <w:spacing w:line="360" w:lineRule="auto"/>
        <w:rPr>
          <w:rFonts w:eastAsiaTheme="minorEastAsia"/>
          <w:lang w:val="en-US"/>
        </w:rPr>
      </w:pPr>
      <w:r>
        <w:rPr>
          <w:rFonts w:eastAsiaTheme="minorEastAsia"/>
          <w:b/>
          <w:bCs/>
          <w:lang w:val="en-US"/>
        </w:rPr>
        <w:t>GN</w:t>
      </w:r>
      <w:r w:rsidR="00F15CA9">
        <w:rPr>
          <w:rFonts w:eastAsiaTheme="minorEastAsia"/>
          <w:b/>
          <w:bCs/>
          <w:lang w:val="en-US"/>
        </w:rPr>
        <w:t xml:space="preserve"> </w:t>
      </w:r>
      <w:r w:rsidR="00F15CA9">
        <w:rPr>
          <w:rFonts w:eastAsiaTheme="minorEastAsia"/>
          <w:lang w:val="en-US"/>
        </w:rPr>
        <w:t>is an expansion of the Newton’s method</w:t>
      </w:r>
      <w:r w:rsidR="00A522E2">
        <w:rPr>
          <w:rFonts w:eastAsiaTheme="minorEastAsia"/>
          <w:lang w:val="en-US"/>
        </w:rPr>
        <w:t xml:space="preserve"> </w:t>
      </w:r>
      <w:r w:rsidR="00A522E2">
        <w:rPr>
          <w:rFonts w:eastAsiaTheme="minorEastAsia"/>
          <w:lang w:val="en-US"/>
        </w:rPr>
        <w:fldChar w:fldCharType="begin"/>
      </w:r>
      <w:r w:rsidR="008B69CA">
        <w:rPr>
          <w:rFonts w:eastAsiaTheme="minorEastAsia"/>
          <w:lang w:val="en-US"/>
        </w:rPr>
        <w:instrText xml:space="preserve"> ADDIN ZOTERO_ITEM CSL_CITATION {"citationID":"NAQR0W86","properties":{"formattedCitation":"(Cavazzuti, 2013)","plainCitation":"(Cavazzuti, 2013)","dontUpdate":true,"noteIndex":0},"citationItems":[{"id":254,"uris":["http://zotero.org/users/9228513/items/JBPC39NR"],"itemData":{"id":254,"type":"book","event-place":"Berlin, Heidelberg","ISBN":"978-3-642-31186-4","language":"en","note":"DOI: 10.1007/978-3-642-31187-1","publisher":"Springer Berlin Heidelberg","publisher-place":"Berlin, Heidelberg","source":"DOI.org (Crossref)","title":"Optimization Methods","URL":"http://link.springer.com/10.1007/978-3-642-31187-1","author":[{"family":"Cavazzuti","given":"Marco"}],"accessed":{"date-parts":[["2022",3,20]]},"issued":{"date-parts":[["2013"]]}}}],"schema":"https://github.com/citation-style-language/schema/raw/master/csl-citation.json"} </w:instrText>
      </w:r>
      <w:r w:rsidR="00A522E2">
        <w:rPr>
          <w:rFonts w:eastAsiaTheme="minorEastAsia"/>
          <w:lang w:val="en-US"/>
        </w:rPr>
        <w:fldChar w:fldCharType="separate"/>
      </w:r>
      <w:r w:rsidR="00A522E2" w:rsidRPr="00F82D02">
        <w:rPr>
          <w:rFonts w:cs="Times New Roman"/>
          <w:lang w:val="en-US"/>
        </w:rPr>
        <w:t>(</w:t>
      </w:r>
      <w:proofErr w:type="spellStart"/>
      <w:r w:rsidR="00A522E2" w:rsidRPr="00F82D02">
        <w:rPr>
          <w:rFonts w:cs="Times New Roman"/>
          <w:lang w:val="en-US"/>
        </w:rPr>
        <w:t>Cavazzuti</w:t>
      </w:r>
      <w:proofErr w:type="spellEnd"/>
      <w:r w:rsidR="00A522E2" w:rsidRPr="00F82D02">
        <w:rPr>
          <w:rFonts w:cs="Times New Roman"/>
          <w:lang w:val="en-US"/>
        </w:rPr>
        <w:t>, 2013</w:t>
      </w:r>
      <w:r w:rsidR="00F82D02">
        <w:rPr>
          <w:rFonts w:cs="Times New Roman"/>
          <w:lang w:val="en-US"/>
        </w:rPr>
        <w:t>, p.85</w:t>
      </w:r>
      <w:r w:rsidR="00A522E2" w:rsidRPr="00F82D02">
        <w:rPr>
          <w:rFonts w:cs="Times New Roman"/>
          <w:lang w:val="en-US"/>
        </w:rPr>
        <w:t>)</w:t>
      </w:r>
      <w:r w:rsidR="00A522E2">
        <w:rPr>
          <w:rFonts w:eastAsiaTheme="minorEastAsia"/>
          <w:lang w:val="en-US"/>
        </w:rPr>
        <w:fldChar w:fldCharType="end"/>
      </w:r>
      <w:r w:rsidR="00F82D02">
        <w:rPr>
          <w:rFonts w:eastAsiaTheme="minorEastAsia"/>
          <w:lang w:val="en-US"/>
        </w:rPr>
        <w:t xml:space="preserve">. Newton’s method </w:t>
      </w:r>
      <w:r w:rsidR="00490571">
        <w:rPr>
          <w:rFonts w:eastAsiaTheme="minorEastAsia"/>
          <w:lang w:val="en-US"/>
        </w:rPr>
        <w:t xml:space="preserve">assumes that </w:t>
      </w:r>
      <w:r w:rsidR="009F6CE1">
        <w:rPr>
          <w:rFonts w:eastAsiaTheme="minorEastAsia"/>
          <w:lang w:val="en-US"/>
        </w:rPr>
        <w:t>the RSS function is quadratic near the minimu</w:t>
      </w:r>
      <w:r w:rsidR="003D4E7C">
        <w:rPr>
          <w:rFonts w:eastAsiaTheme="minorEastAsia"/>
          <w:lang w:val="en-US"/>
        </w:rPr>
        <w:t xml:space="preserve">m. </w:t>
      </w:r>
      <w:r w:rsidR="00102052">
        <w:rPr>
          <w:rFonts w:eastAsiaTheme="minorEastAsia"/>
          <w:lang w:val="en-US"/>
        </w:rPr>
        <w:t xml:space="preserve">This is reasonable </w:t>
      </w:r>
      <w:r w:rsidR="00AD19CB">
        <w:rPr>
          <w:rFonts w:eastAsiaTheme="minorEastAsia"/>
          <w:lang w:val="en-US"/>
        </w:rPr>
        <w:t>because</w:t>
      </w:r>
      <w:r w:rsidR="00393BF7">
        <w:rPr>
          <w:rFonts w:eastAsiaTheme="minorEastAsia"/>
          <w:lang w:val="en-US"/>
        </w:rPr>
        <w:t xml:space="preserve"> if the RSS function has a minimum, the </w:t>
      </w:r>
      <w:r w:rsidR="003C591A">
        <w:rPr>
          <w:rFonts w:eastAsiaTheme="minorEastAsia"/>
          <w:lang w:val="en-US"/>
        </w:rPr>
        <w:t>value will sink to the minimum</w:t>
      </w:r>
      <w:r w:rsidR="00752F6D">
        <w:rPr>
          <w:rFonts w:eastAsiaTheme="minorEastAsia"/>
          <w:lang w:val="en-US"/>
        </w:rPr>
        <w:t xml:space="preserve"> then increase when passing the minimum like a quadratic function.</w:t>
      </w:r>
      <w:r w:rsidR="000825D0">
        <w:rPr>
          <w:rFonts w:eastAsiaTheme="minorEastAsia"/>
          <w:lang w:val="en-US"/>
        </w:rPr>
        <w:t xml:space="preserve"> The quadratic function </w:t>
      </w:r>
      <w:r w:rsidR="005A3AE5">
        <w:rPr>
          <w:rFonts w:eastAsiaTheme="minorEastAsia"/>
          <w:lang w:val="en-US"/>
        </w:rPr>
        <w:t xml:space="preserve">around the minimum </w:t>
      </w:r>
      <w:r w:rsidR="000825D0">
        <w:rPr>
          <w:rFonts w:eastAsiaTheme="minorEastAsia"/>
          <w:lang w:val="en-US"/>
        </w:rPr>
        <w:t xml:space="preserve">is Taylor expanded </w:t>
      </w:r>
      <w:r w:rsidR="00231108">
        <w:rPr>
          <w:rFonts w:eastAsiaTheme="minorEastAsia"/>
          <w:lang w:val="en-US"/>
        </w:rPr>
        <w:t>and becomes</w:t>
      </w:r>
      <w:r w:rsidR="00C3139C">
        <w:rPr>
          <w:rFonts w:eastAsiaTheme="minorEastAsia"/>
          <w:lang w:val="en-US"/>
        </w:rPr>
        <w:t xml:space="preserve"> </w:t>
      </w:r>
    </w:p>
    <w:p w14:paraId="01A5171B" w14:textId="1DF7E694" w:rsidR="00BC4041" w:rsidRPr="00BC4041" w:rsidRDefault="00FE17CB" w:rsidP="00CB30D7">
      <w:pPr>
        <w:spacing w:line="360" w:lineRule="auto"/>
        <w:rPr>
          <w:rFonts w:eastAsiaTheme="minorEastAsia"/>
          <w:lang w:val="en-US"/>
        </w:rPr>
      </w:pPr>
      <m:oMathPara>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ctrlPr>
                <w:rPr>
                  <w:rFonts w:ascii="Cambria Math" w:eastAsiaTheme="minorEastAsia" w:hAnsi="Cambria Math"/>
                  <w:i/>
                  <w:lang w:val="en-US"/>
                </w:rPr>
              </m:ctrlPr>
            </m:e>
          </m:acc>
          <m:d>
            <m:dPr>
              <m:ctrlPr>
                <w:rPr>
                  <w:rFonts w:ascii="Cambria Math" w:eastAsiaTheme="minorEastAsia" w:hAnsi="Cambria Math"/>
                  <w:lang w:val="en-US"/>
                </w:rPr>
              </m:ctrlPr>
            </m:dPr>
            <m:e>
              <m:r>
                <m:rPr>
                  <m:sty m:val="b"/>
                </m:rPr>
                <w:rPr>
                  <w:rFonts w:ascii="Cambria Math" w:eastAsiaTheme="minorEastAsia" w:hAnsi="Cambria Math"/>
                  <w:lang w:val="en-US"/>
                </w:rPr>
                <m:t>p+h</m:t>
              </m:r>
            </m:e>
          </m:d>
          <m:r>
            <w:rPr>
              <w:rFonts w:ascii="Cambria Math" w:eastAsiaTheme="minorEastAsia" w:hAnsi="Cambria Math"/>
              <w:lang w:val="en-US"/>
            </w:rPr>
            <m:t xml:space="preserve">≈ </m:t>
          </m:r>
          <m:acc>
            <m:accPr>
              <m:ctrlPr>
                <w:rPr>
                  <w:rFonts w:ascii="Cambria Math" w:eastAsiaTheme="minorEastAsia" w:hAnsi="Cambria Math"/>
                  <w:i/>
                  <w:lang w:val="en-US"/>
                </w:rPr>
              </m:ctrlPr>
            </m:accPr>
            <m:e>
              <m:r>
                <m:rPr>
                  <m:sty m:val="bi"/>
                </m:rPr>
                <w:rPr>
                  <w:rFonts w:ascii="Cambria Math" w:eastAsiaTheme="minorEastAsia" w:hAnsi="Cambria Math"/>
                  <w:lang w:val="en-US"/>
                </w:rPr>
                <m:t>y</m:t>
              </m:r>
            </m:e>
          </m:acc>
          <m:r>
            <w:rPr>
              <w:rFonts w:ascii="Cambria Math" w:eastAsiaTheme="minorEastAsia" w:hAnsi="Cambria Math"/>
              <w:lang w:val="en-US"/>
            </w:rPr>
            <m:t>+</m:t>
          </m:r>
          <m:r>
            <m:rPr>
              <m:sty m:val="bi"/>
            </m:rPr>
            <w:rPr>
              <w:rFonts w:ascii="Cambria Math" w:eastAsiaTheme="minorEastAsia" w:hAnsi="Cambria Math"/>
              <w:lang w:val="en-US"/>
            </w:rPr>
            <m:t>Jh .</m:t>
          </m:r>
        </m:oMath>
      </m:oMathPara>
    </w:p>
    <w:p w14:paraId="196ACF01" w14:textId="638C87D1" w:rsidR="00C86BE0" w:rsidRDefault="002B2799" w:rsidP="00CB30D7">
      <w:pPr>
        <w:spacing w:line="360" w:lineRule="auto"/>
        <w:rPr>
          <w:rFonts w:eastAsiaTheme="minorEastAsia"/>
          <w:lang w:val="en-US"/>
        </w:rPr>
      </w:pPr>
      <w:r>
        <w:rPr>
          <w:rFonts w:eastAsiaTheme="minorEastAsia"/>
          <w:lang w:val="en-US"/>
        </w:rPr>
        <w:t xml:space="preserve">Inserting the approximation </w:t>
      </w:r>
      <w:r w:rsidR="00EC064D">
        <w:rPr>
          <w:rFonts w:eastAsiaTheme="minorEastAsia"/>
          <w:lang w:val="en-US"/>
        </w:rPr>
        <w:t xml:space="preserve">for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w:r w:rsidR="00EC064D">
        <w:rPr>
          <w:rFonts w:eastAsiaTheme="minorEastAsia"/>
          <w:b/>
          <w:bCs/>
          <w:lang w:val="en-US"/>
        </w:rPr>
        <w:t xml:space="preserve"> </w:t>
      </w:r>
      <w:r w:rsidR="00EC064D">
        <w:rPr>
          <w:rFonts w:eastAsiaTheme="minorEastAsia"/>
          <w:lang w:val="en-US"/>
        </w:rPr>
        <w:t>in</w:t>
      </w:r>
      <w:r w:rsidR="00BC5D10">
        <w:rPr>
          <w:rFonts w:eastAsiaTheme="minorEastAsia"/>
          <w:lang w:val="en-US"/>
        </w:rPr>
        <w:t>to the RSS in</w:t>
      </w:r>
      <w:r>
        <w:rPr>
          <w:rFonts w:eastAsiaTheme="minorEastAsia"/>
          <w:lang w:val="en-US"/>
        </w:rPr>
        <w:t xml:space="preserve"> equation </w:t>
      </w:r>
      <w:r>
        <w:rPr>
          <w:rFonts w:eastAsiaTheme="minorEastAsia"/>
          <w:lang w:val="en-US"/>
        </w:rPr>
        <w:fldChar w:fldCharType="begin"/>
      </w:r>
      <w:r>
        <w:rPr>
          <w:rFonts w:eastAsiaTheme="minorEastAsia"/>
          <w:lang w:val="en-US"/>
        </w:rPr>
        <w:instrText xml:space="preserve"> REF _Ref98673698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0E19EF" w:rsidRPr="000E19EF">
        <w:rPr>
          <w:noProof/>
          <w:lang w:val="en-US"/>
        </w:rPr>
        <w:t>1</w:t>
      </w:r>
      <w:r w:rsidR="000E19EF" w:rsidRPr="000E19EF">
        <w:rPr>
          <w:noProof/>
          <w:lang w:val="en-US"/>
        </w:rPr>
        <w:noBreakHyphen/>
        <w:t>17</w:t>
      </w:r>
      <w:r>
        <w:rPr>
          <w:rFonts w:eastAsiaTheme="minorEastAsia"/>
          <w:lang w:val="en-US"/>
        </w:rPr>
        <w:fldChar w:fldCharType="end"/>
      </w:r>
      <w:r w:rsidR="00C86BE0">
        <w:rPr>
          <w:rFonts w:eastAsiaTheme="minorEastAsia"/>
          <w:lang w:val="en-US"/>
        </w:rPr>
        <w:t>, we get</w:t>
      </w:r>
    </w:p>
    <w:p w14:paraId="31C07000" w14:textId="5BBE3325" w:rsidR="00503279" w:rsidRPr="001E603B" w:rsidRDefault="00FE17CB" w:rsidP="00CB30D7">
      <w:pPr>
        <w:spacing w:line="360" w:lineRule="auto"/>
        <w:jc w:val="center"/>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r>
            <m:rPr>
              <m:sty m:val="bi"/>
            </m:rPr>
            <w:rPr>
              <w:rFonts w:ascii="Cambria Math" w:eastAsiaTheme="minorEastAsia" w:hAnsi="Cambria Math"/>
              <w:lang w:val="en-US"/>
            </w:rPr>
            <m:t xml:space="preserve"> .</m:t>
          </m:r>
        </m:oMath>
      </m:oMathPara>
    </w:p>
    <w:p w14:paraId="6A8FCBEB" w14:textId="1123054A" w:rsidR="00FC3F50" w:rsidRDefault="00DC3DF0" w:rsidP="00CB30D7">
      <w:pPr>
        <w:spacing w:line="360" w:lineRule="auto"/>
        <w:jc w:val="both"/>
        <w:rPr>
          <w:rFonts w:eastAsiaTheme="minorEastAsia"/>
          <w:lang w:val="en-US"/>
        </w:rPr>
      </w:pPr>
      <w:r>
        <w:rPr>
          <w:rFonts w:eastAsiaTheme="minorEastAsia"/>
          <w:lang w:val="en-US"/>
        </w:rPr>
        <w:t>Again,</w:t>
      </w:r>
      <w:r w:rsidR="00B9674A">
        <w:rPr>
          <w:rFonts w:eastAsiaTheme="minorEastAsia"/>
          <w:lang w:val="en-US"/>
        </w:rPr>
        <w:t xml:space="preserve"> using the second </w:t>
      </w:r>
      <w:r>
        <w:rPr>
          <w:rFonts w:eastAsiaTheme="minorEastAsia"/>
          <w:lang w:val="en-US"/>
        </w:rPr>
        <w:t xml:space="preserve">binomial </w:t>
      </w:r>
      <w:r w:rsidR="004048C6">
        <w:rPr>
          <w:rFonts w:eastAsiaTheme="minorEastAsia"/>
          <w:lang w:val="en-US"/>
        </w:rPr>
        <w:t xml:space="preserve">formula and the theorem </w:t>
      </w:r>
      <m:oMath>
        <m:sSup>
          <m:sSupPr>
            <m:ctrlPr>
              <w:rPr>
                <w:rFonts w:ascii="Cambria Math" w:eastAsiaTheme="minorEastAsia" w:hAnsi="Cambria Math"/>
                <w:b/>
                <w:bCs/>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AB</m:t>
                </m:r>
              </m:e>
            </m:d>
            <m:ctrlPr>
              <w:rPr>
                <w:rFonts w:ascii="Cambria Math" w:eastAsiaTheme="minorEastAsia" w:hAnsi="Cambria Math"/>
                <w:i/>
                <w:lang w:val="en-US"/>
              </w:rPr>
            </m:ctrlPr>
          </m:e>
          <m:sup>
            <m:r>
              <w:rPr>
                <w:rFonts w:ascii="Cambria Math" w:eastAsiaTheme="minorEastAsia" w:hAnsi="Cambria Math"/>
                <w:lang w:val="en-US"/>
              </w:rPr>
              <m:t>T</m:t>
            </m:r>
          </m:sup>
        </m:sSup>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B</m:t>
            </m:r>
          </m:e>
          <m:sup>
            <m: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A</m:t>
            </m:r>
          </m:e>
          <m:sup>
            <m:r>
              <w:rPr>
                <w:rFonts w:ascii="Cambria Math" w:eastAsiaTheme="minorEastAsia" w:hAnsi="Cambria Math"/>
                <w:lang w:val="en-US"/>
              </w:rPr>
              <m:t>T</m:t>
            </m:r>
          </m:sup>
        </m:sSup>
      </m:oMath>
      <w:r w:rsidR="00E27AE3">
        <w:rPr>
          <w:rFonts w:eastAsiaTheme="minorEastAsia"/>
          <w:b/>
          <w:bCs/>
          <w:lang w:val="en-US"/>
        </w:rPr>
        <w:t xml:space="preserve"> </w:t>
      </w:r>
      <w:r w:rsidR="00E27AE3">
        <w:rPr>
          <w:rFonts w:eastAsiaTheme="minorEastAsia"/>
          <w:lang w:val="en-US"/>
        </w:rPr>
        <w:t>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413531" w14:paraId="27C9EF17" w14:textId="77777777" w:rsidTr="00413531">
        <w:tc>
          <w:tcPr>
            <w:tcW w:w="8815" w:type="dxa"/>
          </w:tcPr>
          <w:p w14:paraId="330021CB" w14:textId="559B090A" w:rsidR="00413531" w:rsidRDefault="00FE17CB" w:rsidP="00CB30D7">
            <w:pPr>
              <w:spacing w:line="360" w:lineRule="auto"/>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sSup>
                  <m:sSupPr>
                    <m:ctrlPr>
                      <w:rPr>
                        <w:rFonts w:ascii="Cambria Math" w:eastAsiaTheme="minorEastAsia" w:hAnsi="Cambria Math"/>
                        <w:b/>
                        <w:bCs/>
                        <w:i/>
                        <w:lang w:val="en-US"/>
                      </w:rPr>
                    </m:ctrlPr>
                  </m:sSup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r>
                  <w:rPr>
                    <w:rFonts w:ascii="Cambria Math" w:eastAsiaTheme="minorEastAsia" w:hAnsi="Cambria Math"/>
                    <w:lang w:val="en-US"/>
                  </w:rPr>
                  <m:t>2</m:t>
                </m:r>
                <m:sSup>
                  <m:sSupPr>
                    <m:ctrlPr>
                      <w:rPr>
                        <w:rFonts w:ascii="Cambria Math" w:eastAsiaTheme="minorEastAsia" w:hAnsi="Cambria Math"/>
                        <w:b/>
                        <w:bCs/>
                        <w:i/>
                        <w:lang w:val="en-US"/>
                      </w:rPr>
                    </m:ctrlPr>
                  </m:sSupPr>
                  <m:e>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WJh+</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h</m:t>
                    </m:r>
                  </m:e>
                  <m:sup>
                    <m:r>
                      <m:rPr>
                        <m:sty m:val="bi"/>
                      </m:rP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WJh . </m:t>
                </m:r>
              </m:oMath>
            </m:oMathPara>
          </w:p>
        </w:tc>
        <w:bookmarkStart w:id="79" w:name="_Ref98675442"/>
        <w:tc>
          <w:tcPr>
            <w:tcW w:w="535" w:type="dxa"/>
          </w:tcPr>
          <w:p w14:paraId="271D3D6B" w14:textId="37FB3271" w:rsidR="00413531" w:rsidRDefault="00413531"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18</w:t>
            </w:r>
            <w:r>
              <w:fldChar w:fldCharType="end"/>
            </w:r>
            <w:bookmarkEnd w:id="79"/>
          </w:p>
        </w:tc>
      </w:tr>
    </w:tbl>
    <w:p w14:paraId="05E926B8" w14:textId="10C23FEE" w:rsidR="004555BE" w:rsidRPr="00336F49" w:rsidRDefault="00DE1DC2" w:rsidP="00CB30D7">
      <w:pPr>
        <w:spacing w:line="360" w:lineRule="auto"/>
        <w:jc w:val="both"/>
        <w:rPr>
          <w:rFonts w:eastAsiaTheme="minorEastAsia"/>
          <w:lang w:val="en-US"/>
        </w:rPr>
      </w:pPr>
      <w:r>
        <w:rPr>
          <w:rFonts w:eastAsiaTheme="minorEastAsia"/>
          <w:lang w:val="en-US"/>
        </w:rPr>
        <w:t xml:space="preserve">Newton’s method differs compared to </w:t>
      </w:r>
      <w:r w:rsidR="00B6180E">
        <w:rPr>
          <w:rFonts w:eastAsiaTheme="minorEastAsia"/>
          <w:lang w:val="en-US"/>
        </w:rPr>
        <w:t>GD, because it also accounts for the curvature of the RS</w:t>
      </w:r>
      <w:r w:rsidR="00C431F0">
        <w:rPr>
          <w:rFonts w:eastAsiaTheme="minorEastAsia"/>
          <w:lang w:val="en-US"/>
        </w:rPr>
        <w:t xml:space="preserve">S function. We therefore differentiate </w:t>
      </w:r>
      <w:r w:rsidR="00413531">
        <w:rPr>
          <w:rFonts w:eastAsiaTheme="minorEastAsia"/>
          <w:lang w:val="en-US"/>
        </w:rPr>
        <w:t xml:space="preserve">equation </w:t>
      </w:r>
      <w:r w:rsidR="00413531">
        <w:rPr>
          <w:rFonts w:eastAsiaTheme="minorEastAsia"/>
          <w:lang w:val="en-US"/>
        </w:rPr>
        <w:fldChar w:fldCharType="begin"/>
      </w:r>
      <w:r w:rsidR="00413531">
        <w:rPr>
          <w:rFonts w:eastAsiaTheme="minorEastAsia"/>
          <w:lang w:val="en-US"/>
        </w:rPr>
        <w:instrText xml:space="preserve"> REF _Ref98675442 \h </w:instrText>
      </w:r>
      <w:r w:rsidR="00CB30D7">
        <w:rPr>
          <w:rFonts w:eastAsiaTheme="minorEastAsia"/>
          <w:lang w:val="en-US"/>
        </w:rPr>
        <w:instrText xml:space="preserve"> \* MERGEFORMAT </w:instrText>
      </w:r>
      <w:r w:rsidR="00413531">
        <w:rPr>
          <w:rFonts w:eastAsiaTheme="minorEastAsia"/>
          <w:lang w:val="en-US"/>
        </w:rPr>
      </w:r>
      <w:r w:rsidR="00413531">
        <w:rPr>
          <w:rFonts w:eastAsiaTheme="minorEastAsia"/>
          <w:lang w:val="en-US"/>
        </w:rPr>
        <w:fldChar w:fldCharType="separate"/>
      </w:r>
      <w:r w:rsidR="000E19EF" w:rsidRPr="000E19EF">
        <w:rPr>
          <w:noProof/>
          <w:lang w:val="en-US"/>
        </w:rPr>
        <w:t>1</w:t>
      </w:r>
      <w:r w:rsidR="000E19EF" w:rsidRPr="000E19EF">
        <w:rPr>
          <w:noProof/>
          <w:lang w:val="en-US"/>
        </w:rPr>
        <w:noBreakHyphen/>
        <w:t>18</w:t>
      </w:r>
      <w:r w:rsidR="00413531">
        <w:rPr>
          <w:rFonts w:eastAsiaTheme="minorEastAsia"/>
          <w:lang w:val="en-US"/>
        </w:rPr>
        <w:fldChar w:fldCharType="end"/>
      </w:r>
      <w:r w:rsidR="00C431F0">
        <w:rPr>
          <w:rFonts w:eastAsiaTheme="minorEastAsia"/>
          <w:lang w:val="en-US"/>
        </w:rPr>
        <w:t xml:space="preserve"> </w:t>
      </w:r>
      <w:proofErr w:type="spellStart"/>
      <w:r w:rsidR="00C431F0">
        <w:rPr>
          <w:rFonts w:eastAsiaTheme="minorEastAsia"/>
          <w:lang w:val="en-US"/>
        </w:rPr>
        <w:t>w.r.t.</w:t>
      </w:r>
      <w:proofErr w:type="spellEnd"/>
      <w:r w:rsidR="00C431F0">
        <w:rPr>
          <w:rFonts w:eastAsiaTheme="minorEastAsia"/>
          <w:lang w:val="en-US"/>
        </w:rPr>
        <w:t xml:space="preserve"> </w:t>
      </w:r>
      <m:oMath>
        <m:r>
          <m:rPr>
            <m:sty m:val="bi"/>
          </m:rPr>
          <w:rPr>
            <w:rFonts w:ascii="Cambria Math" w:eastAsiaTheme="minorEastAsia" w:hAnsi="Cambria Math"/>
            <w:lang w:val="en-US"/>
          </w:rPr>
          <m:t>h</m:t>
        </m:r>
      </m:oMath>
      <w:r w:rsidR="00ED4B94">
        <w:rPr>
          <w:rFonts w:eastAsiaTheme="minorEastAsia"/>
          <w:b/>
          <w:bCs/>
          <w:lang w:val="en-US"/>
        </w:rPr>
        <w:t xml:space="preserve"> </w:t>
      </w:r>
      <w:r w:rsidR="00ED4B94">
        <w:rPr>
          <w:rFonts w:eastAsiaTheme="minorEastAsia"/>
          <w:lang w:val="en-US"/>
        </w:rPr>
        <w:t>to find the one that minimizes RSS</w:t>
      </w:r>
      <w:r w:rsidR="004555BE">
        <w:rPr>
          <w:rFonts w:eastAsiaTheme="minorEastAsia"/>
          <w:lang w:val="en-US"/>
        </w:rPr>
        <w:t>.</w:t>
      </w:r>
      <w:r w:rsidR="00336F49">
        <w:rPr>
          <w:rFonts w:eastAsiaTheme="minorEastAsia"/>
          <w:lang w:val="en-US"/>
        </w:rPr>
        <w:t xml:space="preserve"> </w:t>
      </w:r>
      <w:r w:rsidR="004555BE">
        <w:rPr>
          <w:rFonts w:eastAsiaTheme="minorEastAsia"/>
          <w:lang w:val="en-US"/>
        </w:rPr>
        <w:t xml:space="preserve">As mentioned, </w:t>
      </w:r>
      <m:oMath>
        <m:r>
          <m:rPr>
            <m:sty m:val="bi"/>
          </m:rPr>
          <w:rPr>
            <w:rFonts w:ascii="Cambria Math" w:eastAsiaTheme="minorEastAsia" w:hAnsi="Cambria Math"/>
            <w:lang w:val="en-US"/>
          </w:rPr>
          <m:t>J</m:t>
        </m:r>
      </m:oMath>
      <w:r w:rsidR="004555BE">
        <w:rPr>
          <w:rFonts w:eastAsiaTheme="minorEastAsia"/>
          <w:b/>
          <w:bCs/>
          <w:lang w:val="en-US"/>
        </w:rPr>
        <w:t xml:space="preserve"> </w:t>
      </w:r>
      <w:r w:rsidR="004555BE">
        <w:rPr>
          <w:rFonts w:eastAsiaTheme="minorEastAsia"/>
          <w:lang w:val="en-US"/>
        </w:rPr>
        <w:t xml:space="preserve">is the </w:t>
      </w:r>
      <w:proofErr w:type="spellStart"/>
      <w:r w:rsidR="004555BE">
        <w:rPr>
          <w:rFonts w:eastAsiaTheme="minorEastAsia"/>
          <w:lang w:val="en-US"/>
        </w:rPr>
        <w:t>jacobian</w:t>
      </w:r>
      <w:proofErr w:type="spellEnd"/>
      <w:r w:rsidR="004555BE">
        <w:rPr>
          <w:rFonts w:eastAsiaTheme="minorEastAsia"/>
          <w:lang w:val="en-US"/>
        </w:rPr>
        <w:t xml:space="preserve"> and differentiating </w:t>
      </w:r>
      <m:oMath>
        <m:r>
          <m:rPr>
            <m:sty m:val="bi"/>
          </m:rPr>
          <w:rPr>
            <w:rFonts w:ascii="Cambria Math" w:eastAsiaTheme="minorEastAsia" w:hAnsi="Cambria Math"/>
            <w:lang w:val="en-US"/>
          </w:rPr>
          <m:t>J</m:t>
        </m:r>
      </m:oMath>
      <w:r w:rsidR="004555BE">
        <w:rPr>
          <w:rFonts w:eastAsiaTheme="minorEastAsia"/>
          <w:lang w:val="en-US"/>
        </w:rPr>
        <w:t xml:space="preserve"> w.r.t. </w:t>
      </w:r>
      <m:oMath>
        <m:r>
          <m:rPr>
            <m:sty m:val="bi"/>
          </m:rPr>
          <w:rPr>
            <w:rFonts w:ascii="Cambria Math" w:eastAsiaTheme="minorEastAsia" w:hAnsi="Cambria Math"/>
            <w:lang w:val="en-US"/>
          </w:rPr>
          <m:t>h</m:t>
        </m:r>
      </m:oMath>
      <w:r w:rsidR="004555BE">
        <w:rPr>
          <w:rFonts w:eastAsiaTheme="minorEastAsia"/>
          <w:lang w:val="en-US"/>
        </w:rPr>
        <w:t xml:space="preserve">  we get a matrix called </w:t>
      </w:r>
      <w:r w:rsidR="004555BE">
        <w:rPr>
          <w:lang w:val="en-US"/>
        </w:rPr>
        <w:t>t</w:t>
      </w:r>
      <w:r w:rsidR="004555BE" w:rsidRPr="00B3110E">
        <w:rPr>
          <w:lang w:val="en-US"/>
        </w:rPr>
        <w:t>he</w:t>
      </w:r>
      <w:r w:rsidR="004555BE">
        <w:rPr>
          <w:lang w:val="en-US"/>
        </w:rPr>
        <w:t xml:space="preserve"> hessian matrix. It can be written as the sum </w:t>
      </w:r>
      <w:r w:rsidR="004555BE">
        <w:rPr>
          <w:lang w:val="en-US"/>
        </w:rPr>
        <w:fldChar w:fldCharType="begin"/>
      </w:r>
      <w:r w:rsidR="004555BE">
        <w:rPr>
          <w:lang w:val="en-US"/>
        </w:rPr>
        <w:instrText xml:space="preserve"> ADDIN ZOTERO_ITEM CSL_CITATION {"citationID":"LjD1EYQl","properties":{"formattedCitation":"(Chen, 2011)","plainCitation":"(Chen, 2011)","noteIndex":0},"citationItems":[{"id":255,"uris":["http://zotero.org/users/9228513/items/99RJNKSD"],"itemData":{"id":255,"type":"article-journal","container-title":"SIAM Journal on Numerical Analysis","DOI":"10.1137/100799988","ISSN":"0036-1429, 1095-7170","issue":"4","journalAbbreviation":"SIAM J. Numer. Anal.","language":"en","page":"1417-1435","source":"DOI.org (Crossref)","title":"Hessian Matrix vs. Gauss–Newton Hessian Matrix","volume":"49","author":[{"family":"Chen","given":"Pei"}],"issued":{"date-parts":[["2011",1]]}}}],"schema":"https://github.com/citation-style-language/schema/raw/master/csl-citation.json"} </w:instrText>
      </w:r>
      <w:r w:rsidR="004555BE">
        <w:rPr>
          <w:lang w:val="en-US"/>
        </w:rPr>
        <w:fldChar w:fldCharType="separate"/>
      </w:r>
      <w:r w:rsidR="004555BE" w:rsidRPr="00AA6734">
        <w:rPr>
          <w:rFonts w:cs="Times New Roman"/>
          <w:lang w:val="en-US"/>
        </w:rPr>
        <w:t>(Chen, 2011)</w:t>
      </w:r>
      <w:r w:rsidR="004555BE">
        <w:rPr>
          <w:lang w:val="en-US"/>
        </w:rPr>
        <w:fldChar w:fldCharType="end"/>
      </w:r>
      <w:r w:rsidR="004555BE">
        <w:rPr>
          <w:lang w:val="en-US"/>
        </w:rPr>
        <w:t xml:space="preserve"> </w:t>
      </w:r>
    </w:p>
    <w:p w14:paraId="5C7F1DE9" w14:textId="69D6ABD8" w:rsidR="004555BE" w:rsidRPr="00773A70" w:rsidRDefault="00FE17CB" w:rsidP="00CB30D7">
      <w:pPr>
        <w:spacing w:line="360" w:lineRule="auto"/>
        <w:rPr>
          <w:rFonts w:eastAsiaTheme="minorEastAsia"/>
          <w:lang w:val="en-US"/>
        </w:rPr>
      </w:pPr>
      <m:oMathPara>
        <m:oMath>
          <m:nary>
            <m:naryPr>
              <m:chr m:val="∑"/>
              <m:ctrlPr>
                <w:rPr>
                  <w:rFonts w:ascii="Cambria Math" w:hAnsi="Cambria Math"/>
                  <w:i/>
                  <w:lang w:val="en-US"/>
                </w:rPr>
              </m:ctrlPr>
            </m:naryPr>
            <m:sub>
              <m:r>
                <w:rPr>
                  <w:rFonts w:ascii="Cambria Math" w:hAnsi="Cambria Math"/>
                </w:rPr>
                <m:t>i=0</m:t>
              </m:r>
            </m:sub>
            <m:sup>
              <m:r>
                <w:rPr>
                  <w:rFonts w:ascii="Cambria Math" w:hAnsi="Cambria Math"/>
                </w:rPr>
                <m:t>m</m:t>
              </m:r>
            </m:sup>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den>
                  </m:f>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k</m:t>
                          </m:r>
                        </m:sub>
                      </m:sSub>
                    </m:den>
                  </m:f>
                  <m:r>
                    <w:rPr>
                      <w:rFonts w:ascii="Cambria Math" w:hAnsi="Cambria Math"/>
                      <w:lang w:val="en-US"/>
                    </w:rPr>
                    <m:t xml:space="preserve">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i</m:t>
                      </m:r>
                    </m:sub>
                  </m:sSub>
                  <m:f>
                    <m:fPr>
                      <m:ctrlPr>
                        <w:rPr>
                          <w:rFonts w:ascii="Cambria Math" w:hAnsi="Cambria Math"/>
                          <w:i/>
                          <w:lang w:val="en-US"/>
                        </w:rPr>
                      </m:ctrlPr>
                    </m:fPr>
                    <m:num>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k</m:t>
                          </m:r>
                        </m:sub>
                      </m:sSub>
                    </m:den>
                  </m:f>
                  <m:r>
                    <w:rPr>
                      <w:rFonts w:ascii="Cambria Math" w:hAnsi="Cambria Math"/>
                      <w:lang w:val="en-US"/>
                    </w:rPr>
                    <m:t xml:space="preserve"> </m:t>
                  </m:r>
                </m:e>
              </m:d>
              <m:r>
                <w:rPr>
                  <w:rFonts w:ascii="Cambria Math" w:hAnsi="Cambria Math"/>
                  <w:lang w:val="en-US"/>
                </w:rPr>
                <m:t>1/</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y,i</m:t>
                  </m:r>
                </m:sub>
              </m:sSub>
              <m:r>
                <w:rPr>
                  <w:rFonts w:ascii="Cambria Math" w:hAnsi="Cambria Math"/>
                  <w:lang w:val="en-US"/>
                </w:rPr>
                <m:t xml:space="preserve"> </m:t>
              </m:r>
            </m:e>
          </m:nary>
          <m:r>
            <w:rPr>
              <w:rFonts w:ascii="Cambria Math" w:hAnsi="Cambria Math"/>
              <w:lang w:val="en-US"/>
            </w:rPr>
            <m:t xml:space="preserve"> .</m:t>
          </m:r>
        </m:oMath>
      </m:oMathPara>
    </w:p>
    <w:p w14:paraId="13AB4EE9" w14:textId="77777777" w:rsidR="004555BE" w:rsidRDefault="004555BE" w:rsidP="00CB30D7">
      <w:pPr>
        <w:spacing w:line="360" w:lineRule="auto"/>
        <w:rPr>
          <w:rFonts w:eastAsiaTheme="minorEastAsia"/>
          <w:lang w:val="en-US"/>
        </w:rPr>
      </w:pPr>
      <w:r>
        <w:rPr>
          <w:rFonts w:eastAsiaTheme="minorEastAsia"/>
          <w:lang w:val="en-US"/>
        </w:rPr>
        <w:t xml:space="preserve">In the GN method the second derivative term is assumed to be 0. Going back to matrix notation we are left with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312DD7" w14:paraId="31DCA296" w14:textId="77777777" w:rsidTr="00312DD7">
        <w:tc>
          <w:tcPr>
            <w:tcW w:w="8815" w:type="dxa"/>
          </w:tcPr>
          <w:p w14:paraId="1D18D3D4" w14:textId="2AAB5390" w:rsidR="00312DD7" w:rsidRDefault="00FE17CB" w:rsidP="003477DB">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 .</m:t>
                </m:r>
              </m:oMath>
            </m:oMathPara>
          </w:p>
        </w:tc>
        <w:tc>
          <w:tcPr>
            <w:tcW w:w="535" w:type="dxa"/>
          </w:tcPr>
          <w:p w14:paraId="5C833D89" w14:textId="59A58390" w:rsidR="00312DD7" w:rsidRDefault="00312DD7" w:rsidP="003477DB">
            <w:r>
              <w:fldChar w:fldCharType="begin"/>
            </w:r>
            <w:r>
              <w:instrText xml:space="preserve"> STYLEREF 1 \s </w:instrText>
            </w:r>
            <w:r>
              <w:fldChar w:fldCharType="separate"/>
            </w:r>
            <w:r w:rsidR="00EF7224">
              <w:rPr>
                <w:noProof/>
              </w:rPr>
              <w:t>1</w:t>
            </w:r>
            <w:r>
              <w:fldChar w:fldCharType="end"/>
            </w:r>
            <w:r>
              <w:noBreakHyphen/>
            </w:r>
            <w:r>
              <w:fldChar w:fldCharType="begin"/>
            </w:r>
            <w:r>
              <w:instrText xml:space="preserve"> SEQ Equation \* ARABIC \s 1 </w:instrText>
            </w:r>
            <w:r>
              <w:fldChar w:fldCharType="separate"/>
            </w:r>
            <w:r w:rsidR="00EF7224">
              <w:rPr>
                <w:noProof/>
              </w:rPr>
              <w:t>19</w:t>
            </w:r>
            <w:r>
              <w:fldChar w:fldCharType="end"/>
            </w:r>
          </w:p>
        </w:tc>
      </w:tr>
    </w:tbl>
    <w:p w14:paraId="503F4412" w14:textId="7198CE92" w:rsidR="00A1675D" w:rsidRPr="00A1675D" w:rsidRDefault="00A1675D" w:rsidP="00CB30D7">
      <w:pPr>
        <w:spacing w:line="360" w:lineRule="auto"/>
        <w:rPr>
          <w:rFonts w:eastAsiaTheme="minorEastAsia"/>
          <w:lang w:val="en-US"/>
        </w:rPr>
      </w:pPr>
      <w:r>
        <w:rPr>
          <w:rFonts w:eastAsiaTheme="minorEastAsia"/>
          <w:lang w:val="en-US"/>
        </w:rPr>
        <w:t>Thi</w:t>
      </w:r>
      <w:r w:rsidR="00336F49">
        <w:rPr>
          <w:rFonts w:eastAsiaTheme="minorEastAsia"/>
          <w:lang w:val="en-US"/>
        </w:rPr>
        <w:t xml:space="preserve">s results </w:t>
      </w:r>
      <w:r w:rsidR="008644BA">
        <w:rPr>
          <w:rFonts w:eastAsiaTheme="minorEastAsia"/>
          <w:lang w:val="en-US"/>
        </w:rPr>
        <w:t>in the derivative becoming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12416E" w14:paraId="5F54AD91" w14:textId="77777777" w:rsidTr="0012416E">
        <w:tc>
          <w:tcPr>
            <w:tcW w:w="8815" w:type="dxa"/>
          </w:tcPr>
          <w:p w14:paraId="25F2AFB3" w14:textId="278E8085" w:rsidR="0012416E" w:rsidRDefault="0012416E" w:rsidP="00CB30D7">
            <w:pPr>
              <w:spacing w:line="360" w:lineRule="auto"/>
            </w:pPr>
            <m:oMathPara>
              <m:oMath>
                <m:r>
                  <w:rPr>
                    <w:rFonts w:ascii="Cambria Math" w:eastAsiaTheme="minorEastAsia" w:hAnsi="Cambria Math"/>
                    <w:lang w:val="en-US"/>
                  </w:rPr>
                  <m:t>-2</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e>
                  <m:sup>
                    <m:r>
                      <w:rPr>
                        <w:rFonts w:ascii="Cambria Math" w:eastAsiaTheme="minorEastAsia" w:hAnsi="Cambria Math"/>
                        <w:lang w:val="en-US"/>
                      </w:rPr>
                      <m:t>T</m:t>
                    </m:r>
                  </m:sup>
                </m:sSup>
                <m:r>
                  <m:rPr>
                    <m:sty m:val="bi"/>
                  </m:rPr>
                  <w:rPr>
                    <w:rFonts w:ascii="Cambria Math" w:eastAsiaTheme="minorEastAsia" w:hAnsi="Cambria Math"/>
                    <w:lang w:val="en-US"/>
                  </w:rPr>
                  <m:t>WJ+</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h</m:t>
                    </m:r>
                  </m:e>
                  <m:sup>
                    <m:r>
                      <m:rPr>
                        <m:sty m:val="bi"/>
                      </m:rP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 .</m:t>
                </m:r>
              </m:oMath>
            </m:oMathPara>
          </w:p>
        </w:tc>
        <w:bookmarkStart w:id="80" w:name="_Ref98684309"/>
        <w:tc>
          <w:tcPr>
            <w:tcW w:w="535" w:type="dxa"/>
          </w:tcPr>
          <w:p w14:paraId="6A4B2198" w14:textId="61937AB9" w:rsidR="0012416E" w:rsidRDefault="0012416E" w:rsidP="00CB30D7">
            <w:pPr>
              <w:spacing w:line="360" w:lineRule="auto"/>
            </w:pPr>
            <w:r>
              <w:fldChar w:fldCharType="begin"/>
            </w:r>
            <w:r>
              <w:instrText xml:space="preserve"> STYLEREF 1 \s </w:instrText>
            </w:r>
            <w:r>
              <w:fldChar w:fldCharType="separate"/>
            </w:r>
            <w:r w:rsidR="00EF7224">
              <w:rPr>
                <w:noProof/>
              </w:rPr>
              <w:t>1</w:t>
            </w:r>
            <w:r>
              <w:fldChar w:fldCharType="end"/>
            </w:r>
            <w:r>
              <w:noBreakHyphen/>
            </w:r>
            <w:r>
              <w:fldChar w:fldCharType="begin"/>
            </w:r>
            <w:r>
              <w:instrText xml:space="preserve"> SEQ Equation \* ARABIC \s 1 </w:instrText>
            </w:r>
            <w:r>
              <w:fldChar w:fldCharType="separate"/>
            </w:r>
            <w:r w:rsidR="00EF7224">
              <w:rPr>
                <w:noProof/>
              </w:rPr>
              <w:t>20</w:t>
            </w:r>
            <w:r>
              <w:fldChar w:fldCharType="end"/>
            </w:r>
            <w:bookmarkEnd w:id="80"/>
          </w:p>
        </w:tc>
      </w:tr>
    </w:tbl>
    <w:p w14:paraId="4BF5256B" w14:textId="1342AD63" w:rsidR="00237841" w:rsidRDefault="0012416E" w:rsidP="00CB30D7">
      <w:pPr>
        <w:spacing w:line="360" w:lineRule="auto"/>
        <w:jc w:val="both"/>
        <w:rPr>
          <w:rFonts w:eastAsiaTheme="minorEastAsia"/>
          <w:lang w:val="en-US"/>
        </w:rPr>
      </w:pPr>
      <w:r>
        <w:rPr>
          <w:rFonts w:eastAsiaTheme="minorEastAsia"/>
          <w:lang w:val="en-US"/>
        </w:rPr>
        <w:t xml:space="preserve">Setting </w:t>
      </w:r>
      <w:r w:rsidR="005B1FCE">
        <w:rPr>
          <w:rFonts w:eastAsiaTheme="minorEastAsia"/>
          <w:lang w:val="en-US"/>
        </w:rPr>
        <w:t xml:space="preserve">equation </w:t>
      </w:r>
      <w:r w:rsidR="005B1FCE">
        <w:rPr>
          <w:rFonts w:eastAsiaTheme="minorEastAsia"/>
          <w:lang w:val="en-US"/>
        </w:rPr>
        <w:fldChar w:fldCharType="begin"/>
      </w:r>
      <w:r w:rsidR="005B1FCE">
        <w:rPr>
          <w:rFonts w:eastAsiaTheme="minorEastAsia"/>
          <w:lang w:val="en-US"/>
        </w:rPr>
        <w:instrText xml:space="preserve"> REF _Ref98684309 \h </w:instrText>
      </w:r>
      <w:r w:rsidR="00CB30D7">
        <w:rPr>
          <w:rFonts w:eastAsiaTheme="minorEastAsia"/>
          <w:lang w:val="en-US"/>
        </w:rPr>
        <w:instrText xml:space="preserve"> \* MERGEFORMAT </w:instrText>
      </w:r>
      <w:r w:rsidR="005B1FCE">
        <w:rPr>
          <w:rFonts w:eastAsiaTheme="minorEastAsia"/>
          <w:lang w:val="en-US"/>
        </w:rPr>
      </w:r>
      <w:r w:rsidR="005B1FCE">
        <w:rPr>
          <w:rFonts w:eastAsiaTheme="minorEastAsia"/>
          <w:lang w:val="en-US"/>
        </w:rPr>
        <w:fldChar w:fldCharType="separate"/>
      </w:r>
      <w:r w:rsidR="00EF7224" w:rsidRPr="00EF7224">
        <w:rPr>
          <w:noProof/>
          <w:lang w:val="en-US"/>
        </w:rPr>
        <w:t>1</w:t>
      </w:r>
      <w:r w:rsidR="00EF7224" w:rsidRPr="00EF7224">
        <w:rPr>
          <w:noProof/>
          <w:lang w:val="en-US"/>
        </w:rPr>
        <w:noBreakHyphen/>
        <w:t>20</w:t>
      </w:r>
      <w:r w:rsidR="005B1FCE">
        <w:rPr>
          <w:rFonts w:eastAsiaTheme="minorEastAsia"/>
          <w:lang w:val="en-US"/>
        </w:rPr>
        <w:fldChar w:fldCharType="end"/>
      </w:r>
      <w:r w:rsidR="005B1FCE">
        <w:rPr>
          <w:rFonts w:eastAsiaTheme="minorEastAsia"/>
          <w:lang w:val="en-US"/>
        </w:rPr>
        <w:t xml:space="preserve"> equal to 0</w:t>
      </w:r>
      <w:r w:rsidR="00750222">
        <w:rPr>
          <w:rFonts w:eastAsiaTheme="minorEastAsia"/>
          <w:lang w:val="en-US"/>
        </w:rPr>
        <w:t xml:space="preserve"> and rearranging using the same theorem from before we get</w:t>
      </w:r>
    </w:p>
    <w:p w14:paraId="3B41C7D9" w14:textId="77777777" w:rsidR="00FA11D1" w:rsidRPr="001769E1" w:rsidRDefault="00FE17CB" w:rsidP="00CB30D7">
      <w:pPr>
        <w:spacing w:line="360" w:lineRule="auto"/>
        <w:jc w:val="both"/>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GN</m:t>
              </m:r>
            </m:sub>
          </m:sSub>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oMath>
      </m:oMathPara>
    </w:p>
    <w:p w14:paraId="63F32747" w14:textId="25C058E2" w:rsidR="001E7EEA" w:rsidRDefault="0006513C" w:rsidP="00CB30D7">
      <w:pPr>
        <w:spacing w:line="360" w:lineRule="auto"/>
        <w:jc w:val="both"/>
        <w:rPr>
          <w:rFonts w:eastAsiaTheme="minorEastAsia"/>
          <w:lang w:val="en-US"/>
        </w:rPr>
      </w:pPr>
      <w:r>
        <w:rPr>
          <w:rFonts w:eastAsiaTheme="minorEastAsia"/>
          <w:lang w:val="en-US"/>
        </w:rPr>
        <w:t xml:space="preserve">The </w:t>
      </w:r>
      <w:r w:rsidRPr="001E7EEA">
        <w:rPr>
          <w:rFonts w:eastAsiaTheme="minorEastAsia"/>
          <w:b/>
          <w:bCs/>
          <w:lang w:val="en-US"/>
        </w:rPr>
        <w:t>LM</w:t>
      </w:r>
      <w:r>
        <w:rPr>
          <w:rFonts w:eastAsiaTheme="minorEastAsia"/>
          <w:lang w:val="en-US"/>
        </w:rPr>
        <w:t xml:space="preserve"> method introduces a dampening link</w:t>
      </w:r>
      <w:r w:rsidR="001E7EEA">
        <w:rPr>
          <w:rFonts w:eastAsiaTheme="minorEastAsia"/>
          <w:lang w:val="en-US"/>
        </w:rPr>
        <w:t xml:space="preserve"> </w:t>
      </w:r>
      <m:oMath>
        <m:r>
          <m:rPr>
            <m:sty m:val="bi"/>
          </m:rPr>
          <w:rPr>
            <w:rFonts w:ascii="Cambria Math" w:eastAsiaTheme="minorEastAsia" w:hAnsi="Cambria Math"/>
            <w:lang w:val="en-US"/>
          </w:rPr>
          <m:t>λ</m:t>
        </m:r>
      </m:oMath>
      <w:r w:rsidR="00BD3A9E">
        <w:rPr>
          <w:rFonts w:eastAsiaTheme="minorEastAsia"/>
          <w:lang w:val="en-US"/>
        </w:rPr>
        <w:t xml:space="preserve">, which is scaled according to the </w:t>
      </w:r>
      <w:r w:rsidR="00797A0B">
        <w:rPr>
          <w:rFonts w:eastAsiaTheme="minorEastAsia"/>
          <w:lang w:val="en-US"/>
        </w:rPr>
        <w:t>diagonal elements of the hessian matri</w:t>
      </w:r>
      <w:r w:rsidR="001A6D5A">
        <w:rPr>
          <w:rFonts w:eastAsiaTheme="minorEastAsia"/>
          <w:lang w:val="en-US"/>
        </w:rPr>
        <w:t>x</w:t>
      </w:r>
    </w:p>
    <w:p w14:paraId="5F5805DF" w14:textId="62568AA4" w:rsidR="00FA11D1" w:rsidRPr="006A6D6E" w:rsidRDefault="00FE17CB" w:rsidP="00CB30D7">
      <w:pPr>
        <w:spacing w:line="360" w:lineRule="auto"/>
        <w:jc w:val="both"/>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WJ+λ </m:t>
          </m:r>
          <m:r>
            <w:rPr>
              <w:rFonts w:ascii="Cambria Math" w:eastAsiaTheme="minorEastAsia" w:hAnsi="Cambria Math"/>
              <w:lang w:val="en-US"/>
            </w:rPr>
            <m:t>diag(</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ctrlPr>
                <w:rPr>
                  <w:rFonts w:ascii="Cambria Math" w:eastAsiaTheme="minorEastAsia" w:hAnsi="Cambria Math"/>
                  <w:i/>
                  <w:lang w:val="en-US"/>
                </w:rPr>
              </m:ctrlP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m:t>
          </m:r>
          <m:r>
            <w:rPr>
              <w:rFonts w:ascii="Cambria Math" w:eastAsiaTheme="minorEastAsia" w:hAnsi="Cambria Math"/>
              <w:lang w:val="en-US"/>
            </w:rPr>
            <m:t>)</m:t>
          </m:r>
          <m:r>
            <m:rPr>
              <m:sty m:val="bi"/>
            </m:rPr>
            <w:rPr>
              <w:rFonts w:ascii="Cambria Math" w:eastAsiaTheme="minorEastAsia" w:hAnsi="Cambria Math"/>
              <w:lang w:val="en-US"/>
            </w:rPr>
            <m:t xml:space="preserve"> )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LM</m:t>
              </m:r>
            </m:sub>
          </m:sSub>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r>
            <m:rPr>
              <m:sty m:val="bi"/>
            </m:rPr>
            <w:rPr>
              <w:rFonts w:ascii="Cambria Math" w:eastAsiaTheme="minorEastAsia" w:hAnsi="Cambria Math"/>
              <w:lang w:val="en-US"/>
            </w:rPr>
            <m:t xml:space="preserve"> .</m:t>
          </m:r>
        </m:oMath>
      </m:oMathPara>
    </w:p>
    <w:p w14:paraId="76D7F261" w14:textId="3EFA3FCC" w:rsidR="003627DB" w:rsidRPr="005911CE" w:rsidRDefault="001A6D5A" w:rsidP="005911CE">
      <w:pPr>
        <w:spacing w:line="360" w:lineRule="auto"/>
        <w:jc w:val="both"/>
        <w:rPr>
          <w:rFonts w:eastAsiaTheme="minorEastAsia"/>
          <w:lang w:val="en-US"/>
        </w:rPr>
      </w:pPr>
      <w:r>
        <w:rPr>
          <w:rFonts w:eastAsiaTheme="minorEastAsia"/>
          <w:lang w:val="en-US"/>
        </w:rPr>
        <w:t xml:space="preserve">The dampening factor </w:t>
      </w:r>
      <w:r w:rsidR="00D97A59">
        <w:rPr>
          <w:rFonts w:eastAsiaTheme="minorEastAsia"/>
          <w:lang w:val="en-US"/>
        </w:rPr>
        <w:t>punishes</w:t>
      </w:r>
      <w:r w:rsidR="00E82D9B">
        <w:rPr>
          <w:rFonts w:eastAsiaTheme="minorEastAsia"/>
          <w:lang w:val="en-US"/>
        </w:rPr>
        <w:t xml:space="preserve"> updated</w:t>
      </w:r>
      <w:r w:rsidR="00282FC7">
        <w:rPr>
          <w:rFonts w:eastAsiaTheme="minorEastAsia"/>
          <w:lang w:val="en-US"/>
        </w:rPr>
        <w:t xml:space="preserve"> parameters that does not contribute to reduced RSS</w:t>
      </w:r>
      <w:r w:rsidR="00840C43">
        <w:rPr>
          <w:rFonts w:eastAsiaTheme="minorEastAsia"/>
          <w:lang w:val="en-US"/>
        </w:rPr>
        <w:t xml:space="preserve"> by increasing </w:t>
      </w:r>
      <m:oMath>
        <m:r>
          <w:rPr>
            <w:rFonts w:ascii="Cambria Math" w:eastAsiaTheme="minorEastAsia" w:hAnsi="Cambria Math"/>
            <w:lang w:val="en-US"/>
          </w:rPr>
          <m:t>λ</m:t>
        </m:r>
      </m:oMath>
      <w:r w:rsidR="00282FC7">
        <w:rPr>
          <w:rFonts w:eastAsiaTheme="minorEastAsia"/>
          <w:lang w:val="en-US"/>
        </w:rPr>
        <w:t xml:space="preserve">, and </w:t>
      </w:r>
      <w:r w:rsidR="00840C43">
        <w:rPr>
          <w:rFonts w:eastAsiaTheme="minorEastAsia"/>
          <w:lang w:val="en-US"/>
        </w:rPr>
        <w:t>encourage</w:t>
      </w:r>
      <w:r w:rsidR="00E82D9B">
        <w:rPr>
          <w:rFonts w:eastAsiaTheme="minorEastAsia"/>
          <w:lang w:val="en-US"/>
        </w:rPr>
        <w:t xml:space="preserve"> updated</w:t>
      </w:r>
      <w:r w:rsidR="00840C43">
        <w:rPr>
          <w:rFonts w:eastAsiaTheme="minorEastAsia"/>
          <w:lang w:val="en-US"/>
        </w:rPr>
        <w:t xml:space="preserve"> parameters</w:t>
      </w:r>
      <w:r w:rsidR="00E82D9B">
        <w:rPr>
          <w:rFonts w:eastAsiaTheme="minorEastAsia"/>
          <w:lang w:val="en-US"/>
        </w:rPr>
        <w:t xml:space="preserve"> that reduce RSS by decreasing </w:t>
      </w:r>
      <m:oMath>
        <m:r>
          <w:rPr>
            <w:rFonts w:ascii="Cambria Math" w:eastAsiaTheme="minorEastAsia" w:hAnsi="Cambria Math"/>
            <w:lang w:val="en-US"/>
          </w:rPr>
          <m:t>λ</m:t>
        </m:r>
      </m:oMath>
      <w:r w:rsidR="00E82D9B">
        <w:rPr>
          <w:rFonts w:eastAsiaTheme="minorEastAsia"/>
          <w:lang w:val="en-US"/>
        </w:rPr>
        <w:t>.</w:t>
      </w:r>
      <w:r w:rsidR="007755A3">
        <w:rPr>
          <w:rFonts w:eastAsiaTheme="minorEastAsia"/>
          <w:lang w:val="en-US"/>
        </w:rPr>
        <w:t xml:space="preserve"> </w:t>
      </w:r>
      <w:r w:rsidR="00E03F17">
        <w:rPr>
          <w:rFonts w:eastAsiaTheme="minorEastAsia"/>
          <w:lang w:val="en-US"/>
        </w:rPr>
        <w:t xml:space="preserve">The result is a method that acts as GD far from the </w:t>
      </w:r>
      <w:r w:rsidR="002222F2">
        <w:rPr>
          <w:rFonts w:eastAsiaTheme="minorEastAsia"/>
          <w:lang w:val="en-US"/>
        </w:rPr>
        <w:t>minimum but becomes GN</w:t>
      </w:r>
      <w:r w:rsidR="003F4018">
        <w:rPr>
          <w:rFonts w:eastAsiaTheme="minorEastAsia"/>
          <w:lang w:val="en-US"/>
        </w:rPr>
        <w:t xml:space="preserve"> when approaching the minimum. </w:t>
      </w:r>
    </w:p>
    <w:p w14:paraId="603FED61" w14:textId="20B7F649" w:rsidR="00D51EB5" w:rsidRDefault="00D51EB5" w:rsidP="00CB30D7">
      <w:pPr>
        <w:pStyle w:val="Heading3"/>
        <w:spacing w:line="360" w:lineRule="auto"/>
        <w:rPr>
          <w:lang w:val="en-US"/>
        </w:rPr>
      </w:pPr>
      <w:bookmarkStart w:id="81" w:name="_Ref99552466"/>
      <w:bookmarkStart w:id="82" w:name="_Toc103247143"/>
      <w:r>
        <w:rPr>
          <w:lang w:val="en-US"/>
        </w:rPr>
        <w:t>Poisson Regression</w:t>
      </w:r>
      <w:bookmarkEnd w:id="81"/>
      <w:bookmarkEnd w:id="82"/>
    </w:p>
    <w:p w14:paraId="73ED7029" w14:textId="4150EBD9" w:rsidR="00D23807" w:rsidRDefault="00B9661E" w:rsidP="00CB30D7">
      <w:pPr>
        <w:spacing w:line="360" w:lineRule="auto"/>
        <w:rPr>
          <w:rFonts w:eastAsiaTheme="minorEastAsia"/>
          <w:lang w:val="en-US"/>
        </w:rPr>
      </w:pPr>
      <w:r>
        <w:rPr>
          <w:lang w:val="en-US"/>
        </w:rPr>
        <w:t>Poisson regression is a way of</w:t>
      </w:r>
      <w:r w:rsidR="00EB28C6">
        <w:rPr>
          <w:lang w:val="en-US"/>
        </w:rPr>
        <w:t xml:space="preserve"> predicting</w:t>
      </w:r>
      <w:r w:rsidR="00A3331A">
        <w:rPr>
          <w:lang w:val="en-US"/>
        </w:rPr>
        <w:t xml:space="preserve"> </w:t>
      </w:r>
      <w:r w:rsidR="00E91AEF">
        <w:rPr>
          <w:lang w:val="en-US"/>
        </w:rPr>
        <w:t>discrete</w:t>
      </w:r>
      <w:r w:rsidR="0035230D">
        <w:rPr>
          <w:lang w:val="en-US"/>
        </w:rPr>
        <w:t xml:space="preserve"> count data. It is </w:t>
      </w:r>
      <w:r w:rsidR="00993C28">
        <w:rPr>
          <w:lang w:val="en-US"/>
        </w:rPr>
        <w:t>like</w:t>
      </w:r>
      <w:r w:rsidR="0035230D">
        <w:rPr>
          <w:lang w:val="en-US"/>
        </w:rPr>
        <w:t xml:space="preserve"> linear regression</w:t>
      </w:r>
      <w:r w:rsidR="004D220B">
        <w:rPr>
          <w:lang w:val="en-US"/>
        </w:rPr>
        <w:t xml:space="preserve"> (see </w:t>
      </w:r>
      <w:r w:rsidR="004D220B">
        <w:rPr>
          <w:lang w:val="en-US"/>
        </w:rPr>
        <w:fldChar w:fldCharType="begin"/>
      </w:r>
      <w:r w:rsidR="004D220B">
        <w:rPr>
          <w:lang w:val="en-US"/>
        </w:rPr>
        <w:instrText xml:space="preserve"> REF _Ref98754619 \r \h </w:instrText>
      </w:r>
      <w:r w:rsidR="00CB30D7">
        <w:rPr>
          <w:lang w:val="en-US"/>
        </w:rPr>
        <w:instrText xml:space="preserve"> \* MERGEFORMAT </w:instrText>
      </w:r>
      <w:r w:rsidR="004D220B">
        <w:rPr>
          <w:lang w:val="en-US"/>
        </w:rPr>
      </w:r>
      <w:r w:rsidR="004D220B">
        <w:rPr>
          <w:lang w:val="en-US"/>
        </w:rPr>
        <w:fldChar w:fldCharType="separate"/>
      </w:r>
      <w:r w:rsidR="000E19EF">
        <w:rPr>
          <w:lang w:val="en-US"/>
        </w:rPr>
        <w:t>1.6.1</w:t>
      </w:r>
      <w:r w:rsidR="004D220B">
        <w:rPr>
          <w:lang w:val="en-US"/>
        </w:rPr>
        <w:fldChar w:fldCharType="end"/>
      </w:r>
      <w:r w:rsidR="0094107B">
        <w:rPr>
          <w:lang w:val="en-US"/>
        </w:rPr>
        <w:t>)</w:t>
      </w:r>
      <w:r w:rsidR="0035230D">
        <w:rPr>
          <w:lang w:val="en-US"/>
        </w:rPr>
        <w:t xml:space="preserve"> in that </w:t>
      </w:r>
      <w:r w:rsidR="004D220B">
        <w:rPr>
          <w:lang w:val="en-US"/>
        </w:rPr>
        <w:t xml:space="preserve">it </w:t>
      </w:r>
      <w:r w:rsidR="00C14643">
        <w:rPr>
          <w:lang w:val="en-US"/>
        </w:rPr>
        <w:t xml:space="preserve">tries to fit a model </w:t>
      </w:r>
      <w:r w:rsidR="00FE76A3">
        <w:rPr>
          <w:lang w:val="en-US"/>
        </w:rPr>
        <w:t xml:space="preserve">to </w:t>
      </w:r>
      <w:r w:rsidR="009C7509">
        <w:rPr>
          <w:lang w:val="en-US"/>
        </w:rPr>
        <w:t>data</w:t>
      </w:r>
      <w:r w:rsidR="00017248">
        <w:rPr>
          <w:lang w:val="en-US"/>
        </w:rPr>
        <w:t>, but the meth</w:t>
      </w:r>
      <w:r w:rsidR="001F3B56">
        <w:rPr>
          <w:lang w:val="en-US"/>
        </w:rPr>
        <w:t>od is</w:t>
      </w:r>
      <w:r w:rsidR="000E4744">
        <w:rPr>
          <w:lang w:val="en-US"/>
        </w:rPr>
        <w:t xml:space="preserve"> </w:t>
      </w:r>
      <w:r w:rsidR="001F3B56">
        <w:rPr>
          <w:lang w:val="en-US"/>
        </w:rPr>
        <w:t xml:space="preserve">different. </w:t>
      </w:r>
      <w:r w:rsidR="0012720D">
        <w:rPr>
          <w:lang w:val="en-US"/>
        </w:rPr>
        <w:br/>
        <w:t>In Poisson regression you assume that your</w:t>
      </w:r>
      <w:r w:rsidR="00333FD6">
        <w:rPr>
          <w:lang w:val="en-US"/>
        </w:rPr>
        <w:t xml:space="preserve"> </w:t>
      </w:r>
      <m:oMath>
        <m:r>
          <w:rPr>
            <w:rFonts w:ascii="Cambria Math" w:hAnsi="Cambria Math"/>
            <w:lang w:val="en-US"/>
          </w:rPr>
          <m:t>m x 1</m:t>
        </m:r>
      </m:oMath>
      <w:r w:rsidR="0012720D">
        <w:rPr>
          <w:lang w:val="en-US"/>
        </w:rPr>
        <w:t xml:space="preserve"> response</w:t>
      </w:r>
      <w:r w:rsidR="002C6729">
        <w:rPr>
          <w:lang w:val="en-US"/>
        </w:rPr>
        <w:t xml:space="preserve"> </w:t>
      </w:r>
      <w:r w:rsidR="0012720D">
        <w:rPr>
          <w:lang w:val="en-US"/>
        </w:rPr>
        <w:t>variables</w:t>
      </w:r>
      <w:r w:rsidR="002C6729">
        <w:rPr>
          <w:lang w:val="en-US"/>
        </w:rPr>
        <w:t xml:space="preserve"> in</w:t>
      </w:r>
      <w:r w:rsidR="0012720D">
        <w:rPr>
          <w:lang w:val="en-US"/>
        </w:rPr>
        <w:t xml:space="preserve"> </w:t>
      </w:r>
      <m:oMath>
        <m:sSup>
          <m:sSupPr>
            <m:ctrlPr>
              <w:rPr>
                <w:rFonts w:ascii="Cambria Math" w:hAnsi="Cambria Math"/>
                <w:b/>
                <w:i/>
                <w:lang w:val="en-US"/>
              </w:rPr>
            </m:ctrlPr>
          </m:sSupPr>
          <m:e>
            <m:r>
              <m:rPr>
                <m:sty m:val="bi"/>
              </m:rPr>
              <w:rPr>
                <w:rFonts w:ascii="Cambria Math" w:hAnsi="Cambria Math"/>
                <w:lang w:val="en-US"/>
              </w:rPr>
              <m:t>y</m:t>
            </m:r>
          </m:e>
          <m:sup>
            <m:r>
              <m:rPr>
                <m:sty m:val="bi"/>
              </m:rPr>
              <w:rPr>
                <w:rFonts w:ascii="Cambria Math" w:hAnsi="Cambria Math"/>
                <w:lang w:val="en-US"/>
              </w:rPr>
              <m:t>T</m:t>
            </m:r>
          </m:sup>
        </m:sSup>
        <m:r>
          <m:rPr>
            <m:sty m:val="bi"/>
          </m:rPr>
          <w:rPr>
            <w:rFonts w:ascii="Cambria Math" w:hAnsi="Cambria Math"/>
            <w:lang w:val="en-US"/>
          </w:rPr>
          <m:t>=[</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0</m:t>
            </m:r>
          </m:sub>
        </m:sSub>
        <m:r>
          <m:rPr>
            <m:sty m:val="bi"/>
          </m:rPr>
          <w:rPr>
            <w:rFonts w:ascii="Cambria Math" w:hAnsi="Cambria Math"/>
            <w:lang w:val="en-US"/>
          </w:rPr>
          <m:t xml:space="preserve">,  </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1</m:t>
            </m:r>
          </m:sub>
        </m:sSub>
        <m:r>
          <m:rPr>
            <m:sty m:val="bi"/>
          </m:rPr>
          <w:rPr>
            <w:rFonts w:ascii="Cambria Math" w:hAnsi="Cambria Math"/>
            <w:lang w:val="en-US"/>
          </w:rPr>
          <m:t xml:space="preserve">, …, </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m</m:t>
            </m:r>
          </m:sub>
        </m:sSub>
        <m:r>
          <m:rPr>
            <m:sty m:val="bi"/>
          </m:rPr>
          <w:rPr>
            <w:rFonts w:ascii="Cambria Math" w:hAnsi="Cambria Math"/>
            <w:lang w:val="en-US"/>
          </w:rPr>
          <m:t>]</m:t>
        </m:r>
      </m:oMath>
      <w:r w:rsidR="00011FC1">
        <w:rPr>
          <w:rFonts w:eastAsiaTheme="minorEastAsia"/>
          <w:b/>
          <w:bCs/>
          <w:lang w:val="en-US"/>
        </w:rPr>
        <w:t xml:space="preserve"> </w:t>
      </w:r>
      <w:r w:rsidR="00011FC1">
        <w:rPr>
          <w:rFonts w:eastAsiaTheme="minorEastAsia"/>
          <w:lang w:val="en-US"/>
        </w:rPr>
        <w:t xml:space="preserve">are Poisson distributed. </w:t>
      </w:r>
      <w:r w:rsidR="00D23807">
        <w:rPr>
          <w:rFonts w:eastAsiaTheme="minorEastAsia"/>
          <w:lang w:val="en-US"/>
        </w:rPr>
        <w:t>I.e.</w:t>
      </w:r>
      <w:r w:rsidR="00FC34CF">
        <w:rPr>
          <w:rFonts w:eastAsiaTheme="minorEastAsia"/>
          <w:lang w:val="en-US"/>
        </w:rPr>
        <w:t>,</w:t>
      </w:r>
      <w:r w:rsidR="00D23807">
        <w:rPr>
          <w:rFonts w:eastAsiaTheme="minorEastAsia"/>
          <w:lang w:val="en-US"/>
        </w:rPr>
        <w:t xml:space="preserve"> it follows the </w:t>
      </w:r>
      <w:r w:rsidR="00F73F0B">
        <w:rPr>
          <w:rFonts w:eastAsiaTheme="minorEastAsia"/>
          <w:lang w:val="en-US"/>
        </w:rPr>
        <w:t xml:space="preserve">probability </w:t>
      </w:r>
      <w:r w:rsidR="001C59FC">
        <w:rPr>
          <w:rFonts w:eastAsiaTheme="minorEastAsia"/>
          <w:lang w:val="en-US"/>
        </w:rPr>
        <w:t>mass function (PMF)</w:t>
      </w:r>
      <w:r w:rsidR="00783F94">
        <w:rPr>
          <w:rFonts w:eastAsiaTheme="minorEastAsia"/>
          <w:lang w:val="en-US"/>
        </w:rPr>
        <w:t xml:space="preserve"> </w:t>
      </w:r>
      <w:r w:rsidR="00A50D59">
        <w:rPr>
          <w:rFonts w:eastAsiaTheme="minorEastAsia"/>
          <w:lang w:val="en-US"/>
        </w:rPr>
        <w:fldChar w:fldCharType="begin"/>
      </w:r>
      <w:r w:rsidR="00F8251E">
        <w:rPr>
          <w:rFonts w:eastAsiaTheme="minorEastAsia"/>
          <w:lang w:val="en-US"/>
        </w:rPr>
        <w:instrText xml:space="preserve"> ADDIN ZOTERO_ITEM CSL_CITATION {"citationID":"u8UQTDyf","properties":{"formattedCitation":"(Cameron &amp; Trivedi, 2013a)","plainCitation":"(Cameron &amp; Trivedi, 2013a)","dontUpdate":true,"noteIndex":0},"citationItems":[{"id":301,"uris":["http://zotero.org/users/9228513/items/VB8RKHZW"],"itemData":{"id":301,"type":"chapter","abstract":"God made the integers, all the rest is the work of man.– KroneckerThis book is concerned with models of event counts. An event count refers to the number of times an event occurs, for example, the number of airline accidents or earthquakes. It is the realization of a nonnegative integer-valued random variable. A univariate statistical model of event counts usually specifies a probability distribution of the number of occurrences of the event known up to some parameters. Estimation and inference in such models are concerned with the unknown parameters, given the probability distribution and the count data. Such a specification involves no other variables, and the number of events is assumed to be independently identically distributed (iid). Much early theoretical and applied work on event counts was carried out in the univariate framework. The main focus of this book, however, is on regression analysis of event counts.The statistical analysis of counts within the framework of discrete parametric distributions for univariate iid random variables has a long and rich history (Johnson, Kemp, and Kotz, 2005). The Poisson distribution was derived as a limiting case of the binomial by Poisson (1837). Early applications include the classic study of Bortkiewicz (1898) of the annual number of deaths in the Prussian army from being kicked by mules. A standard generalization of the Poisson is the negative binomial distribution. It was derived by Greenwood and Yule (1920), as a consequence of apparent contagion due to unobserved heterogeneity, and by Eggenberger and Polya (1923) as a result of true contagion.","collection-title":"Econometric Society Monographs","container-title":"Regression Analysis of Count Data","edition":"2","event-place":"Cambridge","ISBN":"978-1-107-01416-9","note":"DOI: 10.1017/CBO9781139013567.004","page":"1-20","publisher":"Cambridge University Press","publisher-place":"Cambridge","source":"Cambridge University Press","title":"Introduction","URL":"https://www.cambridge.org/core/books/regression-analysis-of-count-data/introduction/B75A323D25241D7B4F9C9AE735666827","editor":[{"family":"Cameron","given":"A. Colin"},{"family":"Trivedi","given":"Pravin K."}],"accessed":{"date-parts":[["2022",3,29]]},"issued":{"date-parts":[["2013"]]}}}],"schema":"https://github.com/citation-style-language/schema/raw/master/csl-citation.json"} </w:instrText>
      </w:r>
      <w:r w:rsidR="00A50D59">
        <w:rPr>
          <w:rFonts w:eastAsiaTheme="minorEastAsia"/>
          <w:lang w:val="en-US"/>
        </w:rPr>
        <w:fldChar w:fldCharType="separate"/>
      </w:r>
      <w:r w:rsidR="00A50D59" w:rsidRPr="00BB4726">
        <w:rPr>
          <w:rFonts w:cs="Times New Roman"/>
          <w:lang w:val="en-US"/>
        </w:rPr>
        <w:t>(Cameron &amp; Trivedi, 2013a</w:t>
      </w:r>
      <w:r w:rsidR="00BB4726">
        <w:rPr>
          <w:rFonts w:cs="Times New Roman"/>
          <w:lang w:val="en-US"/>
        </w:rPr>
        <w:t>, p.3</w:t>
      </w:r>
      <w:r w:rsidR="00A50D59" w:rsidRPr="00BB4726">
        <w:rPr>
          <w:rFonts w:cs="Times New Roman"/>
          <w:lang w:val="en-US"/>
        </w:rPr>
        <w:t>)</w:t>
      </w:r>
      <w:r w:rsidR="00A50D59">
        <w:rPr>
          <w:rFonts w:eastAsiaTheme="minorEastAsia"/>
          <w:lang w:val="en-US"/>
        </w:rPr>
        <w:fldChar w:fldCharType="end"/>
      </w:r>
    </w:p>
    <w:p w14:paraId="26BAF3F3" w14:textId="130BB810" w:rsidR="000C7630" w:rsidRPr="00FC37BA" w:rsidRDefault="00787833" w:rsidP="00CB30D7">
      <w:pPr>
        <w:spacing w:line="360" w:lineRule="auto"/>
        <w:rPr>
          <w:rFonts w:eastAsiaTheme="minorEastAsia"/>
          <w:lang w:val="en-US"/>
        </w:rPr>
      </w:pPr>
      <m:oMathPara>
        <m:oMath>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-λ</m:t>
                  </m:r>
                </m:sup>
              </m:sSup>
              <m:sSup>
                <m:sSupPr>
                  <m:ctrlPr>
                    <w:rPr>
                      <w:rFonts w:ascii="Cambria Math" w:eastAsiaTheme="minorEastAsia" w:hAnsi="Cambria Math"/>
                      <w:i/>
                      <w:lang w:val="en-US"/>
                    </w:rPr>
                  </m:ctrlPr>
                </m:sSupPr>
                <m:e>
                  <m:r>
                    <w:rPr>
                      <w:rFonts w:ascii="Cambria Math" w:eastAsiaTheme="minorEastAsia" w:hAnsi="Cambria Math"/>
                      <w:lang w:val="en-US"/>
                    </w:rPr>
                    <m:t>λ</m:t>
                  </m:r>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oMath>
      </m:oMathPara>
    </w:p>
    <w:p w14:paraId="761D5A61" w14:textId="19478869" w:rsidR="00AE4506" w:rsidRDefault="00FC37BA" w:rsidP="00CB30D7">
      <w:pPr>
        <w:spacing w:line="360" w:lineRule="auto"/>
        <w:rPr>
          <w:rFonts w:eastAsiaTheme="minorEastAsia"/>
          <w:lang w:val="en-US"/>
        </w:rPr>
      </w:pPr>
      <w:r>
        <w:rPr>
          <w:rFonts w:eastAsiaTheme="minorEastAsia"/>
          <w:lang w:val="en-US"/>
        </w:rPr>
        <w:t xml:space="preserve">where </w:t>
      </w:r>
      <w:r w:rsidR="006635E1">
        <w:rPr>
          <w:rFonts w:eastAsiaTheme="minorEastAsia"/>
          <w:lang w:val="en-US"/>
        </w:rPr>
        <w:t xml:space="preserve">it finds the probability of getting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6635E1">
        <w:rPr>
          <w:rFonts w:eastAsiaTheme="minorEastAsia"/>
          <w:lang w:val="en-US"/>
        </w:rPr>
        <w:t xml:space="preserve"> counts when </w:t>
      </w:r>
      <w:r w:rsidR="00263979">
        <w:rPr>
          <w:rFonts w:eastAsiaTheme="minorEastAsia"/>
          <w:lang w:val="en-US"/>
        </w:rPr>
        <w:t>mean and variance is</w:t>
      </w:r>
      <w:r w:rsidR="004F23AA">
        <w:rPr>
          <w:rFonts w:eastAsiaTheme="minorEastAsia"/>
          <w:lang w:val="en-US"/>
        </w:rPr>
        <w:t xml:space="preserve"> both equal</w:t>
      </w:r>
      <w:r w:rsidR="00263979">
        <w:rPr>
          <w:rFonts w:eastAsiaTheme="minorEastAsia"/>
          <w:lang w:val="en-US"/>
        </w:rPr>
        <w:t xml:space="preserve"> </w:t>
      </w:r>
      <m:oMath>
        <m:r>
          <w:rPr>
            <w:rFonts w:ascii="Cambria Math" w:eastAsiaTheme="minorEastAsia" w:hAnsi="Cambria Math"/>
            <w:lang w:val="en-US"/>
          </w:rPr>
          <m:t>λ</m:t>
        </m:r>
      </m:oMath>
      <w:r w:rsidR="00A83B08">
        <w:rPr>
          <w:rFonts w:eastAsiaTheme="minorEastAsia"/>
          <w:lang w:val="en-US"/>
        </w:rPr>
        <w:t>.</w:t>
      </w:r>
      <w:r w:rsidR="004F23AA">
        <w:rPr>
          <w:rFonts w:eastAsiaTheme="minorEastAsia"/>
          <w:lang w:val="en-US"/>
        </w:rPr>
        <w:t xml:space="preserve">  </w:t>
      </w:r>
      <w:r w:rsidR="00263979">
        <w:rPr>
          <w:rFonts w:eastAsiaTheme="minorEastAsia"/>
          <w:lang w:val="en-US"/>
        </w:rPr>
        <w:t xml:space="preserve"> </w:t>
      </w:r>
      <w:commentRangeStart w:id="83"/>
      <w:r w:rsidR="008779C4">
        <w:rPr>
          <w:rFonts w:eastAsiaTheme="minorEastAsia"/>
          <w:lang w:val="en-US"/>
        </w:rPr>
        <w:t>Poisson regression</w:t>
      </w:r>
      <w:r w:rsidR="00374BF5">
        <w:rPr>
          <w:rFonts w:eastAsiaTheme="minorEastAsia"/>
          <w:lang w:val="en-US"/>
        </w:rPr>
        <w:t xml:space="preserve"> treats each count as an independent Poisson</w:t>
      </w:r>
      <w:r w:rsidR="0016093E">
        <w:rPr>
          <w:rFonts w:eastAsiaTheme="minorEastAsia"/>
          <w:lang w:val="en-US"/>
        </w:rPr>
        <w:t xml:space="preserve"> random variable</w:t>
      </w:r>
      <w:r w:rsidR="0074570E">
        <w:rPr>
          <w:rFonts w:eastAsiaTheme="minorEastAsia"/>
          <w:lang w:val="en-US"/>
        </w:rPr>
        <w:t>, where it</w:t>
      </w:r>
      <w:r w:rsidR="008779C4">
        <w:rPr>
          <w:rFonts w:eastAsiaTheme="minorEastAsia"/>
          <w:lang w:val="en-US"/>
        </w:rPr>
        <w:t xml:space="preserve"> </w:t>
      </w:r>
      <w:r w:rsidR="00A6490B">
        <w:rPr>
          <w:rFonts w:eastAsiaTheme="minorEastAsia"/>
          <w:lang w:val="en-US"/>
        </w:rPr>
        <w:lastRenderedPageBreak/>
        <w:t>estimates</w:t>
      </w:r>
      <w:r w:rsidR="008779C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oMath>
      <w:r w:rsidR="0026421B">
        <w:rPr>
          <w:rFonts w:eastAsiaTheme="minorEastAsia"/>
          <w:lang w:val="en-US"/>
        </w:rPr>
        <w:t xml:space="preserve"> for</w:t>
      </w:r>
      <w:r w:rsidR="000A2C41">
        <w:rPr>
          <w:rFonts w:eastAsiaTheme="minorEastAsia"/>
          <w:lang w:val="en-US"/>
        </w:rPr>
        <w:t xml:space="preserve"> every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0A2C41">
        <w:rPr>
          <w:rFonts w:eastAsiaTheme="minorEastAsia"/>
          <w:lang w:val="en-US"/>
        </w:rPr>
        <w:t xml:space="preserve"> in</w:t>
      </w:r>
      <w:r w:rsidR="008779C4">
        <w:rPr>
          <w:rFonts w:eastAsiaTheme="minorEastAsia"/>
          <w:lang w:val="en-US"/>
        </w:rPr>
        <w:t xml:space="preserve"> using the </w:t>
      </w:r>
      <w:r w:rsidR="004028BE">
        <w:rPr>
          <w:rFonts w:eastAsiaTheme="minorEastAsia"/>
          <w:lang w:val="en-US"/>
        </w:rPr>
        <w:t xml:space="preserve">linear </w:t>
      </w:r>
      <w:r w:rsidR="008779C4">
        <w:rPr>
          <w:rFonts w:eastAsiaTheme="minorEastAsia"/>
          <w:lang w:val="en-US"/>
        </w:rPr>
        <w:t>model</w:t>
      </w:r>
      <w:r w:rsidR="001A5C0B">
        <w:rPr>
          <w:rFonts w:eastAsiaTheme="minorEastAsia"/>
          <w:lang w:val="en-US"/>
        </w:rPr>
        <w:t xml:space="preserve"> with a set of </w:t>
      </w:r>
      <m:oMath>
        <m:r>
          <w:rPr>
            <w:rFonts w:ascii="Cambria Math" w:eastAsiaTheme="minorEastAsia" w:hAnsi="Cambria Math"/>
            <w:lang w:val="en-US"/>
          </w:rPr>
          <m:t>m x n</m:t>
        </m:r>
      </m:oMath>
      <w:r w:rsidR="001A5C0B">
        <w:rPr>
          <w:rFonts w:eastAsiaTheme="minorEastAsia"/>
          <w:lang w:val="en-US"/>
        </w:rPr>
        <w:t xml:space="preserve"> </w:t>
      </w:r>
      <w:r w:rsidR="007A43D4">
        <w:rPr>
          <w:rFonts w:eastAsiaTheme="minorEastAsia"/>
          <w:lang w:val="en-US"/>
        </w:rPr>
        <w:t>regressors</w:t>
      </w:r>
      <w:r w:rsidR="00A86F3C">
        <w:rPr>
          <w:rFonts w:eastAsiaTheme="minorEastAsia"/>
          <w:lang w:val="en-US"/>
        </w:rPr>
        <w:t xml:space="preserve"> in </w:t>
      </w:r>
      <m:oMath>
        <m:r>
          <m:rPr>
            <m:sty m:val="bi"/>
          </m:rPr>
          <w:rPr>
            <w:rFonts w:ascii="Cambria Math" w:eastAsiaTheme="minorEastAsia" w:hAnsi="Cambria Math"/>
            <w:lang w:val="en-US"/>
          </w:rPr>
          <m:t>X</m:t>
        </m:r>
      </m:oMath>
      <w:r w:rsidR="008779C4">
        <w:rPr>
          <w:rFonts w:eastAsiaTheme="minorEastAsia"/>
          <w:lang w:val="en-US"/>
        </w:rPr>
        <w:t xml:space="preserve"> </w:t>
      </w:r>
      <w:r w:rsidR="00A12551">
        <w:rPr>
          <w:rFonts w:eastAsiaTheme="minorEastAsia"/>
          <w:lang w:val="en-US"/>
        </w:rPr>
        <w:t xml:space="preserve">and </w:t>
      </w:r>
      <w:commentRangeEnd w:id="83"/>
      <w:r w:rsidR="00A25E2B">
        <w:rPr>
          <w:rStyle w:val="CommentReference"/>
        </w:rPr>
        <w:commentReference w:id="83"/>
      </w:r>
      <w:r w:rsidR="00A12551">
        <w:rPr>
          <w:rFonts w:eastAsiaTheme="minorEastAsia"/>
          <w:lang w:val="en-US"/>
        </w:rPr>
        <w:t>estimated</w:t>
      </w:r>
      <w:r w:rsidR="0013545F">
        <w:rPr>
          <w:rFonts w:eastAsiaTheme="minorEastAsia"/>
          <w:lang w:val="en-US"/>
        </w:rPr>
        <w:t xml:space="preserve"> </w:t>
      </w:r>
      <m:oMath>
        <m:r>
          <w:rPr>
            <w:rFonts w:ascii="Cambria Math" w:eastAsiaTheme="minorEastAsia" w:hAnsi="Cambria Math"/>
            <w:lang w:val="en-US"/>
          </w:rPr>
          <m:t>n x 1</m:t>
        </m:r>
      </m:oMath>
      <w:r w:rsidR="00A12551">
        <w:rPr>
          <w:rFonts w:eastAsiaTheme="minorEastAsia"/>
          <w:lang w:val="en-US"/>
        </w:rPr>
        <w:t xml:space="preserve"> coefficients</w:t>
      </w:r>
      <w:r w:rsidR="00A86F3C">
        <w:rPr>
          <w:rFonts w:eastAsiaTheme="minorEastAsia"/>
          <w:lang w:val="en-US"/>
        </w:rPr>
        <w:t xml:space="preserve"> in</w:t>
      </w:r>
      <w:r w:rsidR="00A12551">
        <w:rPr>
          <w:rFonts w:eastAsiaTheme="minorEastAsia"/>
          <w:lang w:val="en-US"/>
        </w:rPr>
        <w:t xml:space="preserve"> </w:t>
      </w:r>
      <m:oMath>
        <m:r>
          <m:rPr>
            <m:sty m:val="bi"/>
          </m:rPr>
          <w:rPr>
            <w:rFonts w:ascii="Cambria Math" w:eastAsiaTheme="minorEastAsia" w:hAnsi="Cambria Math"/>
            <w:lang w:val="en-US"/>
          </w:rPr>
          <m:t>β</m:t>
        </m:r>
      </m:oMath>
      <w:r w:rsidR="00F73C5A">
        <w:rPr>
          <w:rFonts w:eastAsiaTheme="minorEastAsia"/>
          <w:b/>
          <w:bCs/>
          <w:lang w:val="en-US"/>
        </w:rPr>
        <w:t xml:space="preserve"> </w:t>
      </w:r>
      <w:r w:rsidR="00373180">
        <w:rPr>
          <w:rFonts w:eastAsiaTheme="minorEastAsia"/>
          <w:lang w:val="en-US"/>
        </w:rPr>
        <w:fldChar w:fldCharType="begin"/>
      </w:r>
      <w:r w:rsidR="00FD62D6">
        <w:rPr>
          <w:rFonts w:eastAsiaTheme="minorEastAsia"/>
          <w:lang w:val="en-US"/>
        </w:rPr>
        <w:instrText xml:space="preserve"> ADDIN ZOTERO_ITEM CSL_CITATION {"citationID":"4H972Ono","properties":{"formattedCitation":"(Cameron &amp; Trivedi, 2013a)","plainCitation":"(Cameron &amp; Trivedi, 2013a)","dontUpdate":true,"noteIndex":0},"citationItems":[{"id":301,"uris":["http://zotero.org/users/9228513/items/VB8RKHZW"],"itemData":{"id":301,"type":"chapter","abstract":"God made the integers, all the rest is the work of man.– KroneckerThis book is concerned with models of event counts. An event count refers to the number of times an event occurs, for example, the number of airline accidents or earthquakes. It is the realization of a nonnegative integer-valued random variable. A univariate statistical model of event counts usually specifies a probability distribution of the number of occurrences of the event known up to some parameters. Estimation and inference in such models are concerned with the unknown parameters, given the probability distribution and the count data. Such a specification involves no other variables, and the number of events is assumed to be independently identically distributed (iid). Much early theoretical and applied work on event counts was carried out in the univariate framework. The main focus of this book, however, is on regression analysis of event counts.The statistical analysis of counts within the framework of discrete parametric distributions for univariate iid random variables has a long and rich history (Johnson, Kemp, and Kotz, 2005). The Poisson distribution was derived as a limiting case of the binomial by Poisson (1837). Early applications include the classic study of Bortkiewicz (1898) of the annual number of deaths in the Prussian army from being kicked by mules. A standard generalization of the Poisson is the negative binomial distribution. It was derived by Greenwood and Yule (1920), as a consequence of apparent contagion due to unobserved heterogeneity, and by Eggenberger and Polya (1923) as a result of true contagion.","collection-title":"Econometric Society Monographs","container-title":"Regression Analysis of Count Data","edition":"2","event-place":"Cambridge","ISBN":"978-1-107-01416-9","note":"DOI: 10.1017/CBO9781139013567.004","page":"1-20","publisher":"Cambridge University Press","publisher-place":"Cambridge","source":"Cambridge University Press","title":"Introduction","URL":"https://www.cambridge.org/core/books/regression-analysis-of-count-data/introduction/B75A323D25241D7B4F9C9AE735666827","editor":[{"family":"Cameron","given":"A. Colin"},{"family":"Trivedi","given":"Pravin K."}],"accessed":{"date-parts":[["2022",3,29]]},"issued":{"date-parts":[["2013"]]}}}],"schema":"https://github.com/citation-style-language/schema/raw/master/csl-citation.json"} </w:instrText>
      </w:r>
      <w:r w:rsidR="00373180">
        <w:rPr>
          <w:rFonts w:eastAsiaTheme="minorEastAsia"/>
          <w:lang w:val="en-US"/>
        </w:rPr>
        <w:fldChar w:fldCharType="separate"/>
      </w:r>
      <w:r w:rsidR="00472668" w:rsidRPr="00472668">
        <w:rPr>
          <w:rFonts w:cs="Times New Roman"/>
          <w:lang w:val="en-US"/>
        </w:rPr>
        <w:t>(Cameron &amp; Trivedi, 2013a</w:t>
      </w:r>
      <w:r w:rsidR="00472668">
        <w:rPr>
          <w:rFonts w:cs="Times New Roman"/>
          <w:lang w:val="en-US"/>
        </w:rPr>
        <w:t>, p.10</w:t>
      </w:r>
      <w:r w:rsidR="00472668" w:rsidRPr="00472668">
        <w:rPr>
          <w:rFonts w:cs="Times New Roman"/>
          <w:lang w:val="en-US"/>
        </w:rPr>
        <w:t>)</w:t>
      </w:r>
      <w:r w:rsidR="00373180">
        <w:rPr>
          <w:rFonts w:eastAsiaTheme="minorEastAsia"/>
          <w:lang w:val="en-U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EF7224" w:rsidRPr="00282844" w14:paraId="11F31F1E" w14:textId="77777777" w:rsidTr="00EF7224">
        <w:tc>
          <w:tcPr>
            <w:tcW w:w="8815" w:type="dxa"/>
          </w:tcPr>
          <w:p w14:paraId="5BE5CED2" w14:textId="38FD6B58" w:rsidR="00EF7224" w:rsidRPr="00C72627" w:rsidRDefault="00FE17CB" w:rsidP="003477DB">
            <w:pPr>
              <w:rPr>
                <w:lang w:val="en-US"/>
              </w:rPr>
            </w:pPr>
            <m:oMathPara>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lang w:val="en-US"/>
                              </w:rPr>
                              <m:t>y</m:t>
                            </m:r>
                          </m:e>
                          <m:sub>
                            <m:r>
                              <m:rPr>
                                <m:sty m:val="p"/>
                              </m:rPr>
                              <w:rPr>
                                <w:rFonts w:ascii="Cambria Math" w:eastAsiaTheme="minorEastAsia" w:hAnsi="Cambria Math"/>
                                <w:lang w:val="en-US"/>
                              </w:rPr>
                              <m:t>i</m:t>
                            </m:r>
                          </m:sub>
                        </m:sSub>
                      </m:e>
                      <m:e>
                        <m:sSub>
                          <m:sSubPr>
                            <m:ctrlPr>
                              <w:rPr>
                                <w:rFonts w:ascii="Cambria Math" w:eastAsiaTheme="minorEastAsia" w:hAnsi="Cambria Math"/>
                                <w:b/>
                                <w:bCs/>
                              </w:rPr>
                            </m:ctrlPr>
                          </m:sSubPr>
                          <m:e>
                            <m:r>
                              <m:rPr>
                                <m:sty m:val="b"/>
                              </m:rPr>
                              <w:rPr>
                                <w:rFonts w:ascii="Cambria Math" w:eastAsiaTheme="minorEastAsia" w:hAnsi="Cambria Math"/>
                              </w:rPr>
                              <m:t>x</m:t>
                            </m:r>
                          </m:e>
                          <m:sub>
                            <m:r>
                              <m:rPr>
                                <m:sty m:val="p"/>
                              </m:rPr>
                              <w:rPr>
                                <w:rFonts w:ascii="Cambria Math" w:eastAsiaTheme="minorEastAsia" w:hAnsi="Cambria Math"/>
                                <w:lang w:val="en-US"/>
                              </w:rPr>
                              <m:t>i</m:t>
                            </m:r>
                          </m:sub>
                        </m:sSub>
                      </m:e>
                    </m:d>
                    <m:r>
                      <m:rPr>
                        <m:sty m:val="p"/>
                      </m:rPr>
                      <w:rPr>
                        <w:rFonts w:ascii="Cambria Math" w:eastAsiaTheme="minorEastAsia" w:hAnsi="Cambria Math"/>
                        <w:lang w:val="en-US"/>
                      </w:rPr>
                      <m:t>=</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func>
                <m:r>
                  <w:rPr>
                    <w:rFonts w:ascii="Cambria Math" w:eastAsiaTheme="minorEastAsia" w:hAnsi="Cambria Math"/>
                    <w:lang w:val="en-US"/>
                  </w:rPr>
                  <m:t>=</m:t>
                </m:r>
                <m:sSubSup>
                  <m:sSubSupPr>
                    <m:ctrlPr>
                      <w:rPr>
                        <w:rFonts w:ascii="Cambria Math" w:eastAsiaTheme="minorEastAsia" w:hAnsi="Cambria Math"/>
                        <w:b/>
                        <w:bCs/>
                        <w:i/>
                      </w:rPr>
                    </m:ctrlPr>
                  </m:sSubSupPr>
                  <m:e>
                    <m:r>
                      <m:rPr>
                        <m:sty m:val="bi"/>
                      </m:rPr>
                      <w:rPr>
                        <w:rFonts w:ascii="Cambria Math" w:eastAsiaTheme="minorEastAsia" w:hAnsi="Cambria Math"/>
                      </w:rPr>
                      <m:t>x</m:t>
                    </m:r>
                  </m:e>
                  <m:sub>
                    <m:r>
                      <m:rPr>
                        <m:sty m:val="bi"/>
                      </m:rPr>
                      <w:rPr>
                        <w:rFonts w:ascii="Cambria Math" w:eastAsiaTheme="minorEastAsia" w:hAnsi="Cambria Math"/>
                      </w:rPr>
                      <m:t>i</m:t>
                    </m:r>
                  </m:sub>
                  <m:sup>
                    <m:r>
                      <m:rPr>
                        <m:sty m:val="bi"/>
                      </m:rPr>
                      <w:rPr>
                        <w:rFonts w:ascii="Cambria Math" w:eastAsiaTheme="minorEastAsia" w:hAnsi="Cambria Math"/>
                      </w:rPr>
                      <m:t>T</m:t>
                    </m:r>
                  </m:sup>
                </m:sSubSup>
                <m:r>
                  <m:rPr>
                    <m:sty m:val="bi"/>
                  </m:rPr>
                  <w:rPr>
                    <w:rFonts w:ascii="Cambria Math" w:eastAsiaTheme="minorEastAsia" w:hAnsi="Cambria Math"/>
                  </w:rPr>
                  <m:t>β</m:t>
                </m:r>
                <m:r>
                  <m:rPr>
                    <m:sty m:val="bi"/>
                  </m:rPr>
                  <w:rPr>
                    <w:rFonts w:ascii="Cambria Math" w:eastAsiaTheme="minorEastAsia" w:hAnsi="Cambria Math"/>
                    <w:lang w:val="en-US"/>
                  </w:rPr>
                  <m:t xml:space="preserve">= </m:t>
                </m:r>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r>
                  <w:rPr>
                    <w:rFonts w:ascii="Cambria Math" w:eastAsiaTheme="minorEastAsia" w:hAnsi="Cambria Math"/>
                    <w:lang w:val="en-US"/>
                  </w:rPr>
                  <m:t xml:space="preserve"> , </m:t>
                </m:r>
              </m:oMath>
            </m:oMathPara>
          </w:p>
        </w:tc>
        <w:bookmarkStart w:id="84" w:name="_Ref102225748"/>
        <w:tc>
          <w:tcPr>
            <w:tcW w:w="535" w:type="dxa"/>
          </w:tcPr>
          <w:p w14:paraId="1A3C2F66" w14:textId="3F78D946" w:rsidR="00EF7224" w:rsidRPr="00C72627" w:rsidRDefault="00EF7224" w:rsidP="003477DB">
            <w:pPr>
              <w:rPr>
                <w:lang w:val="en-US"/>
              </w:rPr>
            </w:pPr>
            <w:r>
              <w:fldChar w:fldCharType="begin"/>
            </w:r>
            <w:r w:rsidRPr="00C72627">
              <w:rPr>
                <w:lang w:val="en-US"/>
              </w:rPr>
              <w:instrText xml:space="preserve"> STYLEREF 1 \s </w:instrText>
            </w:r>
            <w:r>
              <w:fldChar w:fldCharType="separate"/>
            </w:r>
            <w:r w:rsidRPr="00C72627">
              <w:rPr>
                <w:noProof/>
                <w:lang w:val="en-US"/>
              </w:rPr>
              <w:t>1</w:t>
            </w:r>
            <w:r>
              <w:fldChar w:fldCharType="end"/>
            </w:r>
            <w:r w:rsidRPr="00C72627">
              <w:rPr>
                <w:lang w:val="en-US"/>
              </w:rPr>
              <w:noBreakHyphen/>
            </w:r>
            <w:r>
              <w:fldChar w:fldCharType="begin"/>
            </w:r>
            <w:r w:rsidRPr="00C72627">
              <w:rPr>
                <w:lang w:val="en-US"/>
              </w:rPr>
              <w:instrText xml:space="preserve"> SEQ Equation \* ARABIC \s 1 </w:instrText>
            </w:r>
            <w:r>
              <w:fldChar w:fldCharType="separate"/>
            </w:r>
            <w:r w:rsidRPr="00C72627">
              <w:rPr>
                <w:noProof/>
                <w:lang w:val="en-US"/>
              </w:rPr>
              <w:t>21</w:t>
            </w:r>
            <w:r>
              <w:fldChar w:fldCharType="end"/>
            </w:r>
            <w:bookmarkEnd w:id="84"/>
          </w:p>
        </w:tc>
      </w:tr>
    </w:tbl>
    <w:p w14:paraId="591E3A52" w14:textId="70B00054" w:rsidR="007E771E" w:rsidRDefault="00741716" w:rsidP="00CB30D7">
      <w:pPr>
        <w:spacing w:line="360" w:lineRule="auto"/>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m:t>
            </m:r>
          </m:sub>
        </m:sSub>
      </m:oMath>
      <w:r w:rsidR="00D96D68">
        <w:rPr>
          <w:rFonts w:eastAsiaTheme="minorEastAsia"/>
          <w:lang w:val="en-US"/>
        </w:rPr>
        <w:t xml:space="preserve"> is the </w:t>
      </w:r>
      <m:oMath>
        <m:sSup>
          <m:sSupPr>
            <m:ctrlPr>
              <w:rPr>
                <w:rFonts w:ascii="Cambria Math" w:eastAsiaTheme="minorEastAsia" w:hAnsi="Cambria Math"/>
                <w:i/>
                <w:lang w:val="en-US"/>
              </w:rPr>
            </m:ctrlPr>
          </m:sSupPr>
          <m:e>
            <m:r>
              <w:rPr>
                <w:rFonts w:ascii="Cambria Math" w:eastAsiaTheme="minorEastAsia" w:hAnsi="Cambria Math"/>
                <w:lang w:val="en-US"/>
              </w:rPr>
              <m:t>j</m:t>
            </m:r>
          </m:e>
          <m:sup>
            <m:r>
              <w:rPr>
                <w:rFonts w:ascii="Cambria Math" w:eastAsiaTheme="minorEastAsia" w:hAnsi="Cambria Math"/>
                <w:lang w:val="en-US"/>
              </w:rPr>
              <m:t>th</m:t>
            </m:r>
          </m:sup>
        </m:sSup>
      </m:oMath>
      <w:r w:rsidR="00D96D68">
        <w:rPr>
          <w:rFonts w:eastAsiaTheme="minorEastAsia"/>
          <w:lang w:val="en-US"/>
        </w:rPr>
        <w:t xml:space="preserve"> </w:t>
      </w:r>
      <w:r w:rsidR="00881982">
        <w:rPr>
          <w:rFonts w:eastAsiaTheme="minorEastAsia"/>
          <w:lang w:val="en-US"/>
        </w:rPr>
        <w:t xml:space="preserve"> of a total of </w:t>
      </w:r>
      <m:oMath>
        <m:r>
          <w:rPr>
            <w:rFonts w:ascii="Cambria Math" w:eastAsiaTheme="minorEastAsia" w:hAnsi="Cambria Math"/>
            <w:lang w:val="en-US"/>
          </w:rPr>
          <m:t>n</m:t>
        </m:r>
      </m:oMath>
      <w:r w:rsidR="00881982">
        <w:rPr>
          <w:rFonts w:eastAsiaTheme="minorEastAsia"/>
          <w:lang w:val="en-US"/>
        </w:rPr>
        <w:t xml:space="preserve"> </w:t>
      </w:r>
      <w:r w:rsidR="00D96D68">
        <w:rPr>
          <w:rFonts w:eastAsiaTheme="minorEastAsia"/>
          <w:lang w:val="en-US"/>
        </w:rPr>
        <w:t>regressor</w:t>
      </w:r>
      <w:r w:rsidR="00881982">
        <w:rPr>
          <w:rFonts w:eastAsiaTheme="minorEastAsia"/>
          <w:lang w:val="en-US"/>
        </w:rPr>
        <w:t>s</w:t>
      </w:r>
      <w:r w:rsidR="00D96D68">
        <w:rPr>
          <w:rFonts w:eastAsiaTheme="minorEastAsia"/>
          <w:lang w:val="en-US"/>
        </w:rPr>
        <w:t xml:space="preserve"> </w:t>
      </w:r>
      <w:r w:rsidR="00BA3D57">
        <w:rPr>
          <w:rFonts w:eastAsiaTheme="minorEastAsia"/>
          <w:lang w:val="en-US"/>
        </w:rPr>
        <w:t xml:space="preserve">for the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th</m:t>
            </m:r>
          </m:sup>
        </m:sSup>
      </m:oMath>
      <w:r w:rsidR="00BA3D57">
        <w:rPr>
          <w:rFonts w:eastAsiaTheme="minorEastAsia"/>
          <w:lang w:val="en-US"/>
        </w:rPr>
        <w:t xml:space="preserve"> datapoint</w:t>
      </w:r>
      <w:r w:rsidR="00857DDA">
        <w:rPr>
          <w:rFonts w:eastAsiaTheme="minorEastAsia"/>
          <w:lang w:val="en-US"/>
        </w:rPr>
        <w:t xml:space="preserve">. </w:t>
      </w:r>
      <w:r w:rsidR="006D4516">
        <w:rPr>
          <w:rFonts w:eastAsiaTheme="minorEastAsia"/>
          <w:lang w:val="en-US"/>
        </w:rPr>
        <w:t xml:space="preserve">However, </w:t>
      </w:r>
      <w:r w:rsidR="00FB4F4B">
        <w:rPr>
          <w:rFonts w:eastAsiaTheme="minorEastAsia"/>
          <w:lang w:val="en-US"/>
        </w:rPr>
        <w:t xml:space="preserve">a problem arises </w:t>
      </w:r>
      <w:r w:rsidR="007F1370">
        <w:rPr>
          <w:rFonts w:eastAsiaTheme="minorEastAsia"/>
          <w:lang w:val="en-US"/>
        </w:rPr>
        <w:t>if</w:t>
      </w:r>
      <w:r w:rsidR="00FB4F4B">
        <w:rPr>
          <w:rFonts w:eastAsiaTheme="minorEastAsia"/>
          <w:lang w:val="en-US"/>
        </w:rPr>
        <w:t xml:space="preserve"> the combination of regressors and coefficients </w:t>
      </w:r>
      <w:r w:rsidR="007F1370">
        <w:rPr>
          <w:rFonts w:eastAsiaTheme="minorEastAsia"/>
          <w:lang w:val="en-US"/>
        </w:rPr>
        <w:t>sums to a negative number. The mean counts cannot be negative</w:t>
      </w:r>
      <w:r w:rsidR="00D95FAA">
        <w:rPr>
          <w:rFonts w:eastAsiaTheme="minorEastAsia"/>
          <w:lang w:val="en-US"/>
        </w:rPr>
        <w:t xml:space="preserve">, we </w:t>
      </w:r>
      <w:r w:rsidR="00694038">
        <w:rPr>
          <w:rFonts w:eastAsiaTheme="minorEastAsia"/>
          <w:lang w:val="en-US"/>
        </w:rPr>
        <w:t xml:space="preserve">therefore use the natural log </w:t>
      </w:r>
      <w:r w:rsidR="00BB5A4A">
        <w:rPr>
          <w:rFonts w:eastAsiaTheme="minorEastAsia"/>
          <w:lang w:val="en-US"/>
        </w:rPr>
        <w:t xml:space="preserve">of </w:t>
      </w:r>
      <m:oMath>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oMath>
      <w:r w:rsidR="007E771E">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4413B" w:rsidRPr="00CD6105" w14:paraId="44EDBCA8" w14:textId="77777777" w:rsidTr="00ED02DC">
        <w:tc>
          <w:tcPr>
            <w:tcW w:w="8815" w:type="dxa"/>
          </w:tcPr>
          <w:p w14:paraId="528A3C50" w14:textId="0EFD4E14" w:rsidR="0084413B" w:rsidRPr="009241D2" w:rsidRDefault="00FE17CB" w:rsidP="00CB30D7">
            <w:pPr>
              <w:spacing w:line="360" w:lineRule="auto"/>
              <w:rPr>
                <w:lang w:val="en-US"/>
              </w:rPr>
            </w:pPr>
            <m:oMathPara>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r>
                      <w:rPr>
                        <w:rFonts w:ascii="Cambria Math" w:eastAsiaTheme="minorEastAsia" w:hAnsi="Cambria Math"/>
                        <w:lang w:val="en-US"/>
                      </w:rPr>
                      <m:t>=</m:t>
                    </m:r>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r>
                      <w:rPr>
                        <w:rFonts w:ascii="Cambria Math" w:eastAsiaTheme="minorEastAsia" w:hAnsi="Cambria Math"/>
                        <w:lang w:val="en-US"/>
                      </w:rPr>
                      <m:t xml:space="preserve">= </m:t>
                    </m:r>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e>
                    </m:func>
                  </m:e>
                </m:func>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r>
                  <w:rPr>
                    <w:rFonts w:ascii="Cambria Math" w:eastAsiaTheme="minorEastAsia" w:hAnsi="Cambria Math"/>
                    <w:lang w:val="en-US"/>
                  </w:rPr>
                  <m:t>.</m:t>
                </m:r>
              </m:oMath>
            </m:oMathPara>
          </w:p>
        </w:tc>
        <w:tc>
          <w:tcPr>
            <w:tcW w:w="535" w:type="dxa"/>
          </w:tcPr>
          <w:p w14:paraId="1C38AA66" w14:textId="2F4ECB9F" w:rsidR="0084413B" w:rsidRPr="009241D2" w:rsidRDefault="0084413B" w:rsidP="00CB30D7">
            <w:pPr>
              <w:spacing w:line="360" w:lineRule="auto"/>
              <w:rPr>
                <w:lang w:val="en-US"/>
              </w:rPr>
            </w:pPr>
            <w:r>
              <w:fldChar w:fldCharType="begin"/>
            </w:r>
            <w:r w:rsidRPr="009241D2">
              <w:rPr>
                <w:lang w:val="en-US"/>
              </w:rPr>
              <w:instrText xml:space="preserve"> STYLEREF 1 \s </w:instrText>
            </w:r>
            <w:r>
              <w:fldChar w:fldCharType="separate"/>
            </w:r>
            <w:r w:rsidR="00EF7224">
              <w:rPr>
                <w:noProof/>
                <w:lang w:val="en-US"/>
              </w:rPr>
              <w:t>1</w:t>
            </w:r>
            <w:r>
              <w:fldChar w:fldCharType="end"/>
            </w:r>
            <w:r w:rsidRPr="009241D2">
              <w:rPr>
                <w:lang w:val="en-US"/>
              </w:rPr>
              <w:noBreakHyphen/>
            </w:r>
            <w:r>
              <w:fldChar w:fldCharType="begin"/>
            </w:r>
            <w:r w:rsidRPr="009241D2">
              <w:rPr>
                <w:lang w:val="en-US"/>
              </w:rPr>
              <w:instrText xml:space="preserve"> SEQ Equation \* ARABIC \s 1 </w:instrText>
            </w:r>
            <w:r>
              <w:fldChar w:fldCharType="separate"/>
            </w:r>
            <w:r w:rsidR="00EF7224">
              <w:rPr>
                <w:noProof/>
                <w:lang w:val="en-US"/>
              </w:rPr>
              <w:t>22</w:t>
            </w:r>
            <w:r>
              <w:fldChar w:fldCharType="end"/>
            </w:r>
          </w:p>
        </w:tc>
      </w:tr>
    </w:tbl>
    <w:p w14:paraId="4AA10C88" w14:textId="4B6FF891" w:rsidR="00DE1865" w:rsidRDefault="00E61423" w:rsidP="00CB30D7">
      <w:pPr>
        <w:spacing w:line="360" w:lineRule="auto"/>
        <w:rPr>
          <w:rFonts w:eastAsiaTheme="minorEastAsia"/>
          <w:lang w:val="en-US"/>
        </w:rPr>
      </w:pPr>
      <w:r>
        <w:rPr>
          <w:rFonts w:eastAsiaTheme="minorEastAsia"/>
          <w:lang w:val="en-US"/>
        </w:rPr>
        <w:t xml:space="preserve">The estimation of coefficients </w:t>
      </w:r>
      <w:r w:rsidR="00FA4EAE">
        <w:rPr>
          <w:rFonts w:eastAsiaTheme="minorEastAsia"/>
          <w:lang w:val="en-US"/>
        </w:rPr>
        <w:t xml:space="preserve">is done using </w:t>
      </w:r>
      <w:r w:rsidR="009667FC">
        <w:rPr>
          <w:rFonts w:eastAsiaTheme="minorEastAsia"/>
          <w:lang w:val="en-US"/>
        </w:rPr>
        <w:t>the maximum likelihood estimator (MLE)</w:t>
      </w:r>
      <w:r w:rsidR="00294332">
        <w:rPr>
          <w:rFonts w:eastAsiaTheme="minorEastAsia"/>
          <w:lang w:val="en-US"/>
        </w:rPr>
        <w:t>. The likelihood function describes the joint probability of observing</w:t>
      </w:r>
      <w:r w:rsidR="00027FBB">
        <w:rPr>
          <w:rFonts w:eastAsiaTheme="minorEastAsia"/>
          <w:lang w:val="en-US"/>
        </w:rPr>
        <w:t xml:space="preserve"> all</w:t>
      </w:r>
      <w:r w:rsidR="00294332">
        <w:rPr>
          <w:rFonts w:eastAsiaTheme="minorEastAsia"/>
          <w:lang w:val="en-US"/>
        </w:rPr>
        <w:t xml:space="preserve"> the data</w:t>
      </w:r>
      <w:r w:rsidR="007F6522">
        <w:rPr>
          <w:rFonts w:eastAsiaTheme="minorEastAsia"/>
          <w:lang w:val="en-US"/>
        </w:rPr>
        <w:t xml:space="preserve"> </w:t>
      </w:r>
      <m:oMath>
        <m:r>
          <m:rPr>
            <m:sty m:val="bi"/>
          </m:rPr>
          <w:rPr>
            <w:rFonts w:ascii="Cambria Math" w:eastAsiaTheme="minorEastAsia" w:hAnsi="Cambria Math"/>
            <w:lang w:val="en-US"/>
          </w:rPr>
          <m:t>y</m:t>
        </m:r>
      </m:oMath>
      <w:r w:rsidR="00294332">
        <w:rPr>
          <w:rFonts w:eastAsiaTheme="minorEastAsia"/>
          <w:lang w:val="en-US"/>
        </w:rPr>
        <w:t xml:space="preserve"> given a set of parameters </w:t>
      </w:r>
      <m:oMath>
        <m:r>
          <m:rPr>
            <m:sty m:val="bi"/>
          </m:rPr>
          <w:rPr>
            <w:rFonts w:ascii="Cambria Math" w:eastAsiaTheme="minorEastAsia" w:hAnsi="Cambria Math"/>
            <w:lang w:val="en-US"/>
          </w:rPr>
          <m:t>β</m:t>
        </m:r>
      </m:oMath>
      <w:r w:rsidR="00DE1865">
        <w:rPr>
          <w:rFonts w:eastAsiaTheme="minorEastAsia"/>
          <w:lang w:val="en-US"/>
        </w:rPr>
        <w:t xml:space="preserve"> represented by </w:t>
      </w:r>
    </w:p>
    <w:p w14:paraId="02BA7CE4" w14:textId="45F0F642" w:rsidR="00230BB7" w:rsidRPr="00147220" w:rsidRDefault="00230BB7" w:rsidP="00CB30D7">
      <w:pPr>
        <w:spacing w:line="360" w:lineRule="auto"/>
        <w:rPr>
          <w:rFonts w:eastAsiaTheme="minorEastAsia"/>
          <w:lang w:val="en-US"/>
        </w:rPr>
      </w:pPr>
      <m:oMathPara>
        <m:oMath>
          <m:r>
            <m:rPr>
              <m:scr m:val="script"/>
            </m:rPr>
            <w:rPr>
              <w:rFonts w:ascii="Cambria Math" w:eastAsiaTheme="minorEastAsia" w:hAnsi="Cambria Math"/>
              <w:lang w:val="en-US"/>
            </w:rPr>
            <m:t>L</m:t>
          </m:r>
          <m:d>
            <m:dPr>
              <m:ctrlPr>
                <w:rPr>
                  <w:rFonts w:ascii="Cambria Math" w:eastAsiaTheme="minorEastAsia" w:hAnsi="Cambria Math"/>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e>
          </m:d>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e>
                  <m:r>
                    <m:rPr>
                      <m:sty m:val="bi"/>
                    </m:rPr>
                    <w:rPr>
                      <w:rFonts w:ascii="Cambria Math" w:eastAsiaTheme="minorEastAsia" w:hAnsi="Cambria Math"/>
                      <w:lang w:val="en-US"/>
                    </w:rPr>
                    <m:t>β</m:t>
                  </m:r>
                </m:e>
              </m:d>
              <m:r>
                <w:rPr>
                  <w:rFonts w:ascii="Cambria Math" w:eastAsiaTheme="minorEastAsia" w:hAnsi="Cambria Math"/>
                  <w:lang w:val="en-US"/>
                </w:rPr>
                <m:t xml:space="preserve"> </m:t>
              </m:r>
            </m:e>
          </m:nary>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d>
                    </m:e>
                  </m:func>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e>
          </m:nary>
          <m:r>
            <w:rPr>
              <w:rFonts w:ascii="Cambria Math" w:eastAsiaTheme="minorEastAsia" w:hAnsi="Cambria Math"/>
              <w:lang w:val="en-US"/>
            </w:rPr>
            <m:t>,</m:t>
          </m:r>
        </m:oMath>
      </m:oMathPara>
    </w:p>
    <w:p w14:paraId="7350EC66" w14:textId="0FC5012F" w:rsidR="00147220" w:rsidRDefault="00147220" w:rsidP="00CB30D7">
      <w:pPr>
        <w:spacing w:line="360" w:lineRule="auto"/>
        <w:rPr>
          <w:rFonts w:eastAsiaTheme="minorEastAsia"/>
          <w:lang w:val="en-US"/>
        </w:rPr>
      </w:pPr>
      <w:r>
        <w:rPr>
          <w:rFonts w:eastAsiaTheme="minorEastAsia"/>
          <w:lang w:val="en-US"/>
        </w:rPr>
        <w:t xml:space="preserve">now inserting the expression for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func>
      </m:oMath>
      <w:r w:rsidR="00ED02DC">
        <w:rPr>
          <w:rFonts w:eastAsiaTheme="minorEastAsia"/>
          <w:lang w:val="en-US"/>
        </w:rPr>
        <w:t xml:space="preserve"> from equation </w:t>
      </w:r>
      <w:r w:rsidR="00ED02DC">
        <w:rPr>
          <w:rFonts w:eastAsiaTheme="minorEastAsia"/>
          <w:lang w:val="en-US"/>
        </w:rPr>
        <w:fldChar w:fldCharType="begin"/>
      </w:r>
      <w:r w:rsidR="00ED02DC">
        <w:rPr>
          <w:rFonts w:eastAsiaTheme="minorEastAsia"/>
          <w:lang w:val="en-US"/>
        </w:rPr>
        <w:instrText xml:space="preserve"> REF _Ref99466604 \h </w:instrText>
      </w:r>
      <w:r w:rsidR="00CB30D7">
        <w:rPr>
          <w:rFonts w:eastAsiaTheme="minorEastAsia"/>
          <w:lang w:val="en-US"/>
        </w:rPr>
        <w:instrText xml:space="preserve"> \* MERGEFORMAT </w:instrText>
      </w:r>
      <w:r w:rsidR="00ED02DC">
        <w:rPr>
          <w:rFonts w:eastAsiaTheme="minorEastAsia"/>
          <w:lang w:val="en-US"/>
        </w:rPr>
      </w:r>
      <w:r w:rsidR="00ED02DC">
        <w:rPr>
          <w:rFonts w:eastAsiaTheme="minorEastAsia"/>
          <w:lang w:val="en-US"/>
        </w:rPr>
        <w:fldChar w:fldCharType="separate"/>
      </w:r>
      <w:r w:rsidR="000E19EF" w:rsidRPr="000E19EF">
        <w:rPr>
          <w:noProof/>
          <w:lang w:val="en-US"/>
        </w:rPr>
        <w:t>1</w:t>
      </w:r>
      <w:r w:rsidR="000E19EF" w:rsidRPr="000E19EF">
        <w:rPr>
          <w:noProof/>
          <w:lang w:val="en-US"/>
        </w:rPr>
        <w:noBreakHyphen/>
        <w:t>21</w:t>
      </w:r>
      <w:r w:rsidR="00ED02DC">
        <w:rPr>
          <w:rFonts w:eastAsiaTheme="minorEastAsia"/>
          <w:lang w:val="en-US"/>
        </w:rPr>
        <w:fldChar w:fldCharType="end"/>
      </w:r>
      <w:r w:rsidR="00972B33">
        <w:rPr>
          <w:rFonts w:eastAsiaTheme="minorEastAsia"/>
          <w:lang w:val="en-US"/>
        </w:rPr>
        <w:t xml:space="preserve"> we get </w:t>
      </w:r>
    </w:p>
    <w:p w14:paraId="02D8F98E" w14:textId="4C8169BA" w:rsidR="00972B33" w:rsidRDefault="00972B33" w:rsidP="00CB30D7">
      <w:pPr>
        <w:spacing w:line="360" w:lineRule="auto"/>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d>
                      <m:sSup>
                        <m:sSupPr>
                          <m:ctrlPr>
                            <w:rPr>
                              <w:rFonts w:ascii="Cambria Math" w:eastAsiaTheme="minorEastAsia" w:hAnsi="Cambria Math"/>
                              <w:i/>
                              <w:lang w:val="en-US"/>
                            </w:rPr>
                          </m:ctrlPr>
                        </m:sSupPr>
                        <m:e>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r>
                        <w:rPr>
                          <w:rFonts w:ascii="Cambria Math" w:eastAsiaTheme="minorEastAsia" w:hAnsi="Cambria Math"/>
                          <w:lang w:val="en-US"/>
                        </w:rPr>
                        <m:t xml:space="preserve"> </m:t>
                      </m:r>
                    </m:e>
                  </m:func>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e>
          </m:nary>
        </m:oMath>
      </m:oMathPara>
    </w:p>
    <w:p w14:paraId="32ABEC86" w14:textId="4511FA74" w:rsidR="00AE4506" w:rsidRDefault="00B533AC" w:rsidP="00CB30D7">
      <w:pPr>
        <w:spacing w:line="360" w:lineRule="auto"/>
        <w:jc w:val="both"/>
        <w:rPr>
          <w:rFonts w:eastAsiaTheme="minorEastAsia"/>
          <w:lang w:val="en-US"/>
        </w:rPr>
      </w:pPr>
      <w:r>
        <w:rPr>
          <w:rFonts w:eastAsiaTheme="minorEastAsia"/>
          <w:lang w:val="en-US"/>
        </w:rPr>
        <w:t>It is important to note that the datapoints are assumed independent</w:t>
      </w:r>
      <w:r w:rsidR="00F1118C">
        <w:rPr>
          <w:rFonts w:eastAsiaTheme="minorEastAsia"/>
          <w:lang w:val="en-US"/>
        </w:rPr>
        <w:t xml:space="preserve">, which allows us to use </w:t>
      </w:r>
      <w:r w:rsidR="005659A4">
        <w:rPr>
          <w:rFonts w:eastAsiaTheme="minorEastAsia"/>
          <w:lang w:val="en-US"/>
        </w:rPr>
        <w:t xml:space="preserve">the fact that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⋅P(B)</m:t>
        </m:r>
      </m:oMath>
      <w:r w:rsidR="00EA3385">
        <w:rPr>
          <w:rFonts w:eastAsiaTheme="minorEastAsia"/>
          <w:lang w:val="en-US"/>
        </w:rPr>
        <w:t>.</w:t>
      </w:r>
      <w:r w:rsidR="00CB31BF">
        <w:rPr>
          <w:rFonts w:eastAsiaTheme="minorEastAsia"/>
          <w:lang w:val="en-US"/>
        </w:rPr>
        <w:t xml:space="preserve"> </w:t>
      </w:r>
      <w:r w:rsidR="003B7D4D">
        <w:rPr>
          <w:rFonts w:eastAsiaTheme="minorEastAsia"/>
          <w:lang w:val="en-US"/>
        </w:rPr>
        <w:t xml:space="preserve">Using the log-likelihood allows us to compute the sum </w:t>
      </w:r>
      <w:r w:rsidR="00B23713">
        <w:rPr>
          <w:rFonts w:eastAsiaTheme="minorEastAsia"/>
          <w:lang w:val="en-US"/>
        </w:rPr>
        <w:t>instead</w:t>
      </w:r>
      <w:r w:rsidR="009A1AF6">
        <w:rPr>
          <w:rFonts w:eastAsiaTheme="minorEastAsia"/>
          <w:lang w:val="en-US"/>
        </w:rPr>
        <w:t xml:space="preserve"> </w:t>
      </w:r>
      <w:r w:rsidR="009A1AF6">
        <w:rPr>
          <w:rFonts w:eastAsiaTheme="minorEastAsia"/>
          <w:lang w:val="en-US"/>
        </w:rPr>
        <w:fldChar w:fldCharType="begin"/>
      </w:r>
      <w:r w:rsidR="00911430">
        <w:rPr>
          <w:rFonts w:eastAsiaTheme="minorEastAsia"/>
          <w:lang w:val="en-US"/>
        </w:rPr>
        <w:instrText xml:space="preserve"> ADDIN ZOTERO_ITEM CSL_CITATION {"citationID":"RZJEy8gy","properties":{"formattedCitation":"(Cameron &amp; Trivedi, 2013b)","plainCitation":"(Cameron &amp; Trivedi, 2013b)","dontUpdate":true,"noteIndex":0},"citationItems":[{"id":299,"uris":["http://zotero.org/users/9228513/items/4WADJMEP"],"itemData":{"id":299,"type":"chapter","abstract":"INTRODUCTIONThis chapter presents the general modeling approaches most often used in count data analysis – likelihood-based, generalized linear models, and moment-based. Statistical inference for these nonlinear regression models is based on asymptotic theory, which is also summarized.The models and results vary according to the strength of the distributional assumptions made. Likelihood-based models and the associated maximum likelihood estimator require complete specification of the distribution. Statistical inference is usually performed under the assumption that the distribution is correctly specified.A less parametric analysis assumes that some aspects of the distribution of the dependent variable are correctly specified, whereas others are not specified or, if they are specified, are potentially misspecified. For count data models, considerable emphasis has been placed on analysis based on the assumption of correct specification of the conditional mean or of correct specification of both the conditional mean and the conditional variance. This is a nonlinear generalization of the linear regression model, in which consistency requires correct specification of the mean and efficient estimation requires correct specification of the mean and variance. It is a special case of the class of generalized linear models that is widely used in the statistics literature. Estimators for generalized linear models coincide with maximum likelihood estimators if the specified density is in the linear exponential family. But even then the analytical distribution of the same estimator can differ across the two approaches if different second moment assumptions are made.","collection-title":"Econometric Society Monographs","container-title":"Regression Analysis of Count Data","edition":"2","event-place":"Cambridge","ISBN":"978-1-107-01416-9","note":"DOI: 10.1017/CBO9781139013567.005","page":"21-68","publisher":"Cambridge University Press","publisher-place":"Cambridge","source":"Cambridge University Press","title":"Model Specification and Estimation","URL":"https://www.cambridge.org/core/books/regression-analysis-of-count-data/model-specification-and-estimation/09C6A4B16F84FEC014E8DDF8FC727989","editor":[{"family":"Cameron","given":"A. Colin"},{"family":"Trivedi","given":"Pravin K."}],"accessed":{"date-parts":[["2022",3,29]]},"issued":{"date-parts":[["2013"]]}}}],"schema":"https://github.com/citation-style-language/schema/raw/master/csl-citation.json"} </w:instrText>
      </w:r>
      <w:r w:rsidR="009A1AF6">
        <w:rPr>
          <w:rFonts w:eastAsiaTheme="minorEastAsia"/>
          <w:lang w:val="en-US"/>
        </w:rPr>
        <w:fldChar w:fldCharType="separate"/>
      </w:r>
      <w:r w:rsidR="00FD62D6" w:rsidRPr="00FD62D6">
        <w:rPr>
          <w:rFonts w:cs="Times New Roman"/>
          <w:lang w:val="en-US"/>
        </w:rPr>
        <w:t>(Cameron &amp; Trivedi, 2013b</w:t>
      </w:r>
      <w:r w:rsidR="00FD62D6">
        <w:rPr>
          <w:rFonts w:cs="Times New Roman"/>
          <w:lang w:val="en-US"/>
        </w:rPr>
        <w:t>, p.23</w:t>
      </w:r>
      <w:r w:rsidR="00FD62D6" w:rsidRPr="00FD62D6">
        <w:rPr>
          <w:rFonts w:cs="Times New Roman"/>
          <w:lang w:val="en-US"/>
        </w:rPr>
        <w:t>)</w:t>
      </w:r>
      <w:r w:rsidR="009A1AF6">
        <w:rPr>
          <w:rFonts w:eastAsiaTheme="minorEastAsia"/>
          <w:lang w:val="en-US"/>
        </w:rPr>
        <w:fldChar w:fldCharType="end"/>
      </w:r>
    </w:p>
    <w:p w14:paraId="4ADC6258" w14:textId="1194BB56" w:rsidR="00B23713" w:rsidRPr="00606420" w:rsidRDefault="00FE17CB" w:rsidP="00CB30D7">
      <w:pPr>
        <w:spacing w:line="360" w:lineRule="auto"/>
        <w:jc w:val="both"/>
        <w:rPr>
          <w:rFonts w:eastAsiaTheme="minorEastAsia"/>
          <w:lang w:val="en-US"/>
        </w:rPr>
      </w:pPr>
      <m:oMathPara>
        <m:oMath>
          <m:func>
            <m:funcPr>
              <m:ctrlPr>
                <w:rPr>
                  <w:rFonts w:ascii="Cambria Math" w:eastAsiaTheme="minorEastAsia" w:hAnsi="Cambria Math"/>
                  <w:lang w:val="en-US"/>
                </w:rPr>
              </m:ctrlPr>
            </m:funcPr>
            <m:fName>
              <m:r>
                <m:rPr>
                  <m:sty m:val="p"/>
                </m:rPr>
                <w:rPr>
                  <w:rFonts w:ascii="Cambria Math" w:eastAsiaTheme="minorEastAsia" w:hAnsi="Cambria Math"/>
                  <w:lang w:val="en-US"/>
                </w:rPr>
                <m:t>log</m:t>
              </m:r>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m:rPr>
                      <m:sty m:val="bi"/>
                    </m:rPr>
                    <w:rPr>
                      <w:rFonts w:ascii="Cambria Math" w:eastAsiaTheme="minorEastAsia" w:hAnsi="Cambria Math"/>
                      <w:lang w:val="en-US"/>
                    </w:rPr>
                    <m:t>β</m:t>
                  </m:r>
                </m:e>
              </m:d>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sup>
                  </m:sSup>
                  <m:r>
                    <w:rPr>
                      <w:rFonts w:ascii="Cambria Math" w:eastAsiaTheme="minorEastAsia" w:hAnsi="Cambria Math"/>
                      <w:lang w:val="en-US"/>
                    </w:rPr>
                    <m:t>+</m:t>
                  </m:r>
                  <m:sSubSup>
                    <m:sSubSupPr>
                      <m:ctrlPr>
                        <w:rPr>
                          <w:rFonts w:ascii="Cambria Math" w:eastAsiaTheme="minorEastAsia" w:hAnsi="Cambria Math"/>
                          <w:b/>
                          <w:bCs/>
                          <w:i/>
                          <w:lang w:val="en-US"/>
                        </w:rPr>
                      </m:ctrlPr>
                    </m:sSubSup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m:rPr>
                          <m:sty m:val="bi"/>
                        </m:rPr>
                        <w:rPr>
                          <w:rFonts w:ascii="Cambria Math" w:eastAsiaTheme="minorEastAsia" w:hAnsi="Cambria Math"/>
                          <w:lang w:val="en-US"/>
                        </w:rPr>
                        <m:t>x</m:t>
                      </m:r>
                      <m:ctrlPr>
                        <w:rPr>
                          <w:rFonts w:ascii="Cambria Math" w:eastAsiaTheme="minorEastAsia" w:hAnsi="Cambria Math"/>
                          <w:i/>
                          <w:lang w:val="en-US"/>
                        </w:rPr>
                      </m:ctrlP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ctrlPr>
                        <w:rPr>
                          <w:rFonts w:ascii="Cambria Math" w:eastAsiaTheme="minorEastAsia" w:hAnsi="Cambria Math"/>
                          <w:b/>
                          <w:bCs/>
                          <w:i/>
                          <w:lang w:val="en-US"/>
                        </w:rPr>
                      </m:ctrlPr>
                    </m:fName>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e>
                  </m:func>
                  <m:r>
                    <w:rPr>
                      <w:rFonts w:ascii="Cambria Math" w:eastAsiaTheme="minorEastAsia" w:hAnsi="Cambria Math"/>
                      <w:lang w:val="en-US"/>
                    </w:rPr>
                    <m:t xml:space="preserve"> .</m:t>
                  </m:r>
                </m:e>
              </m:nary>
            </m:e>
          </m:func>
        </m:oMath>
      </m:oMathPara>
    </w:p>
    <w:p w14:paraId="221F7373" w14:textId="2CB58836" w:rsidR="00AE4506" w:rsidRPr="00CE7CDB" w:rsidRDefault="0093193D" w:rsidP="00CB30D7">
      <w:pPr>
        <w:spacing w:line="360" w:lineRule="auto"/>
        <w:rPr>
          <w:rFonts w:eastAsiaTheme="minorEastAsia"/>
          <w:lang w:val="en-US"/>
        </w:rPr>
      </w:pPr>
      <w:r>
        <w:rPr>
          <w:rFonts w:eastAsiaTheme="minorEastAsia"/>
          <w:lang w:val="en-US"/>
        </w:rPr>
        <w:t xml:space="preserve">Differentiating </w:t>
      </w:r>
      <w:proofErr w:type="spellStart"/>
      <w:r>
        <w:rPr>
          <w:rFonts w:eastAsiaTheme="minorEastAsia"/>
          <w:lang w:val="en-US"/>
        </w:rPr>
        <w:t>w.r.t.</w:t>
      </w:r>
      <w:proofErr w:type="spellEnd"/>
      <w:r>
        <w:rPr>
          <w:rFonts w:eastAsiaTheme="minorEastAsia"/>
          <w:lang w:val="en-US"/>
        </w:rPr>
        <w:t xml:space="preserve"> </w:t>
      </w:r>
      <m:oMath>
        <m:r>
          <m:rPr>
            <m:sty m:val="bi"/>
          </m:rPr>
          <w:rPr>
            <w:rFonts w:ascii="Cambria Math" w:eastAsiaTheme="minorEastAsia" w:hAnsi="Cambria Math"/>
            <w:lang w:val="en-US"/>
          </w:rPr>
          <m:t>β</m:t>
        </m:r>
      </m:oMath>
      <w:r w:rsidR="00CE7CDB">
        <w:rPr>
          <w:rFonts w:eastAsiaTheme="minorEastAsia"/>
          <w:b/>
          <w:bCs/>
          <w:lang w:val="en-US"/>
        </w:rPr>
        <w:t xml:space="preserve"> </w:t>
      </w:r>
      <w:r w:rsidR="00CE7CDB">
        <w:rPr>
          <w:rFonts w:eastAsiaTheme="minorEastAsia"/>
          <w:lang w:val="en-US"/>
        </w:rPr>
        <w:t>and setting the expression equal to zero we get</w:t>
      </w:r>
    </w:p>
    <w:p w14:paraId="2B891A02" w14:textId="7F87AFE4" w:rsidR="00DC76CD" w:rsidRPr="00DC76CD" w:rsidRDefault="00FE17CB" w:rsidP="00CB30D7">
      <w:pPr>
        <w:spacing w:line="360" w:lineRule="auto"/>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d>
              <m:sSub>
                <m:sSubPr>
                  <m:ctrlPr>
                    <w:rPr>
                      <w:rFonts w:ascii="Cambria Math" w:eastAsiaTheme="minorEastAsia" w:hAnsi="Cambria Math"/>
                      <w:b/>
                      <w:bCs/>
                      <w:i/>
                      <w:lang w:val="en-US"/>
                    </w:rPr>
                  </m:ctrlPr>
                </m:sSub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Sub>
              <m:r>
                <w:rPr>
                  <w:rFonts w:ascii="Cambria Math" w:eastAsiaTheme="minorEastAsia" w:hAnsi="Cambria Math"/>
                  <w:lang w:val="en-US"/>
                </w:rPr>
                <m:t xml:space="preserve"> =0 . </m:t>
              </m:r>
            </m:e>
          </m:nary>
        </m:oMath>
      </m:oMathPara>
    </w:p>
    <w:p w14:paraId="61E7F1F3" w14:textId="73C9EC6C" w:rsidR="00521603" w:rsidRDefault="005E752F" w:rsidP="00CB30D7">
      <w:pPr>
        <w:spacing w:line="360" w:lineRule="auto"/>
        <w:rPr>
          <w:rFonts w:eastAsiaTheme="minorEastAsia"/>
          <w:lang w:val="en-US"/>
        </w:rPr>
      </w:pPr>
      <w:r>
        <w:rPr>
          <w:rFonts w:eastAsiaTheme="minorEastAsia"/>
          <w:lang w:val="en-US"/>
        </w:rPr>
        <w:t xml:space="preserve">We want to minimize the difference between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A21ABA">
        <w:rPr>
          <w:rFonts w:eastAsiaTheme="minorEastAsia"/>
          <w:lang w:val="en-US"/>
        </w:rPr>
        <w:t xml:space="preserve"> and </w:t>
      </w:r>
      <m:oMath>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oMath>
      <w:r w:rsidR="00073FA5">
        <w:rPr>
          <w:rFonts w:eastAsiaTheme="minorEastAsia"/>
          <w:lang w:val="en-US"/>
        </w:rPr>
        <w:t xml:space="preserve"> to maximize the log-likelihood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m:rPr>
                <m:scr m:val="script"/>
              </m:rPr>
              <w:rPr>
                <w:rFonts w:ascii="Cambria Math" w:eastAsiaTheme="minorEastAsia" w:hAnsi="Cambria Math"/>
                <w:lang w:val="en-US"/>
              </w:rPr>
              <m:t>L (</m:t>
            </m:r>
            <m:r>
              <m:rPr>
                <m:sty m:val="bi"/>
              </m:rPr>
              <w:rPr>
                <w:rFonts w:ascii="Cambria Math" w:eastAsiaTheme="minorEastAsia" w:hAnsi="Cambria Math"/>
                <w:lang w:val="en-US"/>
              </w:rPr>
              <m:t>β</m:t>
            </m:r>
            <m:r>
              <w:rPr>
                <w:rFonts w:ascii="Cambria Math" w:eastAsiaTheme="minorEastAsia" w:hAnsi="Cambria Math"/>
                <w:lang w:val="en-US"/>
              </w:rPr>
              <m:t>)</m:t>
            </m:r>
          </m:e>
        </m:func>
      </m:oMath>
      <w:r w:rsidR="00A35F7A">
        <w:rPr>
          <w:rFonts w:eastAsiaTheme="minorEastAsia"/>
          <w:lang w:val="en-US"/>
        </w:rPr>
        <w:t xml:space="preserve">. </w:t>
      </w:r>
      <w:r w:rsidR="00D94606">
        <w:rPr>
          <w:rFonts w:eastAsiaTheme="minorEastAsia"/>
          <w:lang w:val="en-US"/>
        </w:rPr>
        <w:t xml:space="preserve">The equation does not have a closed form solution and an iteration </w:t>
      </w:r>
      <w:r w:rsidR="00D0714B">
        <w:rPr>
          <w:rFonts w:eastAsiaTheme="minorEastAsia"/>
          <w:lang w:val="en-US"/>
        </w:rPr>
        <w:t xml:space="preserve">method is needed to find the best fitting set of parameters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oMath>
      <w:r w:rsidR="00023079">
        <w:rPr>
          <w:rFonts w:eastAsiaTheme="minorEastAsia"/>
          <w:lang w:val="en-US"/>
        </w:rPr>
        <w:t xml:space="preserve">. </w:t>
      </w:r>
      <w:r w:rsidR="00023079">
        <w:rPr>
          <w:rFonts w:eastAsiaTheme="minorEastAsia"/>
          <w:b/>
          <w:bCs/>
          <w:lang w:val="en-US"/>
        </w:rPr>
        <w:t xml:space="preserve"> </w:t>
      </w:r>
      <w:r w:rsidR="00A746B0">
        <w:rPr>
          <w:rFonts w:eastAsiaTheme="minorEastAsia"/>
          <w:lang w:val="en-US"/>
        </w:rPr>
        <w:t xml:space="preserve">Methods such as the ones described in </w:t>
      </w:r>
      <w:r w:rsidR="00A746B0">
        <w:rPr>
          <w:rFonts w:eastAsiaTheme="minorEastAsia"/>
          <w:lang w:val="en-US"/>
        </w:rPr>
        <w:fldChar w:fldCharType="begin"/>
      </w:r>
      <w:r w:rsidR="00A746B0">
        <w:rPr>
          <w:rFonts w:eastAsiaTheme="minorEastAsia"/>
          <w:lang w:val="en-US"/>
        </w:rPr>
        <w:instrText xml:space="preserve"> REF _Ref98754619 \r \h </w:instrText>
      </w:r>
      <w:r w:rsidR="00CB30D7">
        <w:rPr>
          <w:rFonts w:eastAsiaTheme="minorEastAsia"/>
          <w:lang w:val="en-US"/>
        </w:rPr>
        <w:instrText xml:space="preserve"> \* MERGEFORMAT </w:instrText>
      </w:r>
      <w:r w:rsidR="00A746B0">
        <w:rPr>
          <w:rFonts w:eastAsiaTheme="minorEastAsia"/>
          <w:lang w:val="en-US"/>
        </w:rPr>
      </w:r>
      <w:r w:rsidR="00A746B0">
        <w:rPr>
          <w:rFonts w:eastAsiaTheme="minorEastAsia"/>
          <w:lang w:val="en-US"/>
        </w:rPr>
        <w:fldChar w:fldCharType="separate"/>
      </w:r>
      <w:r w:rsidR="000E19EF">
        <w:rPr>
          <w:rFonts w:eastAsiaTheme="minorEastAsia"/>
          <w:lang w:val="en-US"/>
        </w:rPr>
        <w:t>1.6.1</w:t>
      </w:r>
      <w:r w:rsidR="00A746B0">
        <w:rPr>
          <w:rFonts w:eastAsiaTheme="minorEastAsia"/>
          <w:lang w:val="en-US"/>
        </w:rPr>
        <w:fldChar w:fldCharType="end"/>
      </w:r>
      <w:r w:rsidR="00A746B0">
        <w:rPr>
          <w:rFonts w:eastAsiaTheme="minorEastAsia"/>
          <w:lang w:val="en-US"/>
        </w:rPr>
        <w:t xml:space="preserve"> can be used</w:t>
      </w:r>
      <w:r w:rsidR="00B93165">
        <w:rPr>
          <w:rFonts w:eastAsiaTheme="minorEastAsia"/>
          <w:lang w:val="en-US"/>
        </w:rPr>
        <w:t xml:space="preserve">. </w:t>
      </w:r>
    </w:p>
    <w:p w14:paraId="1F96EB6E" w14:textId="7D1BB0BD" w:rsidR="000E7AFD" w:rsidRDefault="000E7AFD" w:rsidP="000E7AFD">
      <w:pPr>
        <w:pStyle w:val="Heading3"/>
        <w:rPr>
          <w:rFonts w:eastAsiaTheme="minorEastAsia"/>
          <w:lang w:val="en-US"/>
        </w:rPr>
      </w:pPr>
      <w:bookmarkStart w:id="85" w:name="_Toc103247144"/>
      <w:r>
        <w:rPr>
          <w:rFonts w:eastAsiaTheme="minorEastAsia"/>
          <w:lang w:val="en-US"/>
        </w:rPr>
        <w:t>Confidence interval</w:t>
      </w:r>
      <w:bookmarkEnd w:id="85"/>
    </w:p>
    <w:p w14:paraId="001662E9" w14:textId="5985BA0A" w:rsidR="000E7AFD" w:rsidRDefault="000E7AFD" w:rsidP="000E7AFD">
      <w:pPr>
        <w:rPr>
          <w:rFonts w:eastAsiaTheme="minorEastAsia"/>
          <w:lang w:val="en-US"/>
        </w:rPr>
      </w:pPr>
      <w:r>
        <w:rPr>
          <w:rFonts w:eastAsiaTheme="minorEastAsia"/>
          <w:lang w:val="en-US"/>
        </w:rPr>
        <w:t>A confidence interval for e.g., 95% confidence claims that the true population mean will be within the limits of the confidence interval 95% of the times a sample mean is measured</w:t>
      </w:r>
      <w:r w:rsidR="008F6C8C">
        <w:rPr>
          <w:rFonts w:eastAsiaTheme="minorEastAsia"/>
          <w:lang w:val="en-US"/>
        </w:rPr>
        <w:t xml:space="preserve"> </w:t>
      </w:r>
      <w:r w:rsidR="001517E0">
        <w:rPr>
          <w:rFonts w:eastAsiaTheme="minorEastAsia"/>
          <w:lang w:val="en-US"/>
        </w:rPr>
        <w:fldChar w:fldCharType="begin"/>
      </w:r>
      <w:r w:rsidR="00DB5DC9">
        <w:rPr>
          <w:rFonts w:eastAsiaTheme="minorEastAsia"/>
          <w:lang w:val="en-US"/>
        </w:rPr>
        <w:instrText xml:space="preserve"> ADDIN ZOTERO_ITEM CSL_CITATION {"citationID":"MwigjoDh","properties":{"formattedCitation":"(James et al., 2013)","plainCitation":"(James et al., 2013)","dontUpdate":true,"noteIndex":0},"citationItems":[{"id":524,"uris":["http://zotero.org/users/9228513/items/GFMYA877"],"itemData":{"id":524,"type":"book","call-number":"QA276 .I585 2013","collection-number":"103","collection-title":"Springer texts in statistics","event-place":"New York","ISBN":"978-1-4614-7137-0","note":"OCLC: ocn828488009","number-of-pages":"426","publisher":"Springer","publisher-place":"New York","source":"Library of Congress ISBN","title":"An introduction to statistical learning: with applications in R","title-short":"An introduction to statistical learning","editor":[{"family":"James","given":"Gareth"},{"family":"Witten","given":"Daniela"},{"family":"Hastie","given":"Trevor"},{"family":"Tibshirani","given":"Robert"}],"issued":{"date-parts":[["2013"]]}}}],"schema":"https://github.com/citation-style-language/schema/raw/master/csl-citation.json"} </w:instrText>
      </w:r>
      <w:r w:rsidR="001517E0">
        <w:rPr>
          <w:rFonts w:eastAsiaTheme="minorEastAsia"/>
          <w:lang w:val="en-US"/>
        </w:rPr>
        <w:fldChar w:fldCharType="separate"/>
      </w:r>
      <w:r w:rsidR="001517E0" w:rsidRPr="00033843">
        <w:rPr>
          <w:rFonts w:cs="Times New Roman"/>
          <w:lang w:val="en-US"/>
        </w:rPr>
        <w:t>(James et al., 2013</w:t>
      </w:r>
      <w:r w:rsidR="00033843">
        <w:rPr>
          <w:rFonts w:cs="Times New Roman"/>
          <w:lang w:val="en-US"/>
        </w:rPr>
        <w:t>, p.66</w:t>
      </w:r>
      <w:r w:rsidR="001517E0" w:rsidRPr="00033843">
        <w:rPr>
          <w:rFonts w:cs="Times New Roman"/>
          <w:lang w:val="en-US"/>
        </w:rPr>
        <w:t>)</w:t>
      </w:r>
      <w:r w:rsidR="001517E0">
        <w:rPr>
          <w:rFonts w:eastAsiaTheme="minorEastAsia"/>
          <w:lang w:val="en-US"/>
        </w:rPr>
        <w:fldChar w:fldCharType="end"/>
      </w:r>
      <w:r>
        <w:rPr>
          <w:rFonts w:eastAsiaTheme="minorEastAsia"/>
          <w:lang w:val="en-US"/>
        </w:rPr>
        <w:t xml:space="preserve">. For a general mean value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sidR="003D07F7">
        <w:rPr>
          <w:rFonts w:eastAsiaTheme="minorEastAsia"/>
          <w:lang w:val="en-US"/>
        </w:rPr>
        <w:t xml:space="preserve"> with unknown population mean</w:t>
      </w:r>
      <w:r>
        <w:rPr>
          <w:rFonts w:eastAsiaTheme="minorEastAsia"/>
          <w:lang w:val="en-US"/>
        </w:rPr>
        <w:t xml:space="preserve">, the confidence interval is found using the formula </w:t>
      </w:r>
    </w:p>
    <w:p w14:paraId="75DD3DF6" w14:textId="77777777" w:rsidR="000E7AFD" w:rsidRDefault="00FE17CB" w:rsidP="000E7AFD">
      <w:pPr>
        <w:jc w:val="center"/>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 xml:space="preserve">X </m:t>
              </m:r>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f>
            <m:fPr>
              <m:ctrlPr>
                <w:rPr>
                  <w:rFonts w:ascii="Cambria Math" w:eastAsiaTheme="minorEastAsia" w:hAnsi="Cambria Math"/>
                  <w:i/>
                  <w:lang w:val="en-US"/>
                </w:rPr>
              </m:ctrlPr>
            </m:fPr>
            <m:num>
              <m:r>
                <w:rPr>
                  <w:rFonts w:ascii="Cambria Math" w:eastAsiaTheme="minorEastAsia" w:hAnsi="Cambria Math"/>
                  <w:lang w:val="en-US"/>
                </w:rPr>
                <m:t>σ</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n</m:t>
                  </m:r>
                </m:e>
              </m:rad>
            </m:den>
          </m:f>
          <m:r>
            <w:rPr>
              <w:rFonts w:ascii="Cambria Math" w:eastAsiaTheme="minorEastAsia" w:hAnsi="Cambria Math"/>
              <w:lang w:val="en-US"/>
            </w:rPr>
            <m:t xml:space="preserve"> ,</m:t>
          </m:r>
        </m:oMath>
      </m:oMathPara>
    </w:p>
    <w:p w14:paraId="1807D8D7" w14:textId="439F04D9" w:rsidR="000E7AFD" w:rsidRPr="000E7AFD" w:rsidRDefault="000E7AFD" w:rsidP="000E7AFD">
      <w:pPr>
        <w:rPr>
          <w:lang w:val="en-US"/>
        </w:rPr>
      </w:pPr>
      <w:r>
        <w:rPr>
          <w:rFonts w:eastAsiaTheme="minorEastAsia"/>
          <w:lang w:val="en-US"/>
        </w:rPr>
        <w:t xml:space="preserve">if the t distribution has a mean of </w:t>
      </w:r>
      <m:oMath>
        <m:r>
          <w:rPr>
            <w:rFonts w:ascii="Cambria Math" w:eastAsiaTheme="minorEastAsia" w:hAnsi="Cambria Math"/>
            <w:lang w:val="en-US"/>
          </w:rPr>
          <m:t>μ</m:t>
        </m:r>
      </m:oMath>
      <w:r>
        <w:rPr>
          <w:rFonts w:eastAsiaTheme="minorEastAsia"/>
          <w:lang w:val="en-US"/>
        </w:rPr>
        <w:t xml:space="preserve">, then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oMath>
      <w:r>
        <w:rPr>
          <w:rFonts w:eastAsiaTheme="minorEastAsia"/>
          <w:lang w:val="en-US"/>
        </w:rPr>
        <w:t xml:space="preserve"> is the number of standard deviations out from </w:t>
      </w:r>
      <m:oMath>
        <m:r>
          <w:rPr>
            <w:rFonts w:ascii="Cambria Math" w:eastAsiaTheme="minorEastAsia" w:hAnsi="Cambria Math"/>
            <w:lang w:val="en-US"/>
          </w:rPr>
          <m:t>μ</m:t>
        </m:r>
      </m:oMath>
      <w:r>
        <w:rPr>
          <w:rFonts w:eastAsiaTheme="minorEastAsia"/>
          <w:lang w:val="en-US"/>
        </w:rPr>
        <w:t xml:space="preserve"> in both directions that encapsulates the allowed variations of </w:t>
      </w:r>
      <m:oMath>
        <m:r>
          <w:rPr>
            <w:rFonts w:ascii="Cambria Math" w:eastAsiaTheme="minorEastAsia" w:hAnsi="Cambria Math"/>
            <w:lang w:val="en-US"/>
          </w:rPr>
          <m:t>μ</m:t>
        </m:r>
      </m:oMath>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oMath>
      <w:r>
        <w:rPr>
          <w:rFonts w:eastAsiaTheme="minorEastAsia"/>
          <w:lang w:val="en-US"/>
        </w:rPr>
        <w:t xml:space="preserve"> is the standard deviation of the mean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Pr>
          <w:rFonts w:eastAsiaTheme="minorEastAsia"/>
          <w:lang w:val="en-US"/>
        </w:rPr>
        <w:t xml:space="preserve">.  </w:t>
      </w:r>
    </w:p>
    <w:p w14:paraId="384E4A1C" w14:textId="2D59543E" w:rsidR="00FC6407" w:rsidRDefault="006A7EC4" w:rsidP="00CB30D7">
      <w:pPr>
        <w:pStyle w:val="Heading2"/>
        <w:spacing w:line="360" w:lineRule="auto"/>
        <w:rPr>
          <w:rFonts w:eastAsiaTheme="minorEastAsia"/>
          <w:lang w:val="en-US"/>
        </w:rPr>
      </w:pPr>
      <w:bookmarkStart w:id="86" w:name="_Ref99107553"/>
      <w:bookmarkStart w:id="87" w:name="_Toc103247145"/>
      <w:r>
        <w:rPr>
          <w:rFonts w:eastAsiaTheme="minorEastAsia"/>
          <w:lang w:val="en-US"/>
        </w:rPr>
        <w:t>Radiobiology</w:t>
      </w:r>
      <w:bookmarkEnd w:id="86"/>
      <w:bookmarkEnd w:id="87"/>
    </w:p>
    <w:p w14:paraId="6A8F24B2" w14:textId="09ECB10A" w:rsidR="00470892" w:rsidRDefault="002A1DED" w:rsidP="00CB30D7">
      <w:pPr>
        <w:spacing w:line="360" w:lineRule="auto"/>
        <w:rPr>
          <w:lang w:val="en-US"/>
        </w:rPr>
      </w:pPr>
      <w:commentRangeStart w:id="88"/>
      <w:r>
        <w:rPr>
          <w:lang w:val="en-US"/>
        </w:rPr>
        <w:t xml:space="preserve">Cells are </w:t>
      </w:r>
      <w:r w:rsidR="00BF0C52">
        <w:rPr>
          <w:lang w:val="en-US"/>
        </w:rPr>
        <w:t xml:space="preserve">the building blocks of </w:t>
      </w:r>
      <w:r w:rsidR="00753D5F">
        <w:rPr>
          <w:lang w:val="en-US"/>
        </w:rPr>
        <w:t>all living things</w:t>
      </w:r>
      <w:r w:rsidR="00F7686B">
        <w:rPr>
          <w:lang w:val="en-US"/>
        </w:rPr>
        <w:t>.</w:t>
      </w:r>
      <w:r w:rsidR="005A4B81">
        <w:rPr>
          <w:lang w:val="en-US"/>
        </w:rPr>
        <w:t xml:space="preserve"> A</w:t>
      </w:r>
      <w:r w:rsidR="00DE0096">
        <w:rPr>
          <w:lang w:val="en-US"/>
        </w:rPr>
        <w:t>nimals</w:t>
      </w:r>
      <w:r w:rsidR="00C641EF">
        <w:rPr>
          <w:lang w:val="en-US"/>
        </w:rPr>
        <w:t xml:space="preserve"> are made from </w:t>
      </w:r>
      <w:r w:rsidR="00C27D97">
        <w:rPr>
          <w:lang w:val="en-US"/>
        </w:rPr>
        <w:t>eukaryotic</w:t>
      </w:r>
      <w:r w:rsidR="00C641EF">
        <w:rPr>
          <w:lang w:val="en-US"/>
        </w:rPr>
        <w:t xml:space="preserve"> cells</w:t>
      </w:r>
      <w:r w:rsidR="00C27D97">
        <w:rPr>
          <w:lang w:val="en-US"/>
        </w:rPr>
        <w:t xml:space="preserve">, which </w:t>
      </w:r>
      <w:r w:rsidR="00DE0096">
        <w:rPr>
          <w:lang w:val="en-US"/>
        </w:rPr>
        <w:t>contain a nucleus</w:t>
      </w:r>
      <w:r w:rsidR="00191075">
        <w:rPr>
          <w:lang w:val="en-US"/>
        </w:rPr>
        <w:t>.</w:t>
      </w:r>
      <w:r w:rsidR="000A33FC">
        <w:rPr>
          <w:lang w:val="en-US"/>
        </w:rPr>
        <w:t xml:space="preserve"> </w:t>
      </w:r>
      <w:r w:rsidR="00191075">
        <w:rPr>
          <w:lang w:val="en-US"/>
        </w:rPr>
        <w:t>T</w:t>
      </w:r>
      <w:r w:rsidR="000A33FC">
        <w:rPr>
          <w:lang w:val="en-US"/>
        </w:rPr>
        <w:t xml:space="preserve">he purpose of a cell is converting </w:t>
      </w:r>
      <w:r w:rsidR="00F66824">
        <w:rPr>
          <w:lang w:val="en-US"/>
        </w:rPr>
        <w:t>consume</w:t>
      </w:r>
      <w:r w:rsidR="007072E4">
        <w:rPr>
          <w:lang w:val="en-US"/>
        </w:rPr>
        <w:t>d nutrients</w:t>
      </w:r>
      <w:r w:rsidR="00F66824">
        <w:rPr>
          <w:lang w:val="en-US"/>
        </w:rPr>
        <w:t xml:space="preserve"> into energy</w:t>
      </w:r>
      <w:r w:rsidR="00297F03">
        <w:rPr>
          <w:lang w:val="en-US"/>
        </w:rPr>
        <w:t xml:space="preserve"> needed</w:t>
      </w:r>
      <w:r w:rsidR="00F66824">
        <w:rPr>
          <w:lang w:val="en-US"/>
        </w:rPr>
        <w:t xml:space="preserve"> </w:t>
      </w:r>
      <w:r w:rsidR="00324111">
        <w:rPr>
          <w:lang w:val="en-US"/>
        </w:rPr>
        <w:t>to perform a task.</w:t>
      </w:r>
      <w:r w:rsidR="00E06DCC">
        <w:rPr>
          <w:lang w:val="en-US"/>
        </w:rPr>
        <w:t xml:space="preserve"> </w:t>
      </w:r>
      <w:r w:rsidR="00A33116">
        <w:rPr>
          <w:lang w:val="en-US"/>
        </w:rPr>
        <w:t xml:space="preserve">Such tasks might be to provide structure </w:t>
      </w:r>
      <w:r w:rsidR="00B540D5">
        <w:rPr>
          <w:lang w:val="en-US"/>
        </w:rPr>
        <w:t xml:space="preserve">(bone </w:t>
      </w:r>
      <w:r w:rsidR="000A0861">
        <w:rPr>
          <w:lang w:val="en-US"/>
        </w:rPr>
        <w:t>cells</w:t>
      </w:r>
      <w:r w:rsidR="00D76032">
        <w:rPr>
          <w:lang w:val="en-US"/>
        </w:rPr>
        <w:t>, muscle cells</w:t>
      </w:r>
      <w:r w:rsidR="00B540D5">
        <w:rPr>
          <w:lang w:val="en-US"/>
        </w:rPr>
        <w:t>)</w:t>
      </w:r>
      <w:r w:rsidR="000A0861">
        <w:rPr>
          <w:lang w:val="en-US"/>
        </w:rPr>
        <w:t xml:space="preserve">, </w:t>
      </w:r>
      <w:r w:rsidR="0072401F">
        <w:rPr>
          <w:lang w:val="en-US"/>
        </w:rPr>
        <w:t xml:space="preserve">sensory signaling (nerve cells) or </w:t>
      </w:r>
      <w:r w:rsidR="00960C8E">
        <w:rPr>
          <w:lang w:val="en-US"/>
        </w:rPr>
        <w:t>transportati</w:t>
      </w:r>
      <w:r w:rsidR="00E62B51">
        <w:rPr>
          <w:lang w:val="en-US"/>
        </w:rPr>
        <w:t>on (blood cells)</w:t>
      </w:r>
      <w:r w:rsidR="00437B76">
        <w:rPr>
          <w:lang w:val="en-US"/>
        </w:rPr>
        <w:t>.</w:t>
      </w:r>
      <w:r w:rsidR="00297F03">
        <w:rPr>
          <w:lang w:val="en-US"/>
        </w:rPr>
        <w:t xml:space="preserve"> These cells are highly specialized and</w:t>
      </w:r>
      <w:r w:rsidR="004F318D">
        <w:rPr>
          <w:lang w:val="en-US"/>
        </w:rPr>
        <w:t xml:space="preserve"> stem from an </w:t>
      </w:r>
      <w:r w:rsidR="00E1368E">
        <w:rPr>
          <w:lang w:val="en-US"/>
        </w:rPr>
        <w:t>unspecialized cell (stem cell)</w:t>
      </w:r>
      <w:r w:rsidR="004600C6">
        <w:rPr>
          <w:lang w:val="en-US"/>
        </w:rPr>
        <w:t xml:space="preserve"> that </w:t>
      </w:r>
      <w:r w:rsidR="00386440">
        <w:rPr>
          <w:lang w:val="en-US"/>
        </w:rPr>
        <w:t xml:space="preserve">have finished their chain of cell divisions. </w:t>
      </w:r>
      <w:r w:rsidR="00470892">
        <w:rPr>
          <w:lang w:val="en-US"/>
        </w:rPr>
        <w:br/>
      </w:r>
      <w:r w:rsidR="000D154F">
        <w:rPr>
          <w:lang w:val="en-US"/>
        </w:rPr>
        <w:t xml:space="preserve">The process of cell division (proliferation) is </w:t>
      </w:r>
      <w:r w:rsidR="00DE7FEC">
        <w:rPr>
          <w:lang w:val="en-US"/>
        </w:rPr>
        <w:t>sensitive</w:t>
      </w:r>
      <w:r w:rsidR="00387748">
        <w:rPr>
          <w:lang w:val="en-US"/>
        </w:rPr>
        <w:t xml:space="preserve"> and </w:t>
      </w:r>
      <w:r w:rsidR="00D519BF">
        <w:rPr>
          <w:lang w:val="en-US"/>
        </w:rPr>
        <w:t>damage</w:t>
      </w:r>
      <w:r w:rsidR="00EE4380">
        <w:rPr>
          <w:lang w:val="en-US"/>
        </w:rPr>
        <w:t>d</w:t>
      </w:r>
      <w:r w:rsidR="00D519BF">
        <w:rPr>
          <w:lang w:val="en-US"/>
        </w:rPr>
        <w:t xml:space="preserve"> DNA (deoxyribose nucleic acid)</w:t>
      </w:r>
      <w:r w:rsidR="00EE4380">
        <w:rPr>
          <w:lang w:val="en-US"/>
        </w:rPr>
        <w:t xml:space="preserve"> </w:t>
      </w:r>
      <w:r w:rsidR="00C70BB4">
        <w:rPr>
          <w:lang w:val="en-US"/>
        </w:rPr>
        <w:t>might lead t</w:t>
      </w:r>
      <w:r w:rsidR="00002138">
        <w:rPr>
          <w:lang w:val="en-US"/>
        </w:rPr>
        <w:t>o cancer</w:t>
      </w:r>
      <w:r w:rsidR="00F55F09">
        <w:rPr>
          <w:lang w:val="en-US"/>
        </w:rPr>
        <w:t xml:space="preserve"> if not repaired</w:t>
      </w:r>
      <w:r w:rsidR="007F0582">
        <w:rPr>
          <w:lang w:val="en-US"/>
        </w:rPr>
        <w:t xml:space="preserve">. </w:t>
      </w:r>
      <w:commentRangeEnd w:id="88"/>
      <w:r w:rsidR="00191075">
        <w:rPr>
          <w:rStyle w:val="CommentReference"/>
        </w:rPr>
        <w:commentReference w:id="88"/>
      </w:r>
    </w:p>
    <w:p w14:paraId="7180D6EE" w14:textId="655B1AB2" w:rsidR="00C434C7" w:rsidRDefault="00CA5260" w:rsidP="00CB30D7">
      <w:pPr>
        <w:pStyle w:val="Heading3"/>
        <w:spacing w:line="360" w:lineRule="auto"/>
        <w:rPr>
          <w:lang w:val="en-US"/>
        </w:rPr>
      </w:pPr>
      <w:bookmarkStart w:id="89" w:name="_Ref97637677"/>
      <w:bookmarkStart w:id="90" w:name="_Toc103247146"/>
      <w:r>
        <w:rPr>
          <w:lang w:val="en-US"/>
        </w:rPr>
        <w:t>DNA basics</w:t>
      </w:r>
      <w:bookmarkEnd w:id="89"/>
      <w:bookmarkEnd w:id="90"/>
    </w:p>
    <w:p w14:paraId="0734B580" w14:textId="06F2A7BD" w:rsidR="00C3090F" w:rsidRDefault="00C434C7" w:rsidP="00CB30D7">
      <w:pPr>
        <w:spacing w:line="360" w:lineRule="auto"/>
        <w:rPr>
          <w:lang w:val="en-US"/>
        </w:rPr>
      </w:pPr>
      <w:r>
        <w:rPr>
          <w:lang w:val="en-US"/>
        </w:rPr>
        <w:t>DNA or deo</w:t>
      </w:r>
      <w:r w:rsidR="00B07B05">
        <w:rPr>
          <w:lang w:val="en-US"/>
        </w:rPr>
        <w:t xml:space="preserve">xyribose nucleic acid contains the complete genetic information needed to produce necessary proteins. The DNA is made up of two antiparallel strands (3 to 5 and 5 to 3, see further down for explanation) with a nitrogenous base pair connecting the strands (see </w:t>
      </w:r>
      <w:r w:rsidR="00F42701">
        <w:rPr>
          <w:lang w:val="en-US"/>
        </w:rPr>
        <w:fldChar w:fldCharType="begin"/>
      </w:r>
      <w:r w:rsidR="00F42701">
        <w:rPr>
          <w:lang w:val="en-US"/>
        </w:rPr>
        <w:instrText xml:space="preserve"> REF _Ref99380450 \h </w:instrText>
      </w:r>
      <w:r w:rsidR="00CB30D7">
        <w:rPr>
          <w:lang w:val="en-US"/>
        </w:rPr>
        <w:instrText xml:space="preserve"> \* MERGEFORMAT </w:instrText>
      </w:r>
      <w:r w:rsidR="00F42701">
        <w:rPr>
          <w:lang w:val="en-US"/>
        </w:rPr>
      </w:r>
      <w:r w:rsidR="00F42701">
        <w:rPr>
          <w:lang w:val="en-US"/>
        </w:rPr>
        <w:fldChar w:fldCharType="separate"/>
      </w:r>
      <w:r w:rsidR="000E19EF" w:rsidRPr="00A07C3B">
        <w:rPr>
          <w:lang w:val="en-US"/>
        </w:rPr>
        <w:t xml:space="preserve">Figure </w:t>
      </w:r>
      <w:r w:rsidR="000E19EF">
        <w:rPr>
          <w:noProof/>
          <w:lang w:val="en-US"/>
        </w:rPr>
        <w:t>1</w:t>
      </w:r>
      <w:r w:rsidR="000E19EF">
        <w:rPr>
          <w:noProof/>
          <w:lang w:val="en-US"/>
        </w:rPr>
        <w:noBreakHyphen/>
        <w:t>17</w:t>
      </w:r>
      <w:r w:rsidR="00F42701">
        <w:rPr>
          <w:lang w:val="en-US"/>
        </w:rPr>
        <w:fldChar w:fldCharType="end"/>
      </w:r>
      <w:r w:rsidR="00B07B05">
        <w:rPr>
          <w:lang w:val="en-US"/>
        </w:rPr>
        <w:t>)</w:t>
      </w:r>
      <w:r w:rsidR="00F42701">
        <w:rPr>
          <w:lang w:val="en-US"/>
        </w:rPr>
        <w:t>.</w:t>
      </w:r>
      <w:r w:rsidR="00F42701">
        <w:rPr>
          <w:lang w:val="en-US"/>
        </w:rPr>
        <w:br/>
      </w:r>
      <w:r w:rsidR="00593665">
        <w:rPr>
          <w:lang w:val="en-US"/>
        </w:rPr>
        <w:t xml:space="preserve">The strands </w:t>
      </w:r>
      <w:r w:rsidR="00AA7FDF">
        <w:rPr>
          <w:lang w:val="en-US"/>
        </w:rPr>
        <w:t>consist of nucleotides, which again is broken into a sugar</w:t>
      </w:r>
      <w:r w:rsidR="00D51B3B">
        <w:rPr>
          <w:lang w:val="en-US"/>
        </w:rPr>
        <w:t>-</w:t>
      </w:r>
      <w:r w:rsidR="00AA7FDF">
        <w:rPr>
          <w:lang w:val="en-US"/>
        </w:rPr>
        <w:t xml:space="preserve">phosphate </w:t>
      </w:r>
      <w:r w:rsidR="008F06B9">
        <w:rPr>
          <w:lang w:val="en-US"/>
        </w:rPr>
        <w:t xml:space="preserve">backbone and </w:t>
      </w:r>
      <w:r w:rsidR="000F5274">
        <w:rPr>
          <w:lang w:val="en-US"/>
        </w:rPr>
        <w:lastRenderedPageBreak/>
        <w:t>the</w:t>
      </w:r>
      <w:r w:rsidR="008F06B9">
        <w:rPr>
          <w:lang w:val="en-US"/>
        </w:rPr>
        <w:t xml:space="preserve"> </w:t>
      </w:r>
      <w:r w:rsidR="00D51B3B">
        <w:rPr>
          <w:lang w:val="en-US"/>
        </w:rPr>
        <w:t>DNA</w:t>
      </w:r>
      <w:r w:rsidR="005146A7">
        <w:rPr>
          <w:lang w:val="en-US"/>
        </w:rPr>
        <w:t xml:space="preserve"> nitrogenous</w:t>
      </w:r>
      <w:r w:rsidR="00D51B3B">
        <w:rPr>
          <w:lang w:val="en-US"/>
        </w:rPr>
        <w:t xml:space="preserve"> base</w:t>
      </w:r>
      <w:r w:rsidR="00A914A3">
        <w:rPr>
          <w:lang w:val="en-US"/>
        </w:rPr>
        <w:t xml:space="preserve"> </w:t>
      </w:r>
      <w:r w:rsidR="00A914A3">
        <w:rPr>
          <w:lang w:val="en-US"/>
        </w:rPr>
        <w:fldChar w:fldCharType="begin"/>
      </w:r>
      <w:r w:rsidR="00911430">
        <w:rPr>
          <w:lang w:val="en-US"/>
        </w:rPr>
        <w:instrText xml:space="preserve"> ADDIN ZOTERO_ITEM CSL_CITATION {"citationID":"tPR9GJro","properties":{"formattedCitation":"({\\i{}Nucleotide | Biochemistry | Britannica}, 2008)","plainCitation":"(Nucleotide | Biochemistry | Britannica, 2008)","noteIndex":0},"citationItems":[{"id":159,"uris":["http://zotero.org/users/9228513/items/MFGEPLY9"],"itemData":{"id":159,"type":"webpage","abstract":"nucleotide, any member of a class of organic compounds in which the molecular structure comprises a nitrogen-containing unit (base) linked to a sugar and a phosphate group. The nucleotides are of great importance to living organisms, as they are the building blocks of nucleic acids, the substances","language":"en","title":"nucleotide | biochemistry | Britannica","URL":"https://www.britannica.com/science/nucleotide","accessed":{"date-parts":[["2022",3,7]]},"issued":{"date-parts":[["2008",7,17]]}}}],"schema":"https://github.com/citation-style-language/schema/raw/master/csl-citation.json"} </w:instrText>
      </w:r>
      <w:r w:rsidR="00A914A3">
        <w:rPr>
          <w:lang w:val="en-US"/>
        </w:rPr>
        <w:fldChar w:fldCharType="separate"/>
      </w:r>
      <w:r w:rsidR="00911430" w:rsidRPr="00911430">
        <w:rPr>
          <w:rFonts w:cs="Times New Roman"/>
          <w:szCs w:val="24"/>
          <w:lang w:val="en-US"/>
        </w:rPr>
        <w:t>(</w:t>
      </w:r>
      <w:r w:rsidR="00911430" w:rsidRPr="00911430">
        <w:rPr>
          <w:rFonts w:cs="Times New Roman"/>
          <w:i/>
          <w:iCs/>
          <w:szCs w:val="24"/>
          <w:lang w:val="en-US"/>
        </w:rPr>
        <w:t>Nucleotide | Biochemistry | Britannica</w:t>
      </w:r>
      <w:r w:rsidR="00911430" w:rsidRPr="00911430">
        <w:rPr>
          <w:rFonts w:cs="Times New Roman"/>
          <w:szCs w:val="24"/>
          <w:lang w:val="en-US"/>
        </w:rPr>
        <w:t>, 2008)</w:t>
      </w:r>
      <w:r w:rsidR="00A914A3">
        <w:rPr>
          <w:lang w:val="en-US"/>
        </w:rPr>
        <w:fldChar w:fldCharType="end"/>
      </w:r>
      <w:r w:rsidR="005146A7">
        <w:rPr>
          <w:lang w:val="en-US"/>
        </w:rPr>
        <w:t>. There are five bases: Adenin</w:t>
      </w:r>
      <w:r w:rsidR="00C06FF6">
        <w:rPr>
          <w:lang w:val="en-US"/>
        </w:rPr>
        <w:t>e, Guanine,</w:t>
      </w:r>
      <w:r w:rsidR="00573C7F">
        <w:rPr>
          <w:lang w:val="en-US"/>
        </w:rPr>
        <w:t xml:space="preserve"> Cytosine,</w:t>
      </w:r>
      <w:r w:rsidR="00C06FF6">
        <w:rPr>
          <w:lang w:val="en-US"/>
        </w:rPr>
        <w:t xml:space="preserve"> Thymine and Uracil. </w:t>
      </w:r>
      <w:r w:rsidR="00FC3391">
        <w:rPr>
          <w:lang w:val="en-US"/>
        </w:rPr>
        <w:t xml:space="preserve">The first four </w:t>
      </w:r>
      <w:r w:rsidR="00820028">
        <w:rPr>
          <w:lang w:val="en-US"/>
        </w:rPr>
        <w:t xml:space="preserve">are in our DNA, </w:t>
      </w:r>
      <w:r w:rsidR="00F514A7">
        <w:rPr>
          <w:lang w:val="en-US"/>
        </w:rPr>
        <w:t xml:space="preserve">and Uracil replaces </w:t>
      </w:r>
      <w:r w:rsidR="009A2C1F">
        <w:rPr>
          <w:lang w:val="en-US"/>
        </w:rPr>
        <w:t>Thymine in the mRNA (</w:t>
      </w:r>
      <w:r w:rsidR="00C94E4B">
        <w:rPr>
          <w:lang w:val="en-US"/>
        </w:rPr>
        <w:t xml:space="preserve">see DNA transcription in </w:t>
      </w:r>
      <w:r w:rsidR="009A2C1F" w:rsidRPr="009A2C1F">
        <w:rPr>
          <w:i/>
          <w:iCs/>
          <w:lang w:val="en-US"/>
        </w:rPr>
        <w:fldChar w:fldCharType="begin"/>
      </w:r>
      <w:r w:rsidR="009A2C1F" w:rsidRPr="009A2C1F">
        <w:rPr>
          <w:i/>
          <w:iCs/>
          <w:lang w:val="en-US"/>
        </w:rPr>
        <w:instrText xml:space="preserve"> REF _Ref97554467 \h </w:instrText>
      </w:r>
      <w:r w:rsidR="009A2C1F">
        <w:rPr>
          <w:i/>
          <w:iCs/>
          <w:lang w:val="en-US"/>
        </w:rPr>
        <w:instrText xml:space="preserve"> \* MERGEFORMAT </w:instrText>
      </w:r>
      <w:r w:rsidR="009A2C1F" w:rsidRPr="009A2C1F">
        <w:rPr>
          <w:i/>
          <w:iCs/>
          <w:lang w:val="en-US"/>
        </w:rPr>
      </w:r>
      <w:r w:rsidR="009A2C1F" w:rsidRPr="009A2C1F">
        <w:rPr>
          <w:i/>
          <w:iCs/>
          <w:lang w:val="en-US"/>
        </w:rPr>
        <w:fldChar w:fldCharType="separate"/>
      </w:r>
      <w:r w:rsidR="000E19EF" w:rsidRPr="000E19EF">
        <w:rPr>
          <w:i/>
          <w:iCs/>
          <w:lang w:val="en-US"/>
        </w:rPr>
        <w:t>Abbreviations and explanations</w:t>
      </w:r>
      <w:r w:rsidR="009A2C1F" w:rsidRPr="009A2C1F">
        <w:rPr>
          <w:i/>
          <w:iCs/>
          <w:lang w:val="en-US"/>
        </w:rPr>
        <w:fldChar w:fldCharType="end"/>
      </w:r>
      <w:r w:rsidR="009A2C1F">
        <w:rPr>
          <w:lang w:val="en-US"/>
        </w:rPr>
        <w:t>).</w:t>
      </w:r>
      <w:r w:rsidR="0018621C">
        <w:rPr>
          <w:lang w:val="en-US"/>
        </w:rPr>
        <w:t xml:space="preserve"> </w:t>
      </w:r>
      <w:r w:rsidR="00525009">
        <w:rPr>
          <w:lang w:val="en-US"/>
        </w:rPr>
        <w:t xml:space="preserve">The bases are divided into two categories: </w:t>
      </w:r>
      <w:r w:rsidR="00C83AEC">
        <w:rPr>
          <w:lang w:val="en-US"/>
        </w:rPr>
        <w:t>Adenine and Guanine are known as pyrimidines</w:t>
      </w:r>
      <w:r w:rsidR="009724A2">
        <w:rPr>
          <w:lang w:val="en-US"/>
        </w:rPr>
        <w:t xml:space="preserve">, while Cytosine, </w:t>
      </w:r>
      <w:r w:rsidR="00DB4075">
        <w:rPr>
          <w:lang w:val="en-US"/>
        </w:rPr>
        <w:t>Thymine</w:t>
      </w:r>
      <w:r w:rsidR="00525009">
        <w:rPr>
          <w:lang w:val="en-US"/>
        </w:rPr>
        <w:t xml:space="preserve"> and Uracil are purines. </w:t>
      </w:r>
      <w:r w:rsidR="000D679F">
        <w:rPr>
          <w:lang w:val="en-US"/>
        </w:rPr>
        <w:br/>
      </w:r>
      <w:r w:rsidR="00E95B5B">
        <w:rPr>
          <w:lang w:val="en-US"/>
        </w:rPr>
        <w:t>If three adjacent bases</w:t>
      </w:r>
      <w:r w:rsidR="000E27B3">
        <w:rPr>
          <w:lang w:val="en-US"/>
        </w:rPr>
        <w:t xml:space="preserve"> (not base pairs)</w:t>
      </w:r>
      <w:r w:rsidR="00E95B5B">
        <w:rPr>
          <w:lang w:val="en-US"/>
        </w:rPr>
        <w:t xml:space="preserve"> code for an amino acid</w:t>
      </w:r>
      <w:r w:rsidR="009F583B">
        <w:rPr>
          <w:lang w:val="en-US"/>
        </w:rPr>
        <w:t xml:space="preserve"> </w:t>
      </w:r>
      <w:r w:rsidR="0047409C">
        <w:rPr>
          <w:lang w:val="en-US"/>
        </w:rPr>
        <w:t xml:space="preserve">(see proteins in </w:t>
      </w:r>
      <w:r w:rsidR="0047409C">
        <w:rPr>
          <w:lang w:val="en-US"/>
        </w:rPr>
        <w:fldChar w:fldCharType="begin"/>
      </w:r>
      <w:r w:rsidR="0047409C">
        <w:rPr>
          <w:lang w:val="en-US"/>
        </w:rPr>
        <w:instrText xml:space="preserve"> REF _Ref97554467 \h  \* MERGEFORMAT </w:instrText>
      </w:r>
      <w:r w:rsidR="0047409C">
        <w:rPr>
          <w:lang w:val="en-US"/>
        </w:rPr>
      </w:r>
      <w:r w:rsidR="0047409C">
        <w:rPr>
          <w:lang w:val="en-US"/>
        </w:rPr>
        <w:fldChar w:fldCharType="separate"/>
      </w:r>
      <w:r w:rsidR="000E19EF" w:rsidRPr="00A2756D">
        <w:rPr>
          <w:lang w:val="en-US"/>
        </w:rPr>
        <w:t>Abbreviations</w:t>
      </w:r>
      <w:r w:rsidR="000E19EF">
        <w:rPr>
          <w:lang w:val="en-US"/>
        </w:rPr>
        <w:t xml:space="preserve"> and explanations</w:t>
      </w:r>
      <w:r w:rsidR="0047409C">
        <w:rPr>
          <w:lang w:val="en-US"/>
        </w:rPr>
        <w:fldChar w:fldCharType="end"/>
      </w:r>
      <w:r w:rsidR="0047409C">
        <w:rPr>
          <w:lang w:val="en-US"/>
        </w:rPr>
        <w:t>)</w:t>
      </w:r>
      <w:r w:rsidR="00E95B5B">
        <w:rPr>
          <w:lang w:val="en-US"/>
        </w:rPr>
        <w:t>, i</w:t>
      </w:r>
      <w:r w:rsidR="004A6446">
        <w:rPr>
          <w:lang w:val="en-US"/>
        </w:rPr>
        <w:t>t’s</w:t>
      </w:r>
      <w:r w:rsidR="00E95B5B">
        <w:rPr>
          <w:lang w:val="en-US"/>
        </w:rPr>
        <w:t xml:space="preserve"> called a codon. </w:t>
      </w:r>
      <w:r w:rsidR="008D7629">
        <w:rPr>
          <w:lang w:val="en-US"/>
        </w:rPr>
        <w:t xml:space="preserve">Gene sequences, which includes codons are called exons, but if they do not include </w:t>
      </w:r>
      <w:r w:rsidR="00ED0DBB">
        <w:rPr>
          <w:lang w:val="en-US"/>
        </w:rPr>
        <w:t>codons,</w:t>
      </w:r>
      <w:r w:rsidR="008D7629">
        <w:rPr>
          <w:lang w:val="en-US"/>
        </w:rPr>
        <w:t xml:space="preserve"> they</w:t>
      </w:r>
      <w:r w:rsidR="006A18CF">
        <w:rPr>
          <w:lang w:val="en-US"/>
        </w:rPr>
        <w:t xml:space="preserve"> a</w:t>
      </w:r>
      <w:r w:rsidR="008D7629">
        <w:rPr>
          <w:lang w:val="en-US"/>
        </w:rPr>
        <w:t xml:space="preserve">re called </w:t>
      </w:r>
      <w:r w:rsidR="00BA4C6F">
        <w:rPr>
          <w:lang w:val="en-US"/>
        </w:rPr>
        <w:t>introns.</w:t>
      </w:r>
      <w:r w:rsidR="00141276">
        <w:rPr>
          <w:lang w:val="en-US"/>
        </w:rPr>
        <w:t xml:space="preserve"> </w:t>
      </w:r>
      <w:r w:rsidR="00141276">
        <w:rPr>
          <w:lang w:val="en-US"/>
        </w:rPr>
        <w:br/>
      </w:r>
      <w:r w:rsidR="00411AA3">
        <w:rPr>
          <w:lang w:val="en-US"/>
        </w:rPr>
        <w:t xml:space="preserve">The bases form </w:t>
      </w:r>
      <w:r w:rsidR="00B41626">
        <w:rPr>
          <w:lang w:val="en-US"/>
        </w:rPr>
        <w:t>hydrogen bonds to create a base pair, but only with dedicated “partners”. Because of the chemical structure adenine only binds with thymine (or Uracil during DNA transcription)</w:t>
      </w:r>
      <w:r w:rsidR="00147FBF">
        <w:rPr>
          <w:lang w:val="en-US"/>
        </w:rPr>
        <w:t xml:space="preserve">, while guanine only binds with cytosine </w:t>
      </w:r>
      <w:r w:rsidR="00147FBF">
        <w:rPr>
          <w:lang w:val="en-US"/>
        </w:rPr>
        <w:fldChar w:fldCharType="begin"/>
      </w:r>
      <w:r w:rsidR="00911430">
        <w:rPr>
          <w:lang w:val="en-US"/>
        </w:rPr>
        <w:instrText xml:space="preserve"> ADDIN ZOTERO_ITEM CSL_CITATION {"citationID":"eq8tMsOc","properties":{"formattedCitation":"(Mason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147FBF">
        <w:rPr>
          <w:lang w:val="en-US"/>
        </w:rPr>
        <w:fldChar w:fldCharType="separate"/>
      </w:r>
      <w:r w:rsidR="00147FBF" w:rsidRPr="00D976AE">
        <w:rPr>
          <w:rFonts w:cs="Times New Roman"/>
          <w:lang w:val="en-US"/>
        </w:rPr>
        <w:t>(Mason et al., 2020</w:t>
      </w:r>
      <w:r w:rsidR="00D976AE">
        <w:rPr>
          <w:rFonts w:cs="Times New Roman"/>
          <w:lang w:val="en-US"/>
        </w:rPr>
        <w:t>, p.48</w:t>
      </w:r>
      <w:r w:rsidR="00147FBF" w:rsidRPr="00D976AE">
        <w:rPr>
          <w:rFonts w:cs="Times New Roman"/>
          <w:lang w:val="en-US"/>
        </w:rPr>
        <w:t>)</w:t>
      </w:r>
      <w:r w:rsidR="00147FBF">
        <w:rPr>
          <w:lang w:val="en-US"/>
        </w:rPr>
        <w:fldChar w:fldCharType="end"/>
      </w:r>
      <w:r w:rsidR="00D976AE">
        <w:rPr>
          <w:lang w:val="en-US"/>
        </w:rPr>
        <w:t xml:space="preserve">. The hydrogen bonds are the first of two bonds between nucleotides. The second bond is the phosphodiester bonds between each sugar-phosphate (see </w:t>
      </w:r>
      <w:r w:rsidR="00635392">
        <w:rPr>
          <w:lang w:val="en-US"/>
        </w:rPr>
        <w:fldChar w:fldCharType="begin"/>
      </w:r>
      <w:r w:rsidR="00635392">
        <w:rPr>
          <w:lang w:val="en-US"/>
        </w:rPr>
        <w:instrText xml:space="preserve"> REF _Ref99380450 \h </w:instrText>
      </w:r>
      <w:r w:rsidR="00CB30D7">
        <w:rPr>
          <w:lang w:val="en-US"/>
        </w:rPr>
        <w:instrText xml:space="preserve"> \* MERGEFORMAT </w:instrText>
      </w:r>
      <w:r w:rsidR="00635392">
        <w:rPr>
          <w:lang w:val="en-US"/>
        </w:rPr>
      </w:r>
      <w:r w:rsidR="00635392">
        <w:rPr>
          <w:lang w:val="en-US"/>
        </w:rPr>
        <w:fldChar w:fldCharType="separate"/>
      </w:r>
      <w:r w:rsidR="000E19EF" w:rsidRPr="00A07C3B">
        <w:rPr>
          <w:lang w:val="en-US"/>
        </w:rPr>
        <w:t xml:space="preserve">Figure </w:t>
      </w:r>
      <w:r w:rsidR="000E19EF">
        <w:rPr>
          <w:noProof/>
          <w:lang w:val="en-US"/>
        </w:rPr>
        <w:t>1</w:t>
      </w:r>
      <w:r w:rsidR="000E19EF">
        <w:rPr>
          <w:noProof/>
          <w:lang w:val="en-US"/>
        </w:rPr>
        <w:noBreakHyphen/>
        <w:t>17</w:t>
      </w:r>
      <w:r w:rsidR="00635392">
        <w:rPr>
          <w:lang w:val="en-US"/>
        </w:rPr>
        <w:fldChar w:fldCharType="end"/>
      </w:r>
      <w:r w:rsidR="00D976AE">
        <w:rPr>
          <w:lang w:val="en-US"/>
        </w:rPr>
        <w:t>)</w:t>
      </w:r>
      <w:r w:rsidR="00635392">
        <w:rPr>
          <w:lang w:val="en-US"/>
        </w:rPr>
        <w:t>.</w:t>
      </w:r>
    </w:p>
    <w:p w14:paraId="49E9A440" w14:textId="16894697" w:rsidR="00794DF8" w:rsidRDefault="00791A0E" w:rsidP="00CB30D7">
      <w:pPr>
        <w:spacing w:line="360" w:lineRule="auto"/>
        <w:rPr>
          <w:lang w:val="en-US"/>
        </w:rPr>
      </w:pPr>
      <w:r w:rsidRPr="00DB0C52">
        <w:rPr>
          <w:noProof/>
          <w:lang w:val="en-US"/>
        </w:rPr>
        <w:drawing>
          <wp:anchor distT="0" distB="0" distL="114300" distR="114300" simplePos="0" relativeHeight="251720704" behindDoc="1" locked="0" layoutInCell="1" allowOverlap="1" wp14:anchorId="7EC43A21" wp14:editId="21282F94">
            <wp:simplePos x="0" y="0"/>
            <wp:positionH relativeFrom="margin">
              <wp:posOffset>2984215</wp:posOffset>
            </wp:positionH>
            <wp:positionV relativeFrom="paragraph">
              <wp:posOffset>1275759</wp:posOffset>
            </wp:positionV>
            <wp:extent cx="2816225" cy="2766695"/>
            <wp:effectExtent l="0" t="0" r="3175" b="0"/>
            <wp:wrapTight wrapText="bothSides">
              <wp:wrapPolygon edited="0">
                <wp:start x="0" y="0"/>
                <wp:lineTo x="0" y="21417"/>
                <wp:lineTo x="21478" y="21417"/>
                <wp:lineTo x="21478"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29">
                      <a:extLst>
                        <a:ext uri="{28A0092B-C50C-407E-A947-70E740481C1C}">
                          <a14:useLocalDpi xmlns:a14="http://schemas.microsoft.com/office/drawing/2010/main" val="0"/>
                        </a:ext>
                      </a:extLst>
                    </a:blip>
                    <a:srcRect l="8697" r="7168"/>
                    <a:stretch/>
                  </pic:blipFill>
                  <pic:spPr bwMode="auto">
                    <a:xfrm>
                      <a:off x="0" y="0"/>
                      <a:ext cx="2816225" cy="2766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785C">
        <w:rPr>
          <w:lang w:val="en-US"/>
        </w:rPr>
        <w:t>Looking</w:t>
      </w:r>
      <w:r w:rsidR="00635392">
        <w:rPr>
          <w:lang w:val="en-US"/>
        </w:rPr>
        <w:t xml:space="preserve"> at </w:t>
      </w:r>
      <w:r w:rsidR="00635392">
        <w:rPr>
          <w:lang w:val="en-US"/>
        </w:rPr>
        <w:fldChar w:fldCharType="begin"/>
      </w:r>
      <w:r w:rsidR="00635392">
        <w:rPr>
          <w:lang w:val="en-US"/>
        </w:rPr>
        <w:instrText xml:space="preserve"> REF _Ref99380903 \h </w:instrText>
      </w:r>
      <w:r w:rsidR="00CB30D7">
        <w:rPr>
          <w:lang w:val="en-US"/>
        </w:rPr>
        <w:instrText xml:space="preserve"> \* MERGEFORMAT </w:instrText>
      </w:r>
      <w:r w:rsidR="00635392">
        <w:rPr>
          <w:lang w:val="en-US"/>
        </w:rPr>
      </w:r>
      <w:r w:rsidR="00635392">
        <w:rPr>
          <w:lang w:val="en-US"/>
        </w:rPr>
        <w:fldChar w:fldCharType="separate"/>
      </w:r>
      <w:r w:rsidR="000E19EF" w:rsidRPr="00886905">
        <w:rPr>
          <w:lang w:val="en-US"/>
        </w:rPr>
        <w:t xml:space="preserve">Figure </w:t>
      </w:r>
      <w:r w:rsidR="000E19EF">
        <w:rPr>
          <w:noProof/>
          <w:lang w:val="en-US"/>
        </w:rPr>
        <w:t>1</w:t>
      </w:r>
      <w:r w:rsidR="000E19EF">
        <w:rPr>
          <w:noProof/>
          <w:lang w:val="en-US"/>
        </w:rPr>
        <w:noBreakHyphen/>
        <w:t>16</w:t>
      </w:r>
      <w:r w:rsidR="00635392">
        <w:rPr>
          <w:lang w:val="en-US"/>
        </w:rPr>
        <w:fldChar w:fldCharType="end"/>
      </w:r>
      <w:r w:rsidR="00E6785C">
        <w:rPr>
          <w:lang w:val="en-US"/>
        </w:rPr>
        <w:t xml:space="preserve"> </w:t>
      </w:r>
      <w:r w:rsidR="002C555E">
        <w:rPr>
          <w:lang w:val="en-US"/>
        </w:rPr>
        <w:t>we have a</w:t>
      </w:r>
      <w:r w:rsidR="00794DF8">
        <w:rPr>
          <w:lang w:val="en-US"/>
        </w:rPr>
        <w:t xml:space="preserve"> closer look at </w:t>
      </w:r>
      <w:r w:rsidR="00060DA1">
        <w:rPr>
          <w:lang w:val="en-US"/>
        </w:rPr>
        <w:t xml:space="preserve">an individual nucleotide. </w:t>
      </w:r>
      <w:r w:rsidR="001D6E09">
        <w:rPr>
          <w:lang w:val="en-US"/>
        </w:rPr>
        <w:t xml:space="preserve">The carbon atoms in the </w:t>
      </w:r>
      <w:r w:rsidR="00997D47">
        <w:rPr>
          <w:lang w:val="en-US"/>
        </w:rPr>
        <w:t>deoxyribose molecules are marked with numbers 1-5</w:t>
      </w:r>
      <w:r w:rsidR="009463BA">
        <w:rPr>
          <w:lang w:val="en-US"/>
        </w:rPr>
        <w:t xml:space="preserve"> </w:t>
      </w:r>
      <w:r w:rsidR="009463BA">
        <w:rPr>
          <w:lang w:val="en-US"/>
        </w:rPr>
        <w:fldChar w:fldCharType="begin"/>
      </w:r>
      <w:r w:rsidR="003F507D">
        <w:rPr>
          <w:lang w:val="en-US"/>
        </w:rPr>
        <w:instrText xml:space="preserve"> ADDIN ZOTERO_ITEM CSL_CITATION {"citationID":"IqPXnEi9","properties":{"formattedCitation":"(Mason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463BA">
        <w:rPr>
          <w:lang w:val="en-US"/>
        </w:rPr>
        <w:fldChar w:fldCharType="separate"/>
      </w:r>
      <w:r w:rsidR="009463BA" w:rsidRPr="009463BA">
        <w:rPr>
          <w:rFonts w:cs="Times New Roman"/>
          <w:lang w:val="en-US"/>
        </w:rPr>
        <w:t>(Mason et al., 2020</w:t>
      </w:r>
      <w:r w:rsidR="009463BA">
        <w:rPr>
          <w:rFonts w:cs="Times New Roman"/>
          <w:lang w:val="en-US"/>
        </w:rPr>
        <w:t>, p.47</w:t>
      </w:r>
      <w:r w:rsidR="009463BA" w:rsidRPr="009463BA">
        <w:rPr>
          <w:rFonts w:cs="Times New Roman"/>
          <w:lang w:val="en-US"/>
        </w:rPr>
        <w:t>)</w:t>
      </w:r>
      <w:r w:rsidR="009463BA">
        <w:rPr>
          <w:lang w:val="en-US"/>
        </w:rPr>
        <w:fldChar w:fldCharType="end"/>
      </w:r>
      <w:r w:rsidR="00997D47">
        <w:rPr>
          <w:lang w:val="en-US"/>
        </w:rPr>
        <w:t xml:space="preserve">. </w:t>
      </w:r>
      <w:r w:rsidR="00CB4466">
        <w:rPr>
          <w:lang w:val="en-US"/>
        </w:rPr>
        <w:t xml:space="preserve">When </w:t>
      </w:r>
      <w:r w:rsidR="001A6F9A">
        <w:rPr>
          <w:lang w:val="en-US"/>
        </w:rPr>
        <w:t>a new</w:t>
      </w:r>
      <w:r w:rsidR="00CB4466">
        <w:rPr>
          <w:lang w:val="en-US"/>
        </w:rPr>
        <w:t xml:space="preserve"> nucleotide </w:t>
      </w:r>
      <w:r w:rsidR="001A6F9A">
        <w:rPr>
          <w:lang w:val="en-US"/>
        </w:rPr>
        <w:t>is</w:t>
      </w:r>
      <w:r w:rsidR="00CB4466">
        <w:rPr>
          <w:lang w:val="en-US"/>
        </w:rPr>
        <w:t xml:space="preserve"> bound t</w:t>
      </w:r>
      <w:r w:rsidR="001A6F9A">
        <w:rPr>
          <w:lang w:val="en-US"/>
        </w:rPr>
        <w:t xml:space="preserve">o the </w:t>
      </w:r>
      <w:r w:rsidR="000F14A0">
        <w:rPr>
          <w:lang w:val="en-US"/>
        </w:rPr>
        <w:t>existing nucleotide</w:t>
      </w:r>
      <w:r w:rsidR="00021F96">
        <w:rPr>
          <w:lang w:val="en-US"/>
        </w:rPr>
        <w:t xml:space="preserve">, they can only be connected to the </w:t>
      </w:r>
      <w:r w:rsidR="000F14A0">
        <w:rPr>
          <w:lang w:val="en-US"/>
        </w:rPr>
        <w:t>3 carbon</w:t>
      </w:r>
      <w:r w:rsidR="0007571F">
        <w:rPr>
          <w:lang w:val="en-US"/>
        </w:rPr>
        <w:t xml:space="preserve"> </w:t>
      </w:r>
      <w:r w:rsidR="007E0443">
        <w:rPr>
          <w:lang w:val="en-US"/>
        </w:rPr>
        <w:t>because they are able to chemically interact</w:t>
      </w:r>
      <w:r w:rsidR="00F513D9">
        <w:rPr>
          <w:lang w:val="en-US"/>
        </w:rPr>
        <w:t xml:space="preserve"> to create the phosphodiester bond</w:t>
      </w:r>
      <w:r w:rsidR="007E0443">
        <w:rPr>
          <w:lang w:val="en-US"/>
        </w:rPr>
        <w:t xml:space="preserve"> </w:t>
      </w:r>
      <w:r w:rsidR="007E0443">
        <w:rPr>
          <w:lang w:val="en-US"/>
        </w:rPr>
        <w:fldChar w:fldCharType="begin"/>
      </w:r>
      <w:r w:rsidR="003F507D">
        <w:rPr>
          <w:lang w:val="en-US"/>
        </w:rPr>
        <w:instrText xml:space="preserve"> ADDIN ZOTERO_ITEM CSL_CITATION {"citationID":"FSn0XIAZ","properties":{"formattedCitation":"(Mason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7E0443">
        <w:rPr>
          <w:lang w:val="en-US"/>
        </w:rPr>
        <w:fldChar w:fldCharType="separate"/>
      </w:r>
      <w:r w:rsidR="007E0443" w:rsidRPr="007E0443">
        <w:rPr>
          <w:rFonts w:cs="Times New Roman"/>
          <w:lang w:val="en-US"/>
        </w:rPr>
        <w:t>(Mason et al., 2020</w:t>
      </w:r>
      <w:r w:rsidR="007E0443">
        <w:rPr>
          <w:rFonts w:cs="Times New Roman"/>
          <w:lang w:val="en-US"/>
        </w:rPr>
        <w:t>, p.284</w:t>
      </w:r>
      <w:r w:rsidR="007E0443" w:rsidRPr="007E0443">
        <w:rPr>
          <w:rFonts w:cs="Times New Roman"/>
          <w:lang w:val="en-US"/>
        </w:rPr>
        <w:t>)</w:t>
      </w:r>
      <w:r w:rsidR="007E0443">
        <w:rPr>
          <w:lang w:val="en-US"/>
        </w:rPr>
        <w:fldChar w:fldCharType="end"/>
      </w:r>
      <w:r w:rsidR="00F513D9">
        <w:rPr>
          <w:lang w:val="en-US"/>
        </w:rPr>
        <w:t>.</w:t>
      </w:r>
      <w:r w:rsidR="007E0443">
        <w:rPr>
          <w:lang w:val="en-US"/>
        </w:rPr>
        <w:t xml:space="preserve"> </w:t>
      </w:r>
      <w:r w:rsidR="0007571F">
        <w:rPr>
          <w:lang w:val="en-US"/>
        </w:rPr>
        <w:t xml:space="preserve"> </w:t>
      </w:r>
      <w:r w:rsidR="000F14A0">
        <w:rPr>
          <w:lang w:val="en-US"/>
        </w:rPr>
        <w:t xml:space="preserve"> </w:t>
      </w:r>
    </w:p>
    <w:p w14:paraId="046FEF81" w14:textId="34AB9B38" w:rsidR="009E45FE" w:rsidRDefault="00791A0E" w:rsidP="00CB30D7">
      <w:pPr>
        <w:spacing w:line="360" w:lineRule="auto"/>
        <w:rPr>
          <w:lang w:val="en-US"/>
        </w:rPr>
      </w:pPr>
      <w:r>
        <w:rPr>
          <w:noProof/>
        </w:rPr>
        <w:lastRenderedPageBreak/>
        <mc:AlternateContent>
          <mc:Choice Requires="wps">
            <w:drawing>
              <wp:anchor distT="0" distB="0" distL="114300" distR="114300" simplePos="0" relativeHeight="251744256" behindDoc="1" locked="0" layoutInCell="1" allowOverlap="1" wp14:anchorId="496E5440" wp14:editId="7DC3A570">
                <wp:simplePos x="0" y="0"/>
                <wp:positionH relativeFrom="margin">
                  <wp:posOffset>3484595</wp:posOffset>
                </wp:positionH>
                <wp:positionV relativeFrom="paragraph">
                  <wp:posOffset>2931181</wp:posOffset>
                </wp:positionV>
                <wp:extent cx="2710815" cy="635"/>
                <wp:effectExtent l="0" t="0" r="0" b="0"/>
                <wp:wrapTight wrapText="bothSides">
                  <wp:wrapPolygon edited="0">
                    <wp:start x="0" y="0"/>
                    <wp:lineTo x="0" y="20521"/>
                    <wp:lineTo x="21403" y="20521"/>
                    <wp:lineTo x="2140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4CCA28F8" w14:textId="251570B7" w:rsidR="00886905" w:rsidRPr="00886905" w:rsidRDefault="00886905" w:rsidP="00886905">
                            <w:pPr>
                              <w:pStyle w:val="Caption"/>
                              <w:rPr>
                                <w:noProof/>
                                <w:lang w:val="en-US"/>
                              </w:rPr>
                            </w:pPr>
                            <w:bookmarkStart w:id="91" w:name="_Ref99380903"/>
                            <w:r w:rsidRPr="00886905">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16</w:t>
                            </w:r>
                            <w:r w:rsidR="005B1E99">
                              <w:rPr>
                                <w:lang w:val="en-US"/>
                              </w:rPr>
                              <w:fldChar w:fldCharType="end"/>
                            </w:r>
                            <w:bookmarkEnd w:id="91"/>
                            <w:r w:rsidRPr="00886905">
                              <w:rPr>
                                <w:lang w:val="en-US"/>
                              </w:rPr>
                              <w:t xml:space="preserve">. </w:t>
                            </w:r>
                            <w:r w:rsidRPr="00C451D9">
                              <w:rPr>
                                <w:lang w:val="en-US"/>
                              </w:rPr>
                              <w:t>Three molecules making u</w:t>
                            </w:r>
                            <w:r>
                              <w:rPr>
                                <w:lang w:val="en-US"/>
                              </w:rPr>
                              <w:t xml:space="preserve">p a nucleotide. The positions of each carbon in the sugar molecule are marked by a number </w:t>
                            </w:r>
                            <w:r>
                              <w:rPr>
                                <w:lang w:val="en-US"/>
                              </w:rPr>
                              <w:fldChar w:fldCharType="begin"/>
                            </w:r>
                            <w:r>
                              <w:rPr>
                                <w:lang w:val="en-US"/>
                              </w:rPr>
                              <w:instrText xml:space="preserve"> ADDIN ZOTERO_ITEM CSL_CITATION {"citationID":"hIc6gYRI","properties":{"formattedCitation":"(Mason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B9448F">
                              <w:rPr>
                                <w:rFonts w:cs="Times New Roman"/>
                                <w:lang w:val="en-US"/>
                              </w:rPr>
                              <w:t>(Mason et al., 2020</w:t>
                            </w:r>
                            <w:r>
                              <w:rPr>
                                <w:rFonts w:cs="Times New Roman"/>
                                <w:lang w:val="en-US"/>
                              </w:rPr>
                              <w:t>, p.47</w:t>
                            </w:r>
                            <w:r w:rsidRPr="00B9448F">
                              <w:rPr>
                                <w:rFonts w:cs="Times New Roman"/>
                                <w:lang w:val="en-US"/>
                              </w:rPr>
                              <w:t>)</w:t>
                            </w:r>
                            <w:r>
                              <w:rPr>
                                <w:lang w:val="en-US"/>
                              </w:rPr>
                              <w:fldChar w:fldCharType="end"/>
                            </w:r>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E5440" id="Text Box 4" o:spid="_x0000_s1034" type="#_x0000_t202" style="position:absolute;margin-left:274.4pt;margin-top:230.8pt;width:213.45pt;height:.05pt;z-index:-251572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aVXGgIAAD8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" stroked="f">
                <v:textbox style="mso-fit-shape-to-text:t" inset="0,0,0,0">
                  <w:txbxContent>
                    <w:p w14:paraId="4CCA28F8" w14:textId="251570B7" w:rsidR="00886905" w:rsidRPr="00886905" w:rsidRDefault="00886905" w:rsidP="00886905">
                      <w:pPr>
                        <w:pStyle w:val="Caption"/>
                        <w:rPr>
                          <w:noProof/>
                          <w:lang w:val="en-US"/>
                        </w:rPr>
                      </w:pPr>
                      <w:bookmarkStart w:id="92" w:name="_Ref99380903"/>
                      <w:r w:rsidRPr="00886905">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16</w:t>
                      </w:r>
                      <w:r w:rsidR="005B1E99">
                        <w:rPr>
                          <w:lang w:val="en-US"/>
                        </w:rPr>
                        <w:fldChar w:fldCharType="end"/>
                      </w:r>
                      <w:bookmarkEnd w:id="92"/>
                      <w:r w:rsidRPr="00886905">
                        <w:rPr>
                          <w:lang w:val="en-US"/>
                        </w:rPr>
                        <w:t xml:space="preserve">. </w:t>
                      </w:r>
                      <w:r w:rsidRPr="00C451D9">
                        <w:rPr>
                          <w:lang w:val="en-US"/>
                        </w:rPr>
                        <w:t>Three molecules making u</w:t>
                      </w:r>
                      <w:r>
                        <w:rPr>
                          <w:lang w:val="en-US"/>
                        </w:rPr>
                        <w:t xml:space="preserve">p a nucleotide. The positions of each carbon in the sugar molecule are marked by a number </w:t>
                      </w:r>
                      <w:r>
                        <w:rPr>
                          <w:lang w:val="en-US"/>
                        </w:rPr>
                        <w:fldChar w:fldCharType="begin"/>
                      </w:r>
                      <w:r>
                        <w:rPr>
                          <w:lang w:val="en-US"/>
                        </w:rPr>
                        <w:instrText xml:space="preserve"> ADDIN ZOTERO_ITEM CSL_CITATION {"citationID":"hIc6gYRI","properties":{"formattedCitation":"(Mason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B9448F">
                        <w:rPr>
                          <w:rFonts w:cs="Times New Roman"/>
                          <w:lang w:val="en-US"/>
                        </w:rPr>
                        <w:t>(Mason et al., 2020</w:t>
                      </w:r>
                      <w:r>
                        <w:rPr>
                          <w:rFonts w:cs="Times New Roman"/>
                          <w:lang w:val="en-US"/>
                        </w:rPr>
                        <w:t>, p.47</w:t>
                      </w:r>
                      <w:r w:rsidRPr="00B9448F">
                        <w:rPr>
                          <w:rFonts w:cs="Times New Roman"/>
                          <w:lang w:val="en-US"/>
                        </w:rPr>
                        <w:t>)</w:t>
                      </w:r>
                      <w:r>
                        <w:rPr>
                          <w:lang w:val="en-US"/>
                        </w:rPr>
                        <w:fldChar w:fldCharType="end"/>
                      </w:r>
                      <w:r>
                        <w:rPr>
                          <w:lang w:val="en-US"/>
                        </w:rPr>
                        <w:t xml:space="preserve">.  </w:t>
                      </w:r>
                    </w:p>
                  </w:txbxContent>
                </v:textbox>
                <w10:wrap type="tight" anchorx="margin"/>
              </v:shape>
            </w:pict>
          </mc:Fallback>
        </mc:AlternateContent>
      </w:r>
      <w:r>
        <w:rPr>
          <w:noProof/>
        </w:rPr>
        <mc:AlternateContent>
          <mc:Choice Requires="wps">
            <w:drawing>
              <wp:anchor distT="0" distB="0" distL="114300" distR="114300" simplePos="0" relativeHeight="251724800" behindDoc="1" locked="0" layoutInCell="1" allowOverlap="1" wp14:anchorId="2E3906CF" wp14:editId="04F7AAAD">
                <wp:simplePos x="0" y="0"/>
                <wp:positionH relativeFrom="column">
                  <wp:posOffset>-479906</wp:posOffset>
                </wp:positionH>
                <wp:positionV relativeFrom="paragraph">
                  <wp:posOffset>2915767</wp:posOffset>
                </wp:positionV>
                <wp:extent cx="291211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2912110" cy="635"/>
                        </a:xfrm>
                        <a:prstGeom prst="rect">
                          <a:avLst/>
                        </a:prstGeom>
                        <a:solidFill>
                          <a:prstClr val="white"/>
                        </a:solidFill>
                        <a:ln>
                          <a:noFill/>
                        </a:ln>
                      </wps:spPr>
                      <wps:txbx>
                        <w:txbxContent>
                          <w:p w14:paraId="2BB1A1F4" w14:textId="39B984FD" w:rsidR="00A07C3B" w:rsidRPr="00641F38" w:rsidRDefault="00A07C3B" w:rsidP="00A07C3B">
                            <w:pPr>
                              <w:pStyle w:val="Caption"/>
                              <w:rPr>
                                <w:lang w:val="en-US"/>
                              </w:rPr>
                            </w:pPr>
                            <w:bookmarkStart w:id="93" w:name="_Ref99380450"/>
                            <w:bookmarkStart w:id="94" w:name="_Ref99380156"/>
                            <w:r w:rsidRPr="00A07C3B">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17</w:t>
                            </w:r>
                            <w:r w:rsidR="005B1E99">
                              <w:rPr>
                                <w:lang w:val="en-US"/>
                              </w:rPr>
                              <w:fldChar w:fldCharType="end"/>
                            </w:r>
                            <w:bookmarkEnd w:id="93"/>
                            <w:r w:rsidRPr="00A07C3B">
                              <w:rPr>
                                <w:lang w:val="en-US"/>
                              </w:rPr>
                              <w:t>.</w:t>
                            </w:r>
                            <w:r>
                              <w:rPr>
                                <w:lang w:val="en-US"/>
                              </w:rPr>
                              <w:t xml:space="preserve"> </w:t>
                            </w:r>
                            <w:r w:rsidRPr="00641F38">
                              <w:rPr>
                                <w:lang w:val="en-US"/>
                              </w:rPr>
                              <w:t>Schematic of DNA d</w:t>
                            </w:r>
                            <w:r>
                              <w:rPr>
                                <w:lang w:val="en-US"/>
                              </w:rPr>
                              <w:t xml:space="preserve">ouble strand </w:t>
                            </w:r>
                            <w:r>
                              <w:rPr>
                                <w:lang w:val="en-US"/>
                              </w:rPr>
                              <w:fldChar w:fldCharType="begin"/>
                            </w:r>
                            <w:r>
                              <w:rPr>
                                <w:lang w:val="en-US"/>
                              </w:rPr>
                              <w:instrText xml:space="preserve"> ADDIN ZOTERO_ITEM CSL_CITATION {"citationID":"U8trAGuV","properties":{"formattedCitation":"({\\i{}Nucleotide}, n.d.)","plainCitation":"(Nucleotide, n.d.)","noteIndex":0},"citationItems":[{"id":150,"uris":["http://zotero.org/users/local/GCOCszNG/items/QRN9G7U3"],"uri":["http://zotero.org/users/local/GCOCszNG/items/QRN9G7U3"],"itemData":{"id":150,"type":"webpage","container-title":"Genome.gov","language":"en","title":"Nucleotide","URL":"https://www.genome.gov/genetics-glossary/Nucleotide","accessed":{"date-parts":[["2022",3,7]]}}}],"schema":"https://github.com/citation-style-language/schema/raw/master/csl-citation.json"} </w:instrText>
                            </w:r>
                            <w:r>
                              <w:rPr>
                                <w:lang w:val="en-US"/>
                              </w:rPr>
                              <w:fldChar w:fldCharType="separate"/>
                            </w:r>
                            <w:r w:rsidRPr="00641F38">
                              <w:rPr>
                                <w:rFonts w:cs="Times New Roman"/>
                                <w:szCs w:val="24"/>
                                <w:lang w:val="en-US"/>
                              </w:rPr>
                              <w:t>(</w:t>
                            </w:r>
                            <w:r w:rsidRPr="00641F38">
                              <w:rPr>
                                <w:rFonts w:cs="Times New Roman"/>
                                <w:i w:val="0"/>
                                <w:iCs w:val="0"/>
                                <w:szCs w:val="24"/>
                                <w:lang w:val="en-US"/>
                              </w:rPr>
                              <w:t>Nucleotide</w:t>
                            </w:r>
                            <w:r w:rsidRPr="00641F38">
                              <w:rPr>
                                <w:rFonts w:cs="Times New Roman"/>
                                <w:szCs w:val="24"/>
                                <w:lang w:val="en-US"/>
                              </w:rPr>
                              <w:t>, n.d.)</w:t>
                            </w:r>
                            <w:r>
                              <w:rPr>
                                <w:lang w:val="en-US"/>
                              </w:rPr>
                              <w:fldChar w:fldCharType="end"/>
                            </w:r>
                            <w:bookmarkEnd w:id="94"/>
                          </w:p>
                          <w:p w14:paraId="5AAC935C" w14:textId="589ECB75" w:rsidR="00A07C3B" w:rsidRPr="00A07C3B" w:rsidRDefault="00A07C3B" w:rsidP="00A07C3B">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906CF" id="Text Box 43" o:spid="_x0000_s1035" type="#_x0000_t202" style="position:absolute;margin-left:-37.8pt;margin-top:229.6pt;width:229.3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" stroked="f">
                <v:textbox style="mso-fit-shape-to-text:t" inset="0,0,0,0">
                  <w:txbxContent>
                    <w:p w14:paraId="2BB1A1F4" w14:textId="39B984FD" w:rsidR="00A07C3B" w:rsidRPr="00641F38" w:rsidRDefault="00A07C3B" w:rsidP="00A07C3B">
                      <w:pPr>
                        <w:pStyle w:val="Caption"/>
                        <w:rPr>
                          <w:lang w:val="en-US"/>
                        </w:rPr>
                      </w:pPr>
                      <w:bookmarkStart w:id="95" w:name="_Ref99380450"/>
                      <w:bookmarkStart w:id="96" w:name="_Ref99380156"/>
                      <w:r w:rsidRPr="00A07C3B">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17</w:t>
                      </w:r>
                      <w:r w:rsidR="005B1E99">
                        <w:rPr>
                          <w:lang w:val="en-US"/>
                        </w:rPr>
                        <w:fldChar w:fldCharType="end"/>
                      </w:r>
                      <w:bookmarkEnd w:id="95"/>
                      <w:r w:rsidRPr="00A07C3B">
                        <w:rPr>
                          <w:lang w:val="en-US"/>
                        </w:rPr>
                        <w:t>.</w:t>
                      </w:r>
                      <w:r>
                        <w:rPr>
                          <w:lang w:val="en-US"/>
                        </w:rPr>
                        <w:t xml:space="preserve"> </w:t>
                      </w:r>
                      <w:r w:rsidRPr="00641F38">
                        <w:rPr>
                          <w:lang w:val="en-US"/>
                        </w:rPr>
                        <w:t>Schematic of DNA d</w:t>
                      </w:r>
                      <w:r>
                        <w:rPr>
                          <w:lang w:val="en-US"/>
                        </w:rPr>
                        <w:t xml:space="preserve">ouble strand </w:t>
                      </w:r>
                      <w:r>
                        <w:rPr>
                          <w:lang w:val="en-US"/>
                        </w:rPr>
                        <w:fldChar w:fldCharType="begin"/>
                      </w:r>
                      <w:r>
                        <w:rPr>
                          <w:lang w:val="en-US"/>
                        </w:rPr>
                        <w:instrText xml:space="preserve"> ADDIN ZOTERO_ITEM CSL_CITATION {"citationID":"U8trAGuV","properties":{"formattedCitation":"({\\i{}Nucleotide}, n.d.)","plainCitation":"(Nucleotide, n.d.)","noteIndex":0},"citationItems":[{"id":150,"uris":["http://zotero.org/users/local/GCOCszNG/items/QRN9G7U3"],"uri":["http://zotero.org/users/local/GCOCszNG/items/QRN9G7U3"],"itemData":{"id":150,"type":"webpage","container-title":"Genome.gov","language":"en","title":"Nucleotide","URL":"https://www.genome.gov/genetics-glossary/Nucleotide","accessed":{"date-parts":[["2022",3,7]]}}}],"schema":"https://github.com/citation-style-language/schema/raw/master/csl-citation.json"} </w:instrText>
                      </w:r>
                      <w:r>
                        <w:rPr>
                          <w:lang w:val="en-US"/>
                        </w:rPr>
                        <w:fldChar w:fldCharType="separate"/>
                      </w:r>
                      <w:r w:rsidRPr="00641F38">
                        <w:rPr>
                          <w:rFonts w:cs="Times New Roman"/>
                          <w:szCs w:val="24"/>
                          <w:lang w:val="en-US"/>
                        </w:rPr>
                        <w:t>(</w:t>
                      </w:r>
                      <w:r w:rsidRPr="00641F38">
                        <w:rPr>
                          <w:rFonts w:cs="Times New Roman"/>
                          <w:i w:val="0"/>
                          <w:iCs w:val="0"/>
                          <w:szCs w:val="24"/>
                          <w:lang w:val="en-US"/>
                        </w:rPr>
                        <w:t>Nucleotide</w:t>
                      </w:r>
                      <w:r w:rsidRPr="00641F38">
                        <w:rPr>
                          <w:rFonts w:cs="Times New Roman"/>
                          <w:szCs w:val="24"/>
                          <w:lang w:val="en-US"/>
                        </w:rPr>
                        <w:t>, n.d.)</w:t>
                      </w:r>
                      <w:r>
                        <w:rPr>
                          <w:lang w:val="en-US"/>
                        </w:rPr>
                        <w:fldChar w:fldCharType="end"/>
                      </w:r>
                      <w:bookmarkEnd w:id="96"/>
                    </w:p>
                    <w:p w14:paraId="5AAC935C" w14:textId="589ECB75" w:rsidR="00A07C3B" w:rsidRPr="00A07C3B" w:rsidRDefault="00A07C3B" w:rsidP="00A07C3B">
                      <w:pPr>
                        <w:pStyle w:val="Caption"/>
                        <w:rPr>
                          <w:noProof/>
                          <w:lang w:val="en-US"/>
                        </w:rPr>
                      </w:pPr>
                    </w:p>
                  </w:txbxContent>
                </v:textbox>
                <w10:wrap type="tight"/>
              </v:shape>
            </w:pict>
          </mc:Fallback>
        </mc:AlternateContent>
      </w:r>
      <w:r>
        <w:rPr>
          <w:noProof/>
          <w:lang w:val="en-US"/>
        </w:rPr>
        <w:drawing>
          <wp:anchor distT="0" distB="0" distL="114300" distR="114300" simplePos="0" relativeHeight="251717632" behindDoc="1" locked="0" layoutInCell="1" allowOverlap="1" wp14:anchorId="07F8CE9A" wp14:editId="63578BD7">
            <wp:simplePos x="0" y="0"/>
            <wp:positionH relativeFrom="margin">
              <wp:posOffset>-283210</wp:posOffset>
            </wp:positionH>
            <wp:positionV relativeFrom="paragraph">
              <wp:posOffset>3021</wp:posOffset>
            </wp:positionV>
            <wp:extent cx="2839085" cy="2543175"/>
            <wp:effectExtent l="0" t="0" r="0" b="9525"/>
            <wp:wrapTight wrapText="bothSides">
              <wp:wrapPolygon edited="0">
                <wp:start x="0" y="0"/>
                <wp:lineTo x="0" y="21519"/>
                <wp:lineTo x="21450" y="21519"/>
                <wp:lineTo x="21450"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30" cstate="print">
                      <a:extLst>
                        <a:ext uri="{28A0092B-C50C-407E-A947-70E740481C1C}">
                          <a14:useLocalDpi xmlns:a14="http://schemas.microsoft.com/office/drawing/2010/main" val="0"/>
                        </a:ext>
                      </a:extLst>
                    </a:blip>
                    <a:srcRect l="11940" t="3703" r="3506" b="43211"/>
                    <a:stretch/>
                  </pic:blipFill>
                  <pic:spPr bwMode="auto">
                    <a:xfrm>
                      <a:off x="0" y="0"/>
                      <a:ext cx="2839085" cy="254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C64D4F" w14:textId="64E4B2C8" w:rsidR="009E45FE" w:rsidRDefault="009E45FE" w:rsidP="00CB30D7">
      <w:pPr>
        <w:spacing w:line="360" w:lineRule="auto"/>
        <w:rPr>
          <w:lang w:val="en-US"/>
        </w:rPr>
      </w:pPr>
    </w:p>
    <w:p w14:paraId="61B4B132" w14:textId="77777777" w:rsidR="00791A0E" w:rsidRDefault="00791A0E" w:rsidP="00CB30D7">
      <w:pPr>
        <w:spacing w:line="360" w:lineRule="auto"/>
        <w:rPr>
          <w:lang w:val="en-US"/>
        </w:rPr>
      </w:pPr>
    </w:p>
    <w:p w14:paraId="2C4C18F2" w14:textId="5AC87AF6" w:rsidR="00BF111A" w:rsidRPr="002A1DD5" w:rsidRDefault="00D3710B" w:rsidP="00CB30D7">
      <w:pPr>
        <w:spacing w:line="360" w:lineRule="auto"/>
        <w:rPr>
          <w:lang w:val="en-US"/>
        </w:rPr>
      </w:pPr>
      <w:r>
        <w:rPr>
          <w:lang w:val="en-US"/>
        </w:rPr>
        <w:t xml:space="preserve">The </w:t>
      </w:r>
      <w:r w:rsidR="00C248C0">
        <w:rPr>
          <w:lang w:val="en-US"/>
        </w:rPr>
        <w:t xml:space="preserve">DNA </w:t>
      </w:r>
      <w:r>
        <w:rPr>
          <w:lang w:val="en-US"/>
        </w:rPr>
        <w:t xml:space="preserve">strands are </w:t>
      </w:r>
      <w:r w:rsidR="00CF3580">
        <w:rPr>
          <w:lang w:val="en-US"/>
        </w:rPr>
        <w:t xml:space="preserve">twirled </w:t>
      </w:r>
      <w:r w:rsidR="00887853">
        <w:rPr>
          <w:lang w:val="en-US"/>
        </w:rPr>
        <w:t>around its own axis to form a DNA double strand helix</w:t>
      </w:r>
      <w:r w:rsidR="00DA127F">
        <w:rPr>
          <w:lang w:val="en-US"/>
        </w:rPr>
        <w:t>, then they</w:t>
      </w:r>
      <w:r w:rsidR="006A18CF">
        <w:rPr>
          <w:lang w:val="en-US"/>
        </w:rPr>
        <w:t xml:space="preserve"> a</w:t>
      </w:r>
      <w:r w:rsidR="00DA127F">
        <w:rPr>
          <w:lang w:val="en-US"/>
        </w:rPr>
        <w:t xml:space="preserve">re coiled </w:t>
      </w:r>
      <w:r w:rsidR="00B47D1C">
        <w:rPr>
          <w:lang w:val="en-US"/>
        </w:rPr>
        <w:t>around proteins known as histones to fo</w:t>
      </w:r>
      <w:r w:rsidR="00374732">
        <w:rPr>
          <w:lang w:val="en-US"/>
        </w:rPr>
        <w:t>r</w:t>
      </w:r>
      <w:r w:rsidR="00B47D1C">
        <w:rPr>
          <w:lang w:val="en-US"/>
        </w:rPr>
        <w:t xml:space="preserve">m </w:t>
      </w:r>
      <w:r w:rsidR="00374732">
        <w:rPr>
          <w:lang w:val="en-US"/>
        </w:rPr>
        <w:t xml:space="preserve">a </w:t>
      </w:r>
      <w:r w:rsidR="00692F60">
        <w:rPr>
          <w:lang w:val="en-US"/>
        </w:rPr>
        <w:t>nucleosome</w:t>
      </w:r>
      <w:r w:rsidR="00F03DFB">
        <w:rPr>
          <w:lang w:val="en-US"/>
        </w:rPr>
        <w:t>.</w:t>
      </w:r>
      <w:r w:rsidR="00855053">
        <w:rPr>
          <w:lang w:val="en-US"/>
        </w:rPr>
        <w:t xml:space="preserve"> </w:t>
      </w:r>
      <w:r w:rsidR="007718E5">
        <w:rPr>
          <w:lang w:val="en-US"/>
        </w:rPr>
        <w:t>The</w:t>
      </w:r>
      <w:r w:rsidR="00692F60">
        <w:rPr>
          <w:lang w:val="en-US"/>
        </w:rPr>
        <w:t xml:space="preserve"> nucleosomes</w:t>
      </w:r>
      <w:r w:rsidR="007718E5">
        <w:rPr>
          <w:lang w:val="en-US"/>
        </w:rPr>
        <w:t xml:space="preserve"> are </w:t>
      </w:r>
      <w:r w:rsidR="00AC4A72">
        <w:rPr>
          <w:lang w:val="en-US"/>
        </w:rPr>
        <w:t>folded to produce</w:t>
      </w:r>
      <w:r w:rsidR="00692F60">
        <w:rPr>
          <w:lang w:val="en-US"/>
        </w:rPr>
        <w:t xml:space="preserve"> fibers called chromatin</w:t>
      </w:r>
      <w:r w:rsidR="00364395">
        <w:rPr>
          <w:lang w:val="en-US"/>
        </w:rPr>
        <w:t>.</w:t>
      </w:r>
      <w:r w:rsidR="00874CF4">
        <w:rPr>
          <w:lang w:val="en-US"/>
        </w:rPr>
        <w:t xml:space="preserve"> </w:t>
      </w:r>
      <w:r w:rsidR="00F7209F">
        <w:rPr>
          <w:lang w:val="en-US"/>
        </w:rPr>
        <w:t xml:space="preserve">When a cell is preparing for cell division, the chromatin is tightly </w:t>
      </w:r>
      <w:r w:rsidR="00943043">
        <w:rPr>
          <w:lang w:val="en-US"/>
        </w:rPr>
        <w:t xml:space="preserve">coiled into </w:t>
      </w:r>
      <w:r w:rsidR="00926E8A">
        <w:rPr>
          <w:lang w:val="en-US"/>
        </w:rPr>
        <w:t xml:space="preserve">a supercoil </w:t>
      </w:r>
      <w:r w:rsidR="00926E8A">
        <w:rPr>
          <w:lang w:val="en-US"/>
        </w:rPr>
        <w:fldChar w:fldCharType="begin"/>
      </w:r>
      <w:r w:rsidR="003F507D">
        <w:rPr>
          <w:lang w:val="en-US"/>
        </w:rPr>
        <w:instrText xml:space="preserve"> ADDIN ZOTERO_ITEM CSL_CITATION {"citationID":"5X3fYZQF","properties":{"formattedCitation":"(Mason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26E8A">
        <w:rPr>
          <w:lang w:val="en-US"/>
        </w:rPr>
        <w:fldChar w:fldCharType="separate"/>
      </w:r>
      <w:r w:rsidR="00926E8A" w:rsidRPr="00926E8A">
        <w:rPr>
          <w:rFonts w:cs="Times New Roman"/>
          <w:lang w:val="en-US"/>
        </w:rPr>
        <w:t>(Mason et al., 2020</w:t>
      </w:r>
      <w:r w:rsidR="00926E8A">
        <w:rPr>
          <w:rFonts w:cs="Times New Roman"/>
          <w:lang w:val="en-US"/>
        </w:rPr>
        <w:t>, p.210</w:t>
      </w:r>
      <w:r w:rsidR="00926E8A" w:rsidRPr="00926E8A">
        <w:rPr>
          <w:rFonts w:cs="Times New Roman"/>
          <w:lang w:val="en-US"/>
        </w:rPr>
        <w:t>)</w:t>
      </w:r>
      <w:r w:rsidR="00926E8A">
        <w:rPr>
          <w:lang w:val="en-US"/>
        </w:rPr>
        <w:fldChar w:fldCharType="end"/>
      </w:r>
      <w:r w:rsidR="0025768D">
        <w:rPr>
          <w:lang w:val="en-US"/>
        </w:rPr>
        <w:t>.</w:t>
      </w:r>
      <w:r w:rsidR="00856FF9">
        <w:rPr>
          <w:lang w:val="en-US"/>
        </w:rPr>
        <w:t xml:space="preserve"> </w:t>
      </w:r>
      <w:r w:rsidR="00754DA0">
        <w:rPr>
          <w:lang w:val="en-US"/>
        </w:rPr>
        <w:t>However, during interface (</w:t>
      </w:r>
      <w:r w:rsidR="002E441D">
        <w:rPr>
          <w:lang w:val="en-US"/>
        </w:rPr>
        <w:t xml:space="preserve">see </w:t>
      </w:r>
      <w:r w:rsidR="00FB3F18">
        <w:rPr>
          <w:lang w:val="en-US"/>
        </w:rPr>
        <w:fldChar w:fldCharType="begin"/>
      </w:r>
      <w:r w:rsidR="00FB3F18">
        <w:rPr>
          <w:lang w:val="en-US"/>
        </w:rPr>
        <w:instrText xml:space="preserve"> REF _Ref97564569 \r \h </w:instrText>
      </w:r>
      <w:r w:rsidR="00CB30D7">
        <w:rPr>
          <w:lang w:val="en-US"/>
        </w:rPr>
        <w:instrText xml:space="preserve"> \* MERGEFORMAT </w:instrText>
      </w:r>
      <w:r w:rsidR="00FB3F18">
        <w:rPr>
          <w:lang w:val="en-US"/>
        </w:rPr>
      </w:r>
      <w:r w:rsidR="00FB3F18">
        <w:rPr>
          <w:lang w:val="en-US"/>
        </w:rPr>
        <w:fldChar w:fldCharType="separate"/>
      </w:r>
      <w:r w:rsidR="000E19EF">
        <w:rPr>
          <w:lang w:val="en-US"/>
        </w:rPr>
        <w:t>1.7.2</w:t>
      </w:r>
      <w:r w:rsidR="00FB3F18">
        <w:rPr>
          <w:lang w:val="en-US"/>
        </w:rPr>
        <w:fldChar w:fldCharType="end"/>
      </w:r>
      <w:r w:rsidR="00754DA0">
        <w:rPr>
          <w:lang w:val="en-US"/>
        </w:rPr>
        <w:t>) the DNA needs to be accessible for</w:t>
      </w:r>
      <w:r w:rsidR="002255BE">
        <w:rPr>
          <w:lang w:val="en-US"/>
        </w:rPr>
        <w:t xml:space="preserve"> </w:t>
      </w:r>
      <w:r w:rsidR="00754DA0">
        <w:rPr>
          <w:lang w:val="en-US"/>
        </w:rPr>
        <w:t>DNA</w:t>
      </w:r>
      <w:r w:rsidR="00917D11">
        <w:rPr>
          <w:lang w:val="en-US"/>
        </w:rPr>
        <w:t xml:space="preserve"> </w:t>
      </w:r>
      <w:r w:rsidR="0009697C">
        <w:rPr>
          <w:lang w:val="en-US"/>
        </w:rPr>
        <w:t>replication</w:t>
      </w:r>
      <w:r w:rsidR="00917D11">
        <w:rPr>
          <w:lang w:val="en-US"/>
        </w:rPr>
        <w:t xml:space="preserve"> and </w:t>
      </w:r>
      <w:r w:rsidR="00AB2EDB">
        <w:rPr>
          <w:lang w:val="en-US"/>
        </w:rPr>
        <w:t>DNA</w:t>
      </w:r>
      <w:r w:rsidR="0009697C">
        <w:rPr>
          <w:lang w:val="en-US"/>
        </w:rPr>
        <w:t xml:space="preserve"> transcription</w:t>
      </w:r>
      <w:r w:rsidR="00E4641D">
        <w:rPr>
          <w:lang w:val="en-US"/>
        </w:rPr>
        <w:t xml:space="preserve"> (</w:t>
      </w:r>
      <w:r w:rsidR="0046504A">
        <w:rPr>
          <w:lang w:val="en-US"/>
        </w:rPr>
        <w:fldChar w:fldCharType="begin"/>
      </w:r>
      <w:r w:rsidR="0046504A">
        <w:rPr>
          <w:lang w:val="en-US"/>
        </w:rPr>
        <w:instrText xml:space="preserve"> REF _Ref97554467 \h </w:instrText>
      </w:r>
      <w:r w:rsidR="00CB30D7">
        <w:rPr>
          <w:lang w:val="en-US"/>
        </w:rPr>
        <w:instrText xml:space="preserve"> \* MERGEFORMAT </w:instrText>
      </w:r>
      <w:r w:rsidR="0046504A">
        <w:rPr>
          <w:lang w:val="en-US"/>
        </w:rPr>
      </w:r>
      <w:r w:rsidR="0046504A">
        <w:rPr>
          <w:lang w:val="en-US"/>
        </w:rPr>
        <w:fldChar w:fldCharType="separate"/>
      </w:r>
      <w:r w:rsidR="000E19EF" w:rsidRPr="00A2756D">
        <w:rPr>
          <w:lang w:val="en-US"/>
        </w:rPr>
        <w:t>Abbreviations</w:t>
      </w:r>
      <w:r w:rsidR="000E19EF">
        <w:rPr>
          <w:lang w:val="en-US"/>
        </w:rPr>
        <w:t xml:space="preserve"> and explanations</w:t>
      </w:r>
      <w:r w:rsidR="0046504A">
        <w:rPr>
          <w:lang w:val="en-US"/>
        </w:rPr>
        <w:fldChar w:fldCharType="end"/>
      </w:r>
      <w:r w:rsidR="00E4641D">
        <w:rPr>
          <w:lang w:val="en-US"/>
        </w:rPr>
        <w:t>)</w:t>
      </w:r>
      <w:r w:rsidR="0009697C">
        <w:rPr>
          <w:lang w:val="en-US"/>
        </w:rPr>
        <w:t>.</w:t>
      </w:r>
      <w:r w:rsidR="009840A1">
        <w:rPr>
          <w:lang w:val="en-US"/>
        </w:rPr>
        <w:t xml:space="preserve"> Therefore, the chromatin</w:t>
      </w:r>
      <w:r w:rsidR="00046D20">
        <w:rPr>
          <w:lang w:val="en-US"/>
        </w:rPr>
        <w:t xml:space="preserve"> </w:t>
      </w:r>
      <w:r w:rsidR="009840A1">
        <w:rPr>
          <w:lang w:val="en-US"/>
        </w:rPr>
        <w:t>is</w:t>
      </w:r>
      <w:r w:rsidR="00E4641D">
        <w:rPr>
          <w:lang w:val="en-US"/>
        </w:rPr>
        <w:t xml:space="preserve"> a dynamic structure that </w:t>
      </w:r>
      <w:r w:rsidR="00CF07DE">
        <w:rPr>
          <w:lang w:val="en-US"/>
        </w:rPr>
        <w:t xml:space="preserve">condense and decondense </w:t>
      </w:r>
      <w:r w:rsidR="00D3471D">
        <w:rPr>
          <w:lang w:val="en-US"/>
        </w:rPr>
        <w:t xml:space="preserve">according to the needs of the cell </w:t>
      </w:r>
      <w:r w:rsidR="00D3471D">
        <w:rPr>
          <w:lang w:val="en-US"/>
        </w:rPr>
        <w:fldChar w:fldCharType="begin"/>
      </w:r>
      <w:r w:rsidR="004850B3">
        <w:rPr>
          <w:lang w:val="en-US"/>
        </w:rPr>
        <w:instrText xml:space="preserve"> ADDIN ZOTERO_ITEM CSL_CITATION {"citationID":"DbivGiAX","properties":{"formattedCitation":"(Alberts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D3471D">
        <w:rPr>
          <w:lang w:val="en-US"/>
        </w:rPr>
        <w:fldChar w:fldCharType="separate"/>
      </w:r>
      <w:r w:rsidR="002B0029" w:rsidRPr="004D0DF0">
        <w:rPr>
          <w:rFonts w:cs="Times New Roman"/>
          <w:lang w:val="en-US"/>
        </w:rPr>
        <w:t>(Alberts et al., 2014, p.193)</w:t>
      </w:r>
      <w:r w:rsidR="00D3471D">
        <w:rPr>
          <w:lang w:val="en-US"/>
        </w:rPr>
        <w:fldChar w:fldCharType="end"/>
      </w:r>
      <w:r w:rsidR="009A28EA">
        <w:rPr>
          <w:lang w:val="en-US"/>
        </w:rPr>
        <w:t xml:space="preserve">. </w:t>
      </w:r>
      <w:r w:rsidR="00923A07">
        <w:rPr>
          <w:lang w:val="en-US"/>
        </w:rPr>
        <w:br/>
      </w:r>
      <w:r w:rsidR="00284629">
        <w:rPr>
          <w:lang w:val="en-US"/>
        </w:rPr>
        <w:t>When chromatin is folded</w:t>
      </w:r>
      <w:r w:rsidR="00940207">
        <w:rPr>
          <w:lang w:val="en-US"/>
        </w:rPr>
        <w:t xml:space="preserve"> it forms a chromosome. </w:t>
      </w:r>
      <w:r w:rsidR="003B1132">
        <w:rPr>
          <w:lang w:val="en-US"/>
        </w:rPr>
        <w:t>The chromosome has a centromere which allows for linkage between chromosomes to create chromosome pairs.</w:t>
      </w:r>
      <w:r w:rsidR="005B6077">
        <w:rPr>
          <w:lang w:val="en-US"/>
        </w:rPr>
        <w:t xml:space="preserve"> When chromosomes are connected, we </w:t>
      </w:r>
      <w:r w:rsidR="002109FD">
        <w:rPr>
          <w:lang w:val="en-US"/>
        </w:rPr>
        <w:t>refer to</w:t>
      </w:r>
      <w:r w:rsidR="002B5588">
        <w:rPr>
          <w:lang w:val="en-US"/>
        </w:rPr>
        <w:t xml:space="preserve"> the</w:t>
      </w:r>
      <w:r w:rsidR="00FF41AC">
        <w:rPr>
          <w:lang w:val="en-US"/>
        </w:rPr>
        <w:t xml:space="preserve"> individual</w:t>
      </w:r>
      <w:r w:rsidR="002109FD">
        <w:rPr>
          <w:lang w:val="en-US"/>
        </w:rPr>
        <w:t xml:space="preserve"> chromosome</w:t>
      </w:r>
      <w:r w:rsidR="002B5588">
        <w:rPr>
          <w:lang w:val="en-US"/>
        </w:rPr>
        <w:t>s</w:t>
      </w:r>
      <w:r w:rsidR="002109FD">
        <w:rPr>
          <w:lang w:val="en-US"/>
        </w:rPr>
        <w:t xml:space="preserve"> as a</w:t>
      </w:r>
      <w:r w:rsidR="00353F80">
        <w:rPr>
          <w:lang w:val="en-US"/>
        </w:rPr>
        <w:t xml:space="preserve"> sister</w:t>
      </w:r>
      <w:r w:rsidR="002109FD">
        <w:rPr>
          <w:lang w:val="en-US"/>
        </w:rPr>
        <w:t xml:space="preserve"> chromatid</w:t>
      </w:r>
      <w:r w:rsidR="002B5588">
        <w:rPr>
          <w:lang w:val="en-US"/>
        </w:rPr>
        <w:t>s</w:t>
      </w:r>
      <w:r w:rsidR="00F92672">
        <w:rPr>
          <w:lang w:val="en-US"/>
        </w:rPr>
        <w:t xml:space="preserve"> </w:t>
      </w:r>
      <w:r w:rsidR="00F92672">
        <w:rPr>
          <w:lang w:val="en-US"/>
        </w:rPr>
        <w:fldChar w:fldCharType="begin"/>
      </w:r>
      <w:r w:rsidR="003F507D">
        <w:rPr>
          <w:lang w:val="en-US"/>
        </w:rPr>
        <w:instrText xml:space="preserve"> ADDIN ZOTERO_ITEM CSL_CITATION {"citationID":"A48DJRzG","properties":{"formattedCitation":"({\\i{}Centromere | Biology | Britannica}, 2012)","plainCitation":"(Centromere | Biology | Britannica, 2012)","noteIndex":0},"citationItems":[{"id":161,"uris":["http://zotero.org/users/9228513/items/2KJYAQCT"],"itemData":{"id":161,"type":"webpage","abstract":"centromere, structure in a chromosome that holds together the two chromatids (the daughter strands of a replicated chromosome). The centromere is the point of attachment of the kinetochore, a structure to which the microtubules of the mitotic spindle become anchored. The spindle is the structure","language":"en","title":"centromere | biology | Britannica","URL":"https://www.britannica.com/science/centromere","accessed":{"date-parts":[["2022",3,7]]},"issued":{"date-parts":[["2012",5,24]]}}}],"schema":"https://github.com/citation-style-language/schema/raw/master/csl-citation.json"} </w:instrText>
      </w:r>
      <w:r w:rsidR="00F92672">
        <w:rPr>
          <w:lang w:val="en-US"/>
        </w:rPr>
        <w:fldChar w:fldCharType="separate"/>
      </w:r>
      <w:r w:rsidR="00004361" w:rsidRPr="00004361">
        <w:rPr>
          <w:rFonts w:cs="Times New Roman"/>
          <w:szCs w:val="24"/>
          <w:lang w:val="en-US"/>
        </w:rPr>
        <w:t>(</w:t>
      </w:r>
      <w:r w:rsidR="00004361" w:rsidRPr="00004361">
        <w:rPr>
          <w:rFonts w:cs="Times New Roman"/>
          <w:i/>
          <w:iCs/>
          <w:szCs w:val="24"/>
          <w:lang w:val="en-US"/>
        </w:rPr>
        <w:t>Centromere | Biology | Britannica</w:t>
      </w:r>
      <w:r w:rsidR="00004361" w:rsidRPr="00004361">
        <w:rPr>
          <w:rFonts w:cs="Times New Roman"/>
          <w:szCs w:val="24"/>
          <w:lang w:val="en-US"/>
        </w:rPr>
        <w:t>, 2012)</w:t>
      </w:r>
      <w:r w:rsidR="00F92672">
        <w:rPr>
          <w:lang w:val="en-US"/>
        </w:rPr>
        <w:fldChar w:fldCharType="end"/>
      </w:r>
      <w:r w:rsidR="002109FD">
        <w:rPr>
          <w:lang w:val="en-US"/>
        </w:rPr>
        <w:t xml:space="preserve">. </w:t>
      </w:r>
    </w:p>
    <w:p w14:paraId="5FB74B82" w14:textId="4DD4975C" w:rsidR="008D5069" w:rsidRDefault="00791A0E" w:rsidP="00CB30D7">
      <w:pPr>
        <w:pStyle w:val="Caption"/>
        <w:spacing w:line="360" w:lineRule="auto"/>
        <w:rPr>
          <w:lang w:val="en-US"/>
        </w:rPr>
      </w:pPr>
      <w:bookmarkStart w:id="97" w:name="_Ref97545071"/>
      <w:r>
        <w:rPr>
          <w:noProof/>
        </w:rPr>
        <w:lastRenderedPageBreak/>
        <w:drawing>
          <wp:anchor distT="0" distB="0" distL="114300" distR="114300" simplePos="0" relativeHeight="251702272" behindDoc="1" locked="0" layoutInCell="1" allowOverlap="1" wp14:anchorId="17557BB5" wp14:editId="6FBF8F58">
            <wp:simplePos x="0" y="0"/>
            <wp:positionH relativeFrom="margin">
              <wp:align>left</wp:align>
            </wp:positionH>
            <wp:positionV relativeFrom="paragraph">
              <wp:posOffset>12897</wp:posOffset>
            </wp:positionV>
            <wp:extent cx="3378835" cy="3378835"/>
            <wp:effectExtent l="0" t="0" r="0" b="0"/>
            <wp:wrapTight wrapText="bothSides">
              <wp:wrapPolygon edited="0">
                <wp:start x="0" y="0"/>
                <wp:lineTo x="0" y="21434"/>
                <wp:lineTo x="21434" y="21434"/>
                <wp:lineTo x="21434"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78835" cy="3378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F407FC" w14:textId="59099D78" w:rsidR="008D5069" w:rsidRDefault="008D5069" w:rsidP="00CB30D7">
      <w:pPr>
        <w:pStyle w:val="Caption"/>
        <w:spacing w:line="360" w:lineRule="auto"/>
        <w:rPr>
          <w:lang w:val="en-US"/>
        </w:rPr>
      </w:pPr>
    </w:p>
    <w:p w14:paraId="60B7107C" w14:textId="02DF5BE2" w:rsidR="008D5069" w:rsidRDefault="008D5069" w:rsidP="00CB30D7">
      <w:pPr>
        <w:pStyle w:val="Caption"/>
        <w:spacing w:line="360" w:lineRule="auto"/>
        <w:rPr>
          <w:lang w:val="en-US"/>
        </w:rPr>
      </w:pPr>
    </w:p>
    <w:p w14:paraId="280BCA08" w14:textId="5046A2E0" w:rsidR="008D5069" w:rsidRDefault="00791A0E" w:rsidP="00CB30D7">
      <w:pPr>
        <w:pStyle w:val="Caption"/>
        <w:spacing w:line="360" w:lineRule="auto"/>
        <w:rPr>
          <w:lang w:val="en-US"/>
        </w:rPr>
      </w:pPr>
      <w:r>
        <w:rPr>
          <w:noProof/>
        </w:rPr>
        <mc:AlternateContent>
          <mc:Choice Requires="wps">
            <w:drawing>
              <wp:anchor distT="0" distB="0" distL="114300" distR="114300" simplePos="0" relativeHeight="251726848" behindDoc="1" locked="0" layoutInCell="1" allowOverlap="1" wp14:anchorId="0796E964" wp14:editId="635CB985">
                <wp:simplePos x="0" y="0"/>
                <wp:positionH relativeFrom="margin">
                  <wp:posOffset>3342005</wp:posOffset>
                </wp:positionH>
                <wp:positionV relativeFrom="paragraph">
                  <wp:posOffset>445135</wp:posOffset>
                </wp:positionV>
                <wp:extent cx="3131820" cy="304800"/>
                <wp:effectExtent l="0" t="0" r="0" b="0"/>
                <wp:wrapTight wrapText="bothSides">
                  <wp:wrapPolygon edited="0">
                    <wp:start x="0" y="0"/>
                    <wp:lineTo x="0" y="20250"/>
                    <wp:lineTo x="21416" y="20250"/>
                    <wp:lineTo x="21416"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3131820" cy="304800"/>
                        </a:xfrm>
                        <a:prstGeom prst="rect">
                          <a:avLst/>
                        </a:prstGeom>
                        <a:solidFill>
                          <a:prstClr val="white"/>
                        </a:solidFill>
                        <a:ln>
                          <a:noFill/>
                        </a:ln>
                      </wps:spPr>
                      <wps:txbx>
                        <w:txbxContent>
                          <w:p w14:paraId="66CB651C" w14:textId="44DFE4EE" w:rsidR="00A07C3B" w:rsidRPr="00D76F18" w:rsidRDefault="00A07C3B" w:rsidP="007C2973">
                            <w:pPr>
                              <w:pStyle w:val="Caption"/>
                              <w:rPr>
                                <w:noProof/>
                                <w:sz w:val="24"/>
                                <w:lang w:val="en-US"/>
                              </w:rPr>
                            </w:pPr>
                            <w:r w:rsidRPr="00A07C3B">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18</w:t>
                            </w:r>
                            <w:r w:rsidR="005B1E99">
                              <w:rPr>
                                <w:lang w:val="en-US"/>
                              </w:rPr>
                              <w:fldChar w:fldCharType="end"/>
                            </w:r>
                            <w:r w:rsidRPr="00A07C3B">
                              <w:rPr>
                                <w:lang w:val="en-US"/>
                              </w:rPr>
                              <w:t>.</w:t>
                            </w:r>
                            <w:r>
                              <w:rPr>
                                <w:lang w:val="en-US"/>
                              </w:rPr>
                              <w:t xml:space="preserve"> </w:t>
                            </w:r>
                            <w:r w:rsidRPr="000869C1">
                              <w:rPr>
                                <w:szCs w:val="16"/>
                                <w:lang w:val="en-US"/>
                              </w:rPr>
                              <w:t>Chromosome structure</w:t>
                            </w:r>
                            <w:r>
                              <w:rPr>
                                <w:szCs w:val="16"/>
                                <w:lang w:val="en-US"/>
                              </w:rPr>
                              <w:t xml:space="preserve"> </w:t>
                            </w:r>
                            <w:r w:rsidRPr="000869C1">
                              <w:rPr>
                                <w:szCs w:val="16"/>
                                <w:lang w:val="en-US"/>
                              </w:rPr>
                              <w:fldChar w:fldCharType="begin"/>
                            </w:r>
                            <w:r w:rsidRPr="000869C1">
                              <w:rPr>
                                <w:szCs w:val="16"/>
                                <w:lang w:val="en-US"/>
                              </w:rPr>
                              <w:instrText xml:space="preserve"> ADDIN ZOTERO_ITEM CSL_CITATION {"citationID":"BODYvJpJ","properties":{"formattedCitation":"({\\i{}The Structure and Function of Chromatin}, 2017)","plainCitation":"(The Structure and Function of Chromatin, 2017)","noteIndex":0},"citationItems":[{"id":152,"uris":["http://zotero.org/users/local/GCOCszNG/items/D8RS8EJ2"],"uri":["http://zotero.org/users/local/GCOCszNG/items/D8RS8EJ2"],"itemData":{"id":152,"type":"post-weblog","language":"en-US","title":"The Structure and Function of Chromatin","URL":"https://www.creative-diagnostics.com/blog/index.php/the-structure-and-function-of-chromatin/","accessed":{"date-parts":[["2022",3,7]]},"issued":{"date-parts":[["2017",11,29]]}}}],"schema":"https://github.com/citation-style-language/schema/raw/master/csl-citation.json"} </w:instrText>
                            </w:r>
                            <w:r w:rsidRPr="000869C1">
                              <w:rPr>
                                <w:szCs w:val="16"/>
                                <w:lang w:val="en-US"/>
                              </w:rPr>
                              <w:fldChar w:fldCharType="separate"/>
                            </w:r>
                            <w:r w:rsidRPr="000869C1">
                              <w:rPr>
                                <w:rFonts w:cs="Times New Roman"/>
                                <w:lang w:val="en-US"/>
                              </w:rPr>
                              <w:t>(</w:t>
                            </w:r>
                            <w:r w:rsidRPr="000869C1">
                              <w:rPr>
                                <w:rFonts w:cs="Times New Roman"/>
                                <w:i w:val="0"/>
                                <w:iCs w:val="0"/>
                                <w:lang w:val="en-US"/>
                              </w:rPr>
                              <w:t>The Structure and Function of Chromatin</w:t>
                            </w:r>
                            <w:r w:rsidRPr="000869C1">
                              <w:rPr>
                                <w:rFonts w:cs="Times New Roman"/>
                                <w:lang w:val="en-US"/>
                              </w:rPr>
                              <w:t>, 2017)</w:t>
                            </w:r>
                            <w:r w:rsidRPr="000869C1">
                              <w:rPr>
                                <w:szCs w:val="16"/>
                                <w:lang w:val="en-US"/>
                              </w:rPr>
                              <w:fldChar w:fldCharType="end"/>
                            </w:r>
                            <w:r>
                              <w:rPr>
                                <w:szCs w:val="16"/>
                                <w:lang w:val="en-US"/>
                              </w:rPr>
                              <w:t>.</w:t>
                            </w:r>
                            <w:r w:rsidR="007C2973" w:rsidRPr="00D76F18">
                              <w:rPr>
                                <w:noProof/>
                                <w:sz w:val="24"/>
                                <w:lang w:val="en-US"/>
                              </w:rPr>
                              <w:t xml:space="preserve"> </w:t>
                            </w:r>
                          </w:p>
                          <w:p w14:paraId="41BB9FAF" w14:textId="23F2BFA3" w:rsidR="00A07C3B" w:rsidRPr="00A07C3B" w:rsidRDefault="00A07C3B" w:rsidP="00A07C3B">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6E964" id="Text Box 44" o:spid="_x0000_s1036" type="#_x0000_t202" style="position:absolute;margin-left:263.15pt;margin-top:35.05pt;width:246.6pt;height:24pt;z-index:-25158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" stroked="f">
                <v:textbox inset="0,0,0,0">
                  <w:txbxContent>
                    <w:p w14:paraId="66CB651C" w14:textId="44DFE4EE" w:rsidR="00A07C3B" w:rsidRPr="00D76F18" w:rsidRDefault="00A07C3B" w:rsidP="007C2973">
                      <w:pPr>
                        <w:pStyle w:val="Caption"/>
                        <w:rPr>
                          <w:noProof/>
                          <w:sz w:val="24"/>
                          <w:lang w:val="en-US"/>
                        </w:rPr>
                      </w:pPr>
                      <w:r w:rsidRPr="00A07C3B">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18</w:t>
                      </w:r>
                      <w:r w:rsidR="005B1E99">
                        <w:rPr>
                          <w:lang w:val="en-US"/>
                        </w:rPr>
                        <w:fldChar w:fldCharType="end"/>
                      </w:r>
                      <w:r w:rsidRPr="00A07C3B">
                        <w:rPr>
                          <w:lang w:val="en-US"/>
                        </w:rPr>
                        <w:t>.</w:t>
                      </w:r>
                      <w:r>
                        <w:rPr>
                          <w:lang w:val="en-US"/>
                        </w:rPr>
                        <w:t xml:space="preserve"> </w:t>
                      </w:r>
                      <w:r w:rsidRPr="000869C1">
                        <w:rPr>
                          <w:szCs w:val="16"/>
                          <w:lang w:val="en-US"/>
                        </w:rPr>
                        <w:t>Chromosome structure</w:t>
                      </w:r>
                      <w:r>
                        <w:rPr>
                          <w:szCs w:val="16"/>
                          <w:lang w:val="en-US"/>
                        </w:rPr>
                        <w:t xml:space="preserve"> </w:t>
                      </w:r>
                      <w:r w:rsidRPr="000869C1">
                        <w:rPr>
                          <w:szCs w:val="16"/>
                          <w:lang w:val="en-US"/>
                        </w:rPr>
                        <w:fldChar w:fldCharType="begin"/>
                      </w:r>
                      <w:r w:rsidRPr="000869C1">
                        <w:rPr>
                          <w:szCs w:val="16"/>
                          <w:lang w:val="en-US"/>
                        </w:rPr>
                        <w:instrText xml:space="preserve"> ADDIN ZOTERO_ITEM CSL_CITATION {"citationID":"BODYvJpJ","properties":{"formattedCitation":"({\\i{}The Structure and Function of Chromatin}, 2017)","plainCitation":"(The Structure and Function of Chromatin, 2017)","noteIndex":0},"citationItems":[{"id":152,"uris":["http://zotero.org/users/local/GCOCszNG/items/D8RS8EJ2"],"uri":["http://zotero.org/users/local/GCOCszNG/items/D8RS8EJ2"],"itemData":{"id":152,"type":"post-weblog","language":"en-US","title":"The Structure and Function of Chromatin","URL":"https://www.creative-diagnostics.com/blog/index.php/the-structure-and-function-of-chromatin/","accessed":{"date-parts":[["2022",3,7]]},"issued":{"date-parts":[["2017",11,29]]}}}],"schema":"https://github.com/citation-style-language/schema/raw/master/csl-citation.json"} </w:instrText>
                      </w:r>
                      <w:r w:rsidRPr="000869C1">
                        <w:rPr>
                          <w:szCs w:val="16"/>
                          <w:lang w:val="en-US"/>
                        </w:rPr>
                        <w:fldChar w:fldCharType="separate"/>
                      </w:r>
                      <w:r w:rsidRPr="000869C1">
                        <w:rPr>
                          <w:rFonts w:cs="Times New Roman"/>
                          <w:lang w:val="en-US"/>
                        </w:rPr>
                        <w:t>(</w:t>
                      </w:r>
                      <w:r w:rsidRPr="000869C1">
                        <w:rPr>
                          <w:rFonts w:cs="Times New Roman"/>
                          <w:i w:val="0"/>
                          <w:iCs w:val="0"/>
                          <w:lang w:val="en-US"/>
                        </w:rPr>
                        <w:t>The Structure and Function of Chromatin</w:t>
                      </w:r>
                      <w:r w:rsidRPr="000869C1">
                        <w:rPr>
                          <w:rFonts w:cs="Times New Roman"/>
                          <w:lang w:val="en-US"/>
                        </w:rPr>
                        <w:t>, 2017)</w:t>
                      </w:r>
                      <w:r w:rsidRPr="000869C1">
                        <w:rPr>
                          <w:szCs w:val="16"/>
                          <w:lang w:val="en-US"/>
                        </w:rPr>
                        <w:fldChar w:fldCharType="end"/>
                      </w:r>
                      <w:r>
                        <w:rPr>
                          <w:szCs w:val="16"/>
                          <w:lang w:val="en-US"/>
                        </w:rPr>
                        <w:t>.</w:t>
                      </w:r>
                      <w:r w:rsidR="007C2973" w:rsidRPr="00D76F18">
                        <w:rPr>
                          <w:noProof/>
                          <w:sz w:val="24"/>
                          <w:lang w:val="en-US"/>
                        </w:rPr>
                        <w:t xml:space="preserve"> </w:t>
                      </w:r>
                    </w:p>
                    <w:p w14:paraId="41BB9FAF" w14:textId="23F2BFA3" w:rsidR="00A07C3B" w:rsidRPr="00A07C3B" w:rsidRDefault="00A07C3B" w:rsidP="00A07C3B">
                      <w:pPr>
                        <w:pStyle w:val="Caption"/>
                        <w:rPr>
                          <w:lang w:val="en-US"/>
                        </w:rPr>
                      </w:pPr>
                    </w:p>
                  </w:txbxContent>
                </v:textbox>
                <w10:wrap type="tight" anchorx="margin"/>
              </v:shape>
            </w:pict>
          </mc:Fallback>
        </mc:AlternateContent>
      </w:r>
    </w:p>
    <w:p w14:paraId="6024AA6B" w14:textId="2A5E6504" w:rsidR="008D5069" w:rsidRDefault="008D5069" w:rsidP="00CB30D7">
      <w:pPr>
        <w:pStyle w:val="Caption"/>
        <w:spacing w:line="360" w:lineRule="auto"/>
        <w:rPr>
          <w:lang w:val="en-US"/>
        </w:rPr>
      </w:pPr>
    </w:p>
    <w:p w14:paraId="33BE3664" w14:textId="020EFEF0" w:rsidR="00ED4F6E" w:rsidRDefault="00ED4F6E" w:rsidP="00CB30D7">
      <w:pPr>
        <w:spacing w:line="360" w:lineRule="auto"/>
        <w:rPr>
          <w:lang w:val="en-US"/>
        </w:rPr>
      </w:pPr>
    </w:p>
    <w:p w14:paraId="6A6D325B" w14:textId="621CB2CD" w:rsidR="00ED4F6E" w:rsidRDefault="00ED4F6E" w:rsidP="00CB30D7">
      <w:pPr>
        <w:spacing w:line="360" w:lineRule="auto"/>
        <w:rPr>
          <w:lang w:val="en-US"/>
        </w:rPr>
      </w:pPr>
    </w:p>
    <w:bookmarkEnd w:id="97"/>
    <w:p w14:paraId="4042BB6F" w14:textId="77777777" w:rsidR="00A20679" w:rsidRDefault="00A20679" w:rsidP="00CB30D7">
      <w:pPr>
        <w:spacing w:line="360" w:lineRule="auto"/>
        <w:rPr>
          <w:lang w:val="en-US"/>
        </w:rPr>
      </w:pPr>
    </w:p>
    <w:p w14:paraId="1E329E81" w14:textId="77777777" w:rsidR="001E5273" w:rsidRPr="009241D2" w:rsidRDefault="001E5273" w:rsidP="00CB30D7">
      <w:pPr>
        <w:spacing w:line="360" w:lineRule="auto"/>
        <w:rPr>
          <w:lang w:val="en-US"/>
        </w:rPr>
      </w:pPr>
    </w:p>
    <w:p w14:paraId="64E3D31F" w14:textId="2B8633B3" w:rsidR="009241D2" w:rsidRDefault="009241D2" w:rsidP="00CB30D7">
      <w:pPr>
        <w:pStyle w:val="Heading3"/>
        <w:spacing w:line="360" w:lineRule="auto"/>
        <w:rPr>
          <w:lang w:val="en-US"/>
        </w:rPr>
      </w:pPr>
      <w:bookmarkStart w:id="98" w:name="_Ref97564569"/>
      <w:bookmarkStart w:id="99" w:name="_Toc103247147"/>
      <w:r>
        <w:rPr>
          <w:lang w:val="en-US"/>
        </w:rPr>
        <w:t>Cell Cycle and Checkpoin</w:t>
      </w:r>
      <w:bookmarkEnd w:id="98"/>
      <w:r>
        <w:rPr>
          <w:lang w:val="en-US"/>
        </w:rPr>
        <w:t>t</w:t>
      </w:r>
      <w:bookmarkEnd w:id="99"/>
    </w:p>
    <w:p w14:paraId="20881D87" w14:textId="796C5052" w:rsidR="00A2527F" w:rsidRDefault="00923C2F" w:rsidP="00CB30D7">
      <w:pPr>
        <w:spacing w:line="360" w:lineRule="auto"/>
        <w:rPr>
          <w:lang w:val="en-US"/>
        </w:rPr>
      </w:pPr>
      <w:r>
        <w:rPr>
          <w:lang w:val="en-US"/>
        </w:rPr>
        <w:t xml:space="preserve">The cell cycle </w:t>
      </w:r>
      <w:r w:rsidR="00AF22CE">
        <w:rPr>
          <w:lang w:val="en-US"/>
        </w:rPr>
        <w:t>consists</w:t>
      </w:r>
      <w:r>
        <w:rPr>
          <w:lang w:val="en-US"/>
        </w:rPr>
        <w:t xml:space="preserve"> of four phases</w:t>
      </w:r>
      <w:r w:rsidR="00CE1846">
        <w:rPr>
          <w:lang w:val="en-US"/>
        </w:rPr>
        <w:t>: G1, S, G2 and M</w:t>
      </w:r>
      <w:r w:rsidR="003D6D3A">
        <w:rPr>
          <w:lang w:val="en-US"/>
        </w:rPr>
        <w:t xml:space="preserve"> (see </w:t>
      </w:r>
      <w:r w:rsidR="0003183B">
        <w:rPr>
          <w:lang w:val="en-US"/>
        </w:rPr>
        <w:fldChar w:fldCharType="begin"/>
      </w:r>
      <w:r w:rsidR="0003183B">
        <w:rPr>
          <w:lang w:val="en-US"/>
        </w:rPr>
        <w:instrText xml:space="preserve"> REF _Ref99530303 \h </w:instrText>
      </w:r>
      <w:r w:rsidR="0003183B">
        <w:rPr>
          <w:lang w:val="en-US"/>
        </w:rPr>
      </w:r>
      <w:r w:rsidR="0003183B">
        <w:rPr>
          <w:lang w:val="en-US"/>
        </w:rPr>
        <w:fldChar w:fldCharType="separate"/>
      </w:r>
      <w:r w:rsidR="0003183B" w:rsidRPr="007C2973">
        <w:rPr>
          <w:lang w:val="en-US"/>
        </w:rPr>
        <w:t xml:space="preserve">Figure </w:t>
      </w:r>
      <w:r w:rsidR="0003183B">
        <w:rPr>
          <w:noProof/>
          <w:lang w:val="en-US"/>
        </w:rPr>
        <w:t>1</w:t>
      </w:r>
      <w:r w:rsidR="0003183B">
        <w:rPr>
          <w:lang w:val="en-US"/>
        </w:rPr>
        <w:noBreakHyphen/>
      </w:r>
      <w:r w:rsidR="0003183B">
        <w:rPr>
          <w:noProof/>
          <w:lang w:val="en-US"/>
        </w:rPr>
        <w:t>19</w:t>
      </w:r>
      <w:r w:rsidR="0003183B">
        <w:rPr>
          <w:lang w:val="en-US"/>
        </w:rPr>
        <w:fldChar w:fldCharType="end"/>
      </w:r>
      <w:r w:rsidR="003D6D3A">
        <w:rPr>
          <w:lang w:val="en-US"/>
        </w:rPr>
        <w:t>).</w:t>
      </w:r>
      <w:r w:rsidR="009C5D85">
        <w:rPr>
          <w:lang w:val="en-US"/>
        </w:rPr>
        <w:t xml:space="preserve"> </w:t>
      </w:r>
      <w:r w:rsidR="00FD0C61">
        <w:rPr>
          <w:lang w:val="en-US"/>
        </w:rPr>
        <w:t xml:space="preserve">G1 </w:t>
      </w:r>
      <w:r w:rsidR="00A7411A">
        <w:rPr>
          <w:lang w:val="en-US"/>
        </w:rPr>
        <w:t>and G2 are the gap phases</w:t>
      </w:r>
      <w:r w:rsidR="00033723">
        <w:rPr>
          <w:lang w:val="en-US"/>
        </w:rPr>
        <w:t xml:space="preserve"> where cell growth occurs.</w:t>
      </w:r>
      <w:r w:rsidR="00584BB2">
        <w:rPr>
          <w:lang w:val="en-US"/>
        </w:rPr>
        <w:t xml:space="preserve"> G2 is the last phase before</w:t>
      </w:r>
      <w:r w:rsidR="0026606A">
        <w:rPr>
          <w:lang w:val="en-US"/>
        </w:rPr>
        <w:t xml:space="preserve"> </w:t>
      </w:r>
      <w:r w:rsidR="00A705A4">
        <w:rPr>
          <w:lang w:val="en-US"/>
        </w:rPr>
        <w:t xml:space="preserve">cell division </w:t>
      </w:r>
      <w:r w:rsidR="00493C25">
        <w:rPr>
          <w:lang w:val="en-US"/>
        </w:rPr>
        <w:t>where</w:t>
      </w:r>
      <w:r w:rsidR="00A705A4">
        <w:rPr>
          <w:lang w:val="en-US"/>
        </w:rPr>
        <w:t xml:space="preserve"> </w:t>
      </w:r>
      <w:r w:rsidR="00493C25">
        <w:rPr>
          <w:lang w:val="en-US"/>
        </w:rPr>
        <w:t xml:space="preserve">all </w:t>
      </w:r>
      <w:r w:rsidR="00A705A4">
        <w:rPr>
          <w:lang w:val="en-US"/>
        </w:rPr>
        <w:t>organelles</w:t>
      </w:r>
      <w:r w:rsidR="00C83343">
        <w:rPr>
          <w:lang w:val="en-US"/>
        </w:rPr>
        <w:t>,</w:t>
      </w:r>
      <w:r w:rsidR="00493C25">
        <w:rPr>
          <w:lang w:val="en-US"/>
        </w:rPr>
        <w:t xml:space="preserve"> but the DNA</w:t>
      </w:r>
      <w:r w:rsidR="00C83343">
        <w:rPr>
          <w:lang w:val="en-US"/>
        </w:rPr>
        <w:t>,</w:t>
      </w:r>
      <w:r w:rsidR="00A705A4">
        <w:rPr>
          <w:lang w:val="en-US"/>
        </w:rPr>
        <w:t xml:space="preserve"> replicate</w:t>
      </w:r>
      <w:r w:rsidR="00C02DFF">
        <w:rPr>
          <w:lang w:val="en-US"/>
        </w:rPr>
        <w:t>s</w:t>
      </w:r>
      <w:r w:rsidR="00493C25">
        <w:rPr>
          <w:lang w:val="en-US"/>
        </w:rPr>
        <w:t xml:space="preserve">. </w:t>
      </w:r>
      <w:r w:rsidR="00EC582F">
        <w:rPr>
          <w:lang w:val="en-US"/>
        </w:rPr>
        <w:t xml:space="preserve">During S-phase DNA is replicated. This happens by </w:t>
      </w:r>
      <w:r w:rsidR="00092BEE">
        <w:rPr>
          <w:lang w:val="en-US"/>
        </w:rPr>
        <w:t>a series of initiator proteins that open the DNA double helix</w:t>
      </w:r>
      <w:r w:rsidR="00633F0A">
        <w:rPr>
          <w:lang w:val="en-US"/>
        </w:rPr>
        <w:t>, creating a replication fork</w:t>
      </w:r>
      <w:r w:rsidR="00454C6C">
        <w:rPr>
          <w:lang w:val="en-US"/>
        </w:rPr>
        <w:t xml:space="preserve"> (</w:t>
      </w:r>
      <w:r w:rsidR="00E0376E">
        <w:rPr>
          <w:lang w:val="en-US"/>
        </w:rPr>
        <w:t xml:space="preserve">see </w:t>
      </w:r>
      <w:r w:rsidR="0003183B">
        <w:rPr>
          <w:lang w:val="en-US"/>
        </w:rPr>
        <w:fldChar w:fldCharType="begin"/>
      </w:r>
      <w:r w:rsidR="0003183B">
        <w:rPr>
          <w:lang w:val="en-US"/>
        </w:rPr>
        <w:instrText xml:space="preserve"> REF _Ref102404114 \h </w:instrText>
      </w:r>
      <w:r w:rsidR="0003183B">
        <w:rPr>
          <w:lang w:val="en-US"/>
        </w:rPr>
      </w:r>
      <w:r w:rsidR="0003183B">
        <w:rPr>
          <w:lang w:val="en-US"/>
        </w:rPr>
        <w:fldChar w:fldCharType="separate"/>
      </w:r>
      <w:r w:rsidR="0003183B" w:rsidRPr="007C2973">
        <w:rPr>
          <w:lang w:val="en-US"/>
        </w:rPr>
        <w:t xml:space="preserve">Figure </w:t>
      </w:r>
      <w:r w:rsidR="0003183B">
        <w:rPr>
          <w:noProof/>
          <w:lang w:val="en-US"/>
        </w:rPr>
        <w:t>1</w:t>
      </w:r>
      <w:r w:rsidR="0003183B">
        <w:rPr>
          <w:lang w:val="en-US"/>
        </w:rPr>
        <w:noBreakHyphen/>
      </w:r>
      <w:r w:rsidR="0003183B">
        <w:rPr>
          <w:noProof/>
          <w:lang w:val="en-US"/>
        </w:rPr>
        <w:t>20</w:t>
      </w:r>
      <w:r w:rsidR="0003183B">
        <w:rPr>
          <w:lang w:val="en-US"/>
        </w:rPr>
        <w:fldChar w:fldCharType="end"/>
      </w:r>
      <w:r w:rsidR="00454C6C">
        <w:rPr>
          <w:lang w:val="en-US"/>
        </w:rPr>
        <w:t>)</w:t>
      </w:r>
      <w:r w:rsidR="006317EE">
        <w:rPr>
          <w:lang w:val="en-US"/>
        </w:rPr>
        <w:t xml:space="preserve"> </w:t>
      </w:r>
      <w:r w:rsidR="006317EE">
        <w:rPr>
          <w:lang w:val="en-US"/>
        </w:rPr>
        <w:fldChar w:fldCharType="begin"/>
      </w:r>
      <w:r w:rsidR="003F507D">
        <w:rPr>
          <w:lang w:val="en-US"/>
        </w:rPr>
        <w:instrText xml:space="preserve"> ADDIN ZOTERO_ITEM CSL_CITATION {"citationID":"edchZRMr","properties":{"formattedCitation":"(Mason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6317EE">
        <w:rPr>
          <w:lang w:val="en-US"/>
        </w:rPr>
        <w:fldChar w:fldCharType="separate"/>
      </w:r>
      <w:r w:rsidR="006317EE" w:rsidRPr="006317EE">
        <w:rPr>
          <w:rFonts w:cs="Times New Roman"/>
          <w:lang w:val="en-US"/>
        </w:rPr>
        <w:t>(Mason et al., 2020</w:t>
      </w:r>
      <w:r w:rsidR="006317EE">
        <w:rPr>
          <w:rFonts w:cs="Times New Roman"/>
          <w:lang w:val="en-US"/>
        </w:rPr>
        <w:t>, p.</w:t>
      </w:r>
      <w:r w:rsidR="00272D94">
        <w:rPr>
          <w:rFonts w:cs="Times New Roman"/>
          <w:lang w:val="en-US"/>
        </w:rPr>
        <w:t>293</w:t>
      </w:r>
      <w:r w:rsidR="006317EE" w:rsidRPr="006317EE">
        <w:rPr>
          <w:rFonts w:cs="Times New Roman"/>
          <w:lang w:val="en-US"/>
        </w:rPr>
        <w:t>)</w:t>
      </w:r>
      <w:r w:rsidR="006317EE">
        <w:rPr>
          <w:lang w:val="en-US"/>
        </w:rPr>
        <w:fldChar w:fldCharType="end"/>
      </w:r>
      <w:r w:rsidR="00092BEE">
        <w:rPr>
          <w:lang w:val="en-US"/>
        </w:rPr>
        <w:t>.</w:t>
      </w:r>
      <w:r w:rsidR="00A40BF8">
        <w:rPr>
          <w:lang w:val="en-US"/>
        </w:rPr>
        <w:t xml:space="preserve"> An enzyme known as helicase </w:t>
      </w:r>
      <w:r w:rsidR="004862DB">
        <w:rPr>
          <w:lang w:val="en-US"/>
        </w:rPr>
        <w:t xml:space="preserve">separates </w:t>
      </w:r>
      <w:r w:rsidR="00FA44A4">
        <w:rPr>
          <w:lang w:val="en-US"/>
        </w:rPr>
        <w:t xml:space="preserve">the strands by </w:t>
      </w:r>
      <w:r w:rsidR="00A3533C">
        <w:rPr>
          <w:lang w:val="en-US"/>
        </w:rPr>
        <w:t>disrupting the hydrogen bonds between the base pairs</w:t>
      </w:r>
      <w:r w:rsidR="000726C6">
        <w:rPr>
          <w:lang w:val="en-US"/>
        </w:rPr>
        <w:t xml:space="preserve"> </w:t>
      </w:r>
      <w:r w:rsidR="000726C6">
        <w:rPr>
          <w:lang w:val="en-US"/>
        </w:rPr>
        <w:fldChar w:fldCharType="begin"/>
      </w:r>
      <w:r w:rsidR="000726C6">
        <w:rPr>
          <w:lang w:val="en-US"/>
        </w:rPr>
        <w:instrText xml:space="preserve"> ADDIN ZOTERO_ITEM CSL_CITATION {"citationID":"6jnXAQmG","properties":{"formattedCitation":"(Matson et al., 1994)","plainCitation":"(Matson et al., 1994)","noteIndex":0},"citationItems":[{"id":304,"uris":["http://zotero.org/users/9228513/items/DF8GPJNB"],"itemData":{"id":304,"type":"article-journal","abstract":"DNA helicases catalyze the disruption of the hydrogen bonds that hold the two strands of double-stranded DNA together. This energy-requiring unwinding reaction results in the formation of the single-stranded DNA required as a template or reaction intermediate in DNA replication, repair and recombination. A combination of biochemical and genetic studies have been used to probe and define the roles of the multiple DNA helicases found in E. coli. This work and similar efforts in eukaryotic cells, although far from complete, have established that DNA helicases are essential components of the machinery that interacts with the DNA molecule.","container-title":"BioEssays: News and Reviews in Molecular, Cellular and Developmental Biology","DOI":"10.1002/bies.950160103","ISSN":"0265-9247","issue":"1","journalAbbreviation":"Bioessays","language":"eng","note":"PMID: 8141804","page":"13-22","source":"PubMed","title":"DNA helicases: enzymes with essential roles in all aspects of DNA metabolism","title-short":"DNA helicases","volume":"16","author":[{"family":"Matson","given":"S. W."},{"family":"Bean","given":"D. W."},{"family":"George","given":"J. W."}],"issued":{"date-parts":[["1994",1]]}}}],"schema":"https://github.com/citation-style-language/schema/raw/master/csl-citation.json"} </w:instrText>
      </w:r>
      <w:r w:rsidR="000726C6">
        <w:rPr>
          <w:lang w:val="en-US"/>
        </w:rPr>
        <w:fldChar w:fldCharType="separate"/>
      </w:r>
      <w:r w:rsidR="000726C6" w:rsidRPr="008C2A63">
        <w:rPr>
          <w:rFonts w:cs="Times New Roman"/>
          <w:lang w:val="en-US"/>
        </w:rPr>
        <w:t>(Matson et al., 1994)</w:t>
      </w:r>
      <w:r w:rsidR="000726C6">
        <w:rPr>
          <w:lang w:val="en-US"/>
        </w:rPr>
        <w:fldChar w:fldCharType="end"/>
      </w:r>
      <w:r w:rsidR="008C2A63">
        <w:rPr>
          <w:lang w:val="en-US"/>
        </w:rPr>
        <w:t>.</w:t>
      </w:r>
      <w:r w:rsidR="00A40BF8">
        <w:rPr>
          <w:lang w:val="en-US"/>
        </w:rPr>
        <w:t xml:space="preserve"> </w:t>
      </w:r>
      <w:r w:rsidR="00092BEE">
        <w:rPr>
          <w:lang w:val="en-US"/>
        </w:rPr>
        <w:t xml:space="preserve"> </w:t>
      </w:r>
      <w:r w:rsidR="005730B2">
        <w:rPr>
          <w:lang w:val="en-US"/>
        </w:rPr>
        <w:t xml:space="preserve">Two </w:t>
      </w:r>
      <w:r w:rsidR="00406736">
        <w:rPr>
          <w:lang w:val="en-US"/>
        </w:rPr>
        <w:t>DNA-polymerase</w:t>
      </w:r>
      <w:r w:rsidR="005730B2">
        <w:rPr>
          <w:lang w:val="en-US"/>
        </w:rPr>
        <w:t xml:space="preserve"> enzymes</w:t>
      </w:r>
      <w:r w:rsidR="00406736">
        <w:rPr>
          <w:lang w:val="en-US"/>
        </w:rPr>
        <w:t xml:space="preserve"> </w:t>
      </w:r>
      <w:r w:rsidR="005730B2">
        <w:rPr>
          <w:lang w:val="en-US"/>
        </w:rPr>
        <w:t>are</w:t>
      </w:r>
      <w:r w:rsidR="00406736">
        <w:rPr>
          <w:lang w:val="en-US"/>
        </w:rPr>
        <w:t xml:space="preserve"> </w:t>
      </w:r>
      <w:r w:rsidR="00330BB3">
        <w:rPr>
          <w:lang w:val="en-US"/>
        </w:rPr>
        <w:t>recruited to the DNA</w:t>
      </w:r>
      <w:r w:rsidR="005730B2">
        <w:rPr>
          <w:lang w:val="en-US"/>
        </w:rPr>
        <w:t xml:space="preserve"> strands</w:t>
      </w:r>
      <w:r w:rsidR="00330BB3">
        <w:rPr>
          <w:lang w:val="en-US"/>
        </w:rPr>
        <w:t xml:space="preserve">, with the purpose of </w:t>
      </w:r>
      <w:r w:rsidR="00204713">
        <w:rPr>
          <w:lang w:val="en-US"/>
        </w:rPr>
        <w:t xml:space="preserve">generating </w:t>
      </w:r>
      <w:r w:rsidR="005730B2">
        <w:rPr>
          <w:lang w:val="en-US"/>
        </w:rPr>
        <w:t>two new</w:t>
      </w:r>
      <w:r w:rsidR="00204713">
        <w:rPr>
          <w:lang w:val="en-US"/>
        </w:rPr>
        <w:t xml:space="preserve"> complementary </w:t>
      </w:r>
      <w:r w:rsidR="00F45415">
        <w:rPr>
          <w:lang w:val="en-US"/>
        </w:rPr>
        <w:t>DNA strand</w:t>
      </w:r>
      <w:r w:rsidR="005730B2">
        <w:rPr>
          <w:lang w:val="en-US"/>
        </w:rPr>
        <w:t>s</w:t>
      </w:r>
      <w:r w:rsidR="00457FEE">
        <w:rPr>
          <w:lang w:val="en-US"/>
        </w:rPr>
        <w:t>.</w:t>
      </w:r>
      <w:r w:rsidR="008E46A3">
        <w:rPr>
          <w:lang w:val="en-US"/>
        </w:rPr>
        <w:t xml:space="preserve"> DNA-polymerase is </w:t>
      </w:r>
      <w:r w:rsidR="00964E1A">
        <w:rPr>
          <w:lang w:val="en-US"/>
        </w:rPr>
        <w:t>only able to continue an existing complementary strand</w:t>
      </w:r>
      <w:r w:rsidR="00272D94">
        <w:rPr>
          <w:lang w:val="en-US"/>
        </w:rPr>
        <w:t xml:space="preserve">, </w:t>
      </w:r>
      <w:r w:rsidR="00CD44AF">
        <w:rPr>
          <w:lang w:val="en-US"/>
        </w:rPr>
        <w:t xml:space="preserve">therefore </w:t>
      </w:r>
      <w:r w:rsidR="00601E88">
        <w:rPr>
          <w:lang w:val="en-US"/>
        </w:rPr>
        <w:t>RNA-primers</w:t>
      </w:r>
      <w:r w:rsidR="00D23CF5">
        <w:rPr>
          <w:lang w:val="en-US"/>
        </w:rPr>
        <w:t xml:space="preserve"> (</w:t>
      </w:r>
      <w:r w:rsidR="00D23CF5">
        <w:rPr>
          <w:lang w:val="en-US"/>
        </w:rPr>
        <w:fldChar w:fldCharType="begin"/>
      </w:r>
      <w:r w:rsidR="00D23CF5">
        <w:rPr>
          <w:lang w:val="en-US"/>
        </w:rPr>
        <w:instrText xml:space="preserve"> REF _Ref97554467 \h </w:instrText>
      </w:r>
      <w:r w:rsidR="00CB30D7">
        <w:rPr>
          <w:lang w:val="en-US"/>
        </w:rPr>
        <w:instrText xml:space="preserve"> \* MERGEFORMAT </w:instrText>
      </w:r>
      <w:r w:rsidR="00D23CF5">
        <w:rPr>
          <w:lang w:val="en-US"/>
        </w:rPr>
      </w:r>
      <w:r w:rsidR="00D23CF5">
        <w:rPr>
          <w:lang w:val="en-US"/>
        </w:rPr>
        <w:fldChar w:fldCharType="separate"/>
      </w:r>
      <w:r w:rsidR="000E19EF" w:rsidRPr="00A2756D">
        <w:rPr>
          <w:lang w:val="en-US"/>
        </w:rPr>
        <w:t>Abbreviations</w:t>
      </w:r>
      <w:r w:rsidR="000E19EF">
        <w:rPr>
          <w:lang w:val="en-US"/>
        </w:rPr>
        <w:t xml:space="preserve"> and explanations</w:t>
      </w:r>
      <w:r w:rsidR="00D23CF5">
        <w:rPr>
          <w:lang w:val="en-US"/>
        </w:rPr>
        <w:fldChar w:fldCharType="end"/>
      </w:r>
      <w:r w:rsidR="00D23CF5">
        <w:rPr>
          <w:lang w:val="en-US"/>
        </w:rPr>
        <w:t>)</w:t>
      </w:r>
      <w:r w:rsidR="00601E88">
        <w:rPr>
          <w:lang w:val="en-US"/>
        </w:rPr>
        <w:t xml:space="preserve"> are </w:t>
      </w:r>
      <w:r w:rsidR="00436F48">
        <w:rPr>
          <w:lang w:val="en-US"/>
        </w:rPr>
        <w:t xml:space="preserve">created </w:t>
      </w:r>
      <w:r w:rsidR="00D23CF5">
        <w:rPr>
          <w:lang w:val="en-US"/>
        </w:rPr>
        <w:t>as a starting point for the DNA-polymerase</w:t>
      </w:r>
      <w:r w:rsidR="00FC2A6E">
        <w:rPr>
          <w:lang w:val="en-US"/>
        </w:rPr>
        <w:t xml:space="preserve"> </w:t>
      </w:r>
      <w:r w:rsidR="00FC2A6E">
        <w:rPr>
          <w:lang w:val="en-US"/>
        </w:rPr>
        <w:fldChar w:fldCharType="begin"/>
      </w:r>
      <w:r w:rsidR="003F507D">
        <w:rPr>
          <w:lang w:val="en-US"/>
        </w:rPr>
        <w:instrText xml:space="preserve"> ADDIN ZOTERO_ITEM CSL_CITATION {"citationID":"8I7Xn4Vd","properties":{"formattedCitation":"(Mason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FC2A6E">
        <w:rPr>
          <w:lang w:val="en-US"/>
        </w:rPr>
        <w:fldChar w:fldCharType="separate"/>
      </w:r>
      <w:r w:rsidR="00FC2A6E" w:rsidRPr="00FC2A6E">
        <w:rPr>
          <w:rFonts w:cs="Times New Roman"/>
          <w:lang w:val="en-US"/>
        </w:rPr>
        <w:t>(Mason et al., 2020</w:t>
      </w:r>
      <w:r w:rsidR="00FC2A6E">
        <w:rPr>
          <w:rFonts w:cs="Times New Roman"/>
          <w:lang w:val="en-US"/>
        </w:rPr>
        <w:t xml:space="preserve">, </w:t>
      </w:r>
      <w:r w:rsidR="005F6A41">
        <w:rPr>
          <w:rFonts w:cs="Times New Roman"/>
          <w:lang w:val="en-US"/>
        </w:rPr>
        <w:t>p.</w:t>
      </w:r>
      <w:r w:rsidR="00FC2A6E">
        <w:rPr>
          <w:rFonts w:cs="Times New Roman"/>
          <w:lang w:val="en-US"/>
        </w:rPr>
        <w:t>293</w:t>
      </w:r>
      <w:r w:rsidR="00FC2A6E" w:rsidRPr="00FC2A6E">
        <w:rPr>
          <w:rFonts w:cs="Times New Roman"/>
          <w:lang w:val="en-US"/>
        </w:rPr>
        <w:t>)</w:t>
      </w:r>
      <w:r w:rsidR="00FC2A6E">
        <w:rPr>
          <w:lang w:val="en-US"/>
        </w:rPr>
        <w:fldChar w:fldCharType="end"/>
      </w:r>
      <w:r w:rsidR="00D23CF5">
        <w:rPr>
          <w:lang w:val="en-US"/>
        </w:rPr>
        <w:t>.</w:t>
      </w:r>
      <w:r w:rsidR="00457FEE">
        <w:rPr>
          <w:lang w:val="en-US"/>
        </w:rPr>
        <w:t xml:space="preserve"> </w:t>
      </w:r>
      <w:r w:rsidR="007A6E2E">
        <w:rPr>
          <w:lang w:val="en-US"/>
        </w:rPr>
        <w:t xml:space="preserve">As mentioned in </w:t>
      </w:r>
      <w:r w:rsidR="007A6E2E">
        <w:rPr>
          <w:lang w:val="en-US"/>
        </w:rPr>
        <w:fldChar w:fldCharType="begin"/>
      </w:r>
      <w:r w:rsidR="007A6E2E">
        <w:rPr>
          <w:lang w:val="en-US"/>
        </w:rPr>
        <w:instrText xml:space="preserve"> REF _Ref97637677 \r \h </w:instrText>
      </w:r>
      <w:r w:rsidR="00CB30D7">
        <w:rPr>
          <w:lang w:val="en-US"/>
        </w:rPr>
        <w:instrText xml:space="preserve"> \* MERGEFORMAT </w:instrText>
      </w:r>
      <w:r w:rsidR="007A6E2E">
        <w:rPr>
          <w:lang w:val="en-US"/>
        </w:rPr>
      </w:r>
      <w:r w:rsidR="007A6E2E">
        <w:rPr>
          <w:lang w:val="en-US"/>
        </w:rPr>
        <w:fldChar w:fldCharType="separate"/>
      </w:r>
      <w:r w:rsidR="000E19EF">
        <w:rPr>
          <w:lang w:val="en-US"/>
        </w:rPr>
        <w:t>1.7.1</w:t>
      </w:r>
      <w:r w:rsidR="007A6E2E">
        <w:rPr>
          <w:lang w:val="en-US"/>
        </w:rPr>
        <w:fldChar w:fldCharType="end"/>
      </w:r>
      <w:r w:rsidR="007A6E2E">
        <w:rPr>
          <w:lang w:val="en-US"/>
        </w:rPr>
        <w:t xml:space="preserve"> new nucleotides can only attach to </w:t>
      </w:r>
      <w:r w:rsidR="00D42609">
        <w:rPr>
          <w:lang w:val="en-US"/>
        </w:rPr>
        <w:t>the 3 carbon</w:t>
      </w:r>
      <w:r w:rsidR="00F43691">
        <w:rPr>
          <w:lang w:val="en-US"/>
        </w:rPr>
        <w:t>.</w:t>
      </w:r>
      <w:r w:rsidR="004E5707">
        <w:rPr>
          <w:lang w:val="en-US"/>
        </w:rPr>
        <w:t xml:space="preserve"> </w:t>
      </w:r>
      <w:r w:rsidR="00840A5E">
        <w:rPr>
          <w:lang w:val="en-US"/>
        </w:rPr>
        <w:t>Since the</w:t>
      </w:r>
      <w:r w:rsidR="004E5707">
        <w:rPr>
          <w:lang w:val="en-US"/>
        </w:rPr>
        <w:t xml:space="preserve"> two strands are antiparallel</w:t>
      </w:r>
      <w:r w:rsidR="00CB71CC">
        <w:rPr>
          <w:lang w:val="en-US"/>
        </w:rPr>
        <w:t xml:space="preserve">, </w:t>
      </w:r>
      <w:r w:rsidR="002A3804">
        <w:rPr>
          <w:lang w:val="en-US"/>
        </w:rPr>
        <w:t>the 5-3 strand is easy enough to replicate because the DNA-polymerase moves in the same direction as the helicase</w:t>
      </w:r>
      <w:r w:rsidR="00F77B31">
        <w:rPr>
          <w:lang w:val="en-US"/>
        </w:rPr>
        <w:t>.</w:t>
      </w:r>
      <w:r w:rsidR="00135756">
        <w:rPr>
          <w:lang w:val="en-US"/>
        </w:rPr>
        <w:t xml:space="preserve"> This strand is known as the leading strand.</w:t>
      </w:r>
      <w:r w:rsidR="00F77B31">
        <w:rPr>
          <w:lang w:val="en-US"/>
        </w:rPr>
        <w:t xml:space="preserve"> But the </w:t>
      </w:r>
      <w:r w:rsidR="00F341C8">
        <w:rPr>
          <w:lang w:val="en-US"/>
        </w:rPr>
        <w:t>complementary</w:t>
      </w:r>
      <w:r w:rsidR="00B00ABA">
        <w:rPr>
          <w:lang w:val="en-US"/>
        </w:rPr>
        <w:t xml:space="preserve"> 3-5</w:t>
      </w:r>
      <w:r w:rsidR="00F341C8">
        <w:rPr>
          <w:lang w:val="en-US"/>
        </w:rPr>
        <w:t xml:space="preserve"> strand </w:t>
      </w:r>
      <w:r w:rsidR="00135756">
        <w:rPr>
          <w:lang w:val="en-US"/>
        </w:rPr>
        <w:t>must</w:t>
      </w:r>
      <w:r w:rsidR="00F341C8">
        <w:rPr>
          <w:lang w:val="en-US"/>
        </w:rPr>
        <w:t xml:space="preserve"> </w:t>
      </w:r>
      <w:r w:rsidR="00135756">
        <w:rPr>
          <w:lang w:val="en-US"/>
        </w:rPr>
        <w:t xml:space="preserve">be replicated away from the </w:t>
      </w:r>
      <w:r w:rsidR="004B6F09">
        <w:rPr>
          <w:lang w:val="en-US"/>
        </w:rPr>
        <w:t>replication fork</w:t>
      </w:r>
      <w:r w:rsidR="001A661D">
        <w:rPr>
          <w:lang w:val="en-US"/>
        </w:rPr>
        <w:t xml:space="preserve">. </w:t>
      </w:r>
      <w:r w:rsidR="00724F25">
        <w:rPr>
          <w:lang w:val="en-US"/>
        </w:rPr>
        <w:t>Th</w:t>
      </w:r>
      <w:r w:rsidR="00264008">
        <w:rPr>
          <w:lang w:val="en-US"/>
        </w:rPr>
        <w:t xml:space="preserve">erefore, the DNA-polymerase </w:t>
      </w:r>
      <w:r w:rsidR="0063327B">
        <w:rPr>
          <w:lang w:val="en-US"/>
        </w:rPr>
        <w:t>must</w:t>
      </w:r>
      <w:r w:rsidR="00264008">
        <w:rPr>
          <w:lang w:val="en-US"/>
        </w:rPr>
        <w:t xml:space="preserve"> jump back and forth</w:t>
      </w:r>
      <w:r w:rsidR="00780C24">
        <w:rPr>
          <w:lang w:val="en-US"/>
        </w:rPr>
        <w:t xml:space="preserve">, creating smaller bites of </w:t>
      </w:r>
      <w:r w:rsidR="00FE6217">
        <w:rPr>
          <w:lang w:val="en-US"/>
        </w:rPr>
        <w:t>a DNA-strands</w:t>
      </w:r>
      <w:r w:rsidR="00345458">
        <w:rPr>
          <w:lang w:val="en-US"/>
        </w:rPr>
        <w:t xml:space="preserve"> called Okazaki fragments</w:t>
      </w:r>
      <w:r w:rsidR="0063327B">
        <w:rPr>
          <w:lang w:val="en-US"/>
        </w:rPr>
        <w:t>. Then the</w:t>
      </w:r>
      <w:r w:rsidR="00560416">
        <w:rPr>
          <w:lang w:val="en-US"/>
        </w:rPr>
        <w:t xml:space="preserve"> RNA primers are removed and the</w:t>
      </w:r>
      <w:r w:rsidR="0063327B">
        <w:rPr>
          <w:lang w:val="en-US"/>
        </w:rPr>
        <w:t xml:space="preserve"> </w:t>
      </w:r>
      <w:r w:rsidR="0063327B">
        <w:rPr>
          <w:lang w:val="en-US"/>
        </w:rPr>
        <w:lastRenderedPageBreak/>
        <w:t xml:space="preserve">bites are glued together by an enzyme called ligase </w:t>
      </w:r>
      <w:r w:rsidR="00695827">
        <w:rPr>
          <w:lang w:val="en-US"/>
        </w:rPr>
        <w:softHyphen/>
      </w:r>
      <w:r w:rsidR="00695827">
        <w:rPr>
          <w:lang w:val="en-US"/>
        </w:rPr>
        <w:softHyphen/>
      </w:r>
      <w:r w:rsidR="00610241">
        <w:rPr>
          <w:lang w:val="en-US"/>
        </w:rPr>
        <w:fldChar w:fldCharType="begin"/>
      </w:r>
      <w:r w:rsidR="003F507D">
        <w:rPr>
          <w:lang w:val="en-US"/>
        </w:rPr>
        <w:instrText xml:space="preserve"> ADDIN ZOTERO_ITEM CSL_CITATION {"citationID":"XViLyMOt","properties":{"formattedCitation":"(Mason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610241">
        <w:rPr>
          <w:lang w:val="en-US"/>
        </w:rPr>
        <w:fldChar w:fldCharType="separate"/>
      </w:r>
      <w:r w:rsidR="00610241" w:rsidRPr="003E2361">
        <w:rPr>
          <w:rFonts w:cs="Times New Roman"/>
          <w:lang w:val="en-US"/>
        </w:rPr>
        <w:t>(Mason et al., 2020, p.292)</w:t>
      </w:r>
      <w:r w:rsidR="00610241">
        <w:rPr>
          <w:lang w:val="en-US"/>
        </w:rPr>
        <w:fldChar w:fldCharType="end"/>
      </w:r>
      <w:r w:rsidR="003E2361">
        <w:rPr>
          <w:lang w:val="en-US"/>
        </w:rPr>
        <w:t>.</w:t>
      </w:r>
      <w:r w:rsidR="009F62E7">
        <w:rPr>
          <w:lang w:val="en-US"/>
        </w:rPr>
        <w:t xml:space="preserve"> This strand is known as the lagging strand</w:t>
      </w:r>
      <w:r w:rsidR="008B0B11">
        <w:rPr>
          <w:lang w:val="en-US"/>
        </w:rPr>
        <w:t>.</w:t>
      </w:r>
    </w:p>
    <w:p w14:paraId="581719BD" w14:textId="7FCCD5FA" w:rsidR="00697E45" w:rsidRPr="00457FEE" w:rsidRDefault="007C2973" w:rsidP="00CB30D7">
      <w:pPr>
        <w:keepNext/>
        <w:spacing w:line="360" w:lineRule="auto"/>
        <w:rPr>
          <w:lang w:val="en-US"/>
        </w:rPr>
      </w:pPr>
      <w:r>
        <w:rPr>
          <w:noProof/>
        </w:rPr>
        <mc:AlternateContent>
          <mc:Choice Requires="wps">
            <w:drawing>
              <wp:anchor distT="0" distB="0" distL="114300" distR="114300" simplePos="0" relativeHeight="251746304" behindDoc="1" locked="0" layoutInCell="1" allowOverlap="1" wp14:anchorId="7039DE17" wp14:editId="20658440">
                <wp:simplePos x="0" y="0"/>
                <wp:positionH relativeFrom="column">
                  <wp:posOffset>-49530</wp:posOffset>
                </wp:positionH>
                <wp:positionV relativeFrom="paragraph">
                  <wp:posOffset>2669540</wp:posOffset>
                </wp:positionV>
                <wp:extent cx="257048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2570480" cy="635"/>
                        </a:xfrm>
                        <a:prstGeom prst="rect">
                          <a:avLst/>
                        </a:prstGeom>
                        <a:solidFill>
                          <a:prstClr val="white"/>
                        </a:solidFill>
                        <a:ln>
                          <a:noFill/>
                        </a:ln>
                      </wps:spPr>
                      <wps:txbx>
                        <w:txbxContent>
                          <w:p w14:paraId="092C33D3" w14:textId="4007751C" w:rsidR="007C2973" w:rsidRPr="007C2973" w:rsidRDefault="007C2973" w:rsidP="007C2973">
                            <w:pPr>
                              <w:pStyle w:val="Caption"/>
                              <w:rPr>
                                <w:noProof/>
                                <w:sz w:val="24"/>
                                <w:lang w:val="en-US"/>
                              </w:rPr>
                            </w:pPr>
                            <w:bookmarkStart w:id="100" w:name="_Ref99530303"/>
                            <w:r w:rsidRPr="007C2973">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19</w:t>
                            </w:r>
                            <w:r w:rsidR="005B1E99">
                              <w:rPr>
                                <w:lang w:val="en-US"/>
                              </w:rPr>
                              <w:fldChar w:fldCharType="end"/>
                            </w:r>
                            <w:bookmarkEnd w:id="100"/>
                            <w:r w:rsidRPr="007C2973">
                              <w:rPr>
                                <w:lang w:val="en-US"/>
                              </w:rPr>
                              <w:t xml:space="preserve">. </w:t>
                            </w:r>
                            <w:r w:rsidRPr="0075308E">
                              <w:rPr>
                                <w:lang w:val="en-US"/>
                              </w:rPr>
                              <w:t>Cell cycle schematic, G1,</w:t>
                            </w:r>
                            <w:r>
                              <w:rPr>
                                <w:lang w:val="en-US"/>
                              </w:rPr>
                              <w:t xml:space="preserve"> S and G2 phase is known as interphase, where the cell grows and replicates its organelles to prepare for cell division in Mitosis. In Mitosis the cell separates the chromosomes before the cytoplasm is separated, and we</w:t>
                            </w:r>
                            <w:r w:rsidR="00AC23C9">
                              <w:rPr>
                                <w:lang w:val="en-US"/>
                              </w:rPr>
                              <w:t xml:space="preserve"> a</w:t>
                            </w:r>
                            <w:r>
                              <w:rPr>
                                <w:lang w:val="en-US"/>
                              </w:rPr>
                              <w:t xml:space="preserve">re left with two identical daughter cells </w:t>
                            </w:r>
                            <w:r>
                              <w:rPr>
                                <w:lang w:val="en-US"/>
                              </w:rPr>
                              <w:fldChar w:fldCharType="begin"/>
                            </w:r>
                            <w:r>
                              <w:rPr>
                                <w:lang w:val="en-US"/>
                              </w:rPr>
                              <w:instrText xml:space="preserve"> ADDIN ZOTERO_ITEM CSL_CITATION {"citationID":"Z7UudxOv","properties":{"formattedCitation":"(Mason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D21B52">
                              <w:rPr>
                                <w:rFonts w:cs="Times New Roman"/>
                                <w:lang w:val="en-US"/>
                              </w:rPr>
                              <w:t>(Mason et al., 2020, p.212)</w:t>
                            </w:r>
                            <w:r>
                              <w:rPr>
                                <w:lang w:val="en-US"/>
                              </w:rPr>
                              <w:fldChar w:fldCharType="end"/>
                            </w:r>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9DE17" id="Text Box 45" o:spid="_x0000_s1037" type="#_x0000_t202" style="position:absolute;margin-left:-3.9pt;margin-top:210.2pt;width:202.4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Iw5GQIAAEAEAAAOAAAAZHJzL2Uyb0RvYy54bWysU8Fu2zAMvQ/YPwi6L06ytS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" stroked="f">
                <v:textbox style="mso-fit-shape-to-text:t" inset="0,0,0,0">
                  <w:txbxContent>
                    <w:p w14:paraId="092C33D3" w14:textId="4007751C" w:rsidR="007C2973" w:rsidRPr="007C2973" w:rsidRDefault="007C2973" w:rsidP="007C2973">
                      <w:pPr>
                        <w:pStyle w:val="Caption"/>
                        <w:rPr>
                          <w:noProof/>
                          <w:sz w:val="24"/>
                          <w:lang w:val="en-US"/>
                        </w:rPr>
                      </w:pPr>
                      <w:bookmarkStart w:id="101" w:name="_Ref99530303"/>
                      <w:r w:rsidRPr="007C2973">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19</w:t>
                      </w:r>
                      <w:r w:rsidR="005B1E99">
                        <w:rPr>
                          <w:lang w:val="en-US"/>
                        </w:rPr>
                        <w:fldChar w:fldCharType="end"/>
                      </w:r>
                      <w:bookmarkEnd w:id="101"/>
                      <w:r w:rsidRPr="007C2973">
                        <w:rPr>
                          <w:lang w:val="en-US"/>
                        </w:rPr>
                        <w:t xml:space="preserve">. </w:t>
                      </w:r>
                      <w:r w:rsidRPr="0075308E">
                        <w:rPr>
                          <w:lang w:val="en-US"/>
                        </w:rPr>
                        <w:t>Cell cycle schematic, G1,</w:t>
                      </w:r>
                      <w:r>
                        <w:rPr>
                          <w:lang w:val="en-US"/>
                        </w:rPr>
                        <w:t xml:space="preserve"> S and G2 phase is known as interphase, where the cell grows and replicates its organelles to prepare for cell division in Mitosis. In Mitosis the cell separates the chromosomes before the cytoplasm is separated, and we</w:t>
                      </w:r>
                      <w:r w:rsidR="00AC23C9">
                        <w:rPr>
                          <w:lang w:val="en-US"/>
                        </w:rPr>
                        <w:t xml:space="preserve"> a</w:t>
                      </w:r>
                      <w:r>
                        <w:rPr>
                          <w:lang w:val="en-US"/>
                        </w:rPr>
                        <w:t xml:space="preserve">re left with two identical daughter cells </w:t>
                      </w:r>
                      <w:r>
                        <w:rPr>
                          <w:lang w:val="en-US"/>
                        </w:rPr>
                        <w:fldChar w:fldCharType="begin"/>
                      </w:r>
                      <w:r>
                        <w:rPr>
                          <w:lang w:val="en-US"/>
                        </w:rPr>
                        <w:instrText xml:space="preserve"> ADDIN ZOTERO_ITEM CSL_CITATION {"citationID":"Z7UudxOv","properties":{"formattedCitation":"(Mason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D21B52">
                        <w:rPr>
                          <w:rFonts w:cs="Times New Roman"/>
                          <w:lang w:val="en-US"/>
                        </w:rPr>
                        <w:t>(Mason et al., 2020, p.212)</w:t>
                      </w:r>
                      <w:r>
                        <w:rPr>
                          <w:lang w:val="en-US"/>
                        </w:rPr>
                        <w:fldChar w:fldCharType="end"/>
                      </w:r>
                      <w:r>
                        <w:rPr>
                          <w:lang w:val="en-US"/>
                        </w:rPr>
                        <w:t xml:space="preserve">.  </w:t>
                      </w:r>
                    </w:p>
                  </w:txbxContent>
                </v:textbox>
                <w10:wrap type="tight"/>
              </v:shape>
            </w:pict>
          </mc:Fallback>
        </mc:AlternateContent>
      </w:r>
      <w:r w:rsidR="00032BAC" w:rsidRPr="007B3407">
        <w:rPr>
          <w:noProof/>
        </w:rPr>
        <w:drawing>
          <wp:anchor distT="0" distB="0" distL="114300" distR="114300" simplePos="0" relativeHeight="251711488" behindDoc="1" locked="0" layoutInCell="1" allowOverlap="1" wp14:anchorId="313DDCBE" wp14:editId="5610C2F3">
            <wp:simplePos x="0" y="0"/>
            <wp:positionH relativeFrom="margin">
              <wp:posOffset>-49530</wp:posOffset>
            </wp:positionH>
            <wp:positionV relativeFrom="paragraph">
              <wp:posOffset>314325</wp:posOffset>
            </wp:positionV>
            <wp:extent cx="2570480" cy="2298065"/>
            <wp:effectExtent l="0" t="0" r="1270" b="6985"/>
            <wp:wrapTight wrapText="bothSides">
              <wp:wrapPolygon edited="0">
                <wp:start x="0" y="0"/>
                <wp:lineTo x="0" y="21487"/>
                <wp:lineTo x="21451" y="21487"/>
                <wp:lineTo x="21451"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rotWithShape="1">
                    <a:blip r:embed="rId32">
                      <a:extLst>
                        <a:ext uri="{28A0092B-C50C-407E-A947-70E740481C1C}">
                          <a14:useLocalDpi xmlns:a14="http://schemas.microsoft.com/office/drawing/2010/main" val="0"/>
                        </a:ext>
                      </a:extLst>
                    </a:blip>
                    <a:srcRect l="4376" t="1911" r="5921"/>
                    <a:stretch/>
                  </pic:blipFill>
                  <pic:spPr bwMode="auto">
                    <a:xfrm>
                      <a:off x="0" y="0"/>
                      <a:ext cx="2570480" cy="2298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4B836" w14:textId="07A05112" w:rsidR="006B6396" w:rsidRPr="00457FEE" w:rsidRDefault="006B6396" w:rsidP="00CB30D7">
      <w:pPr>
        <w:keepNext/>
        <w:spacing w:line="360" w:lineRule="auto"/>
        <w:jc w:val="center"/>
        <w:rPr>
          <w:lang w:val="en-US"/>
        </w:rPr>
      </w:pPr>
    </w:p>
    <w:p w14:paraId="5ECABF9C" w14:textId="09A89A08" w:rsidR="00B176AE" w:rsidRPr="00457FEE" w:rsidRDefault="007C2973" w:rsidP="00CB30D7">
      <w:pPr>
        <w:keepNext/>
        <w:spacing w:line="360" w:lineRule="auto"/>
        <w:jc w:val="center"/>
        <w:rPr>
          <w:lang w:val="en-US"/>
        </w:rPr>
      </w:pPr>
      <w:r>
        <w:rPr>
          <w:noProof/>
        </w:rPr>
        <mc:AlternateContent>
          <mc:Choice Requires="wps">
            <w:drawing>
              <wp:anchor distT="0" distB="0" distL="114300" distR="114300" simplePos="0" relativeHeight="251748352" behindDoc="1" locked="0" layoutInCell="1" allowOverlap="1" wp14:anchorId="2429C919" wp14:editId="6701B6D8">
                <wp:simplePos x="0" y="0"/>
                <wp:positionH relativeFrom="column">
                  <wp:posOffset>2585085</wp:posOffset>
                </wp:positionH>
                <wp:positionV relativeFrom="paragraph">
                  <wp:posOffset>1940560</wp:posOffset>
                </wp:positionV>
                <wp:extent cx="3646170" cy="598805"/>
                <wp:effectExtent l="0" t="0" r="0" b="0"/>
                <wp:wrapTight wrapText="bothSides">
                  <wp:wrapPolygon edited="0">
                    <wp:start x="0" y="0"/>
                    <wp:lineTo x="0" y="20615"/>
                    <wp:lineTo x="21442" y="20615"/>
                    <wp:lineTo x="21442"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3646170" cy="598805"/>
                        </a:xfrm>
                        <a:prstGeom prst="rect">
                          <a:avLst/>
                        </a:prstGeom>
                        <a:solidFill>
                          <a:prstClr val="white"/>
                        </a:solidFill>
                        <a:ln>
                          <a:noFill/>
                        </a:ln>
                      </wps:spPr>
                      <wps:txbx>
                        <w:txbxContent>
                          <w:p w14:paraId="6959EF59" w14:textId="24F5C574" w:rsidR="007C2973" w:rsidRPr="00D76F18" w:rsidRDefault="007C2973" w:rsidP="007C2973">
                            <w:pPr>
                              <w:pStyle w:val="Caption"/>
                              <w:rPr>
                                <w:noProof/>
                                <w:sz w:val="24"/>
                                <w:lang w:val="en-US"/>
                              </w:rPr>
                            </w:pPr>
                            <w:bookmarkStart w:id="102" w:name="_Ref102404114"/>
                            <w:r w:rsidRPr="007C2973">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20</w:t>
                            </w:r>
                            <w:r w:rsidR="005B1E99">
                              <w:rPr>
                                <w:lang w:val="en-US"/>
                              </w:rPr>
                              <w:fldChar w:fldCharType="end"/>
                            </w:r>
                            <w:bookmarkEnd w:id="102"/>
                            <w:r w:rsidRPr="007C2973">
                              <w:rPr>
                                <w:lang w:val="en-US"/>
                              </w:rPr>
                              <w:t xml:space="preserve">. </w:t>
                            </w:r>
                            <w:r w:rsidRPr="00337741">
                              <w:rPr>
                                <w:lang w:val="en-US"/>
                              </w:rPr>
                              <w:t>DNA replication schematic, where D</w:t>
                            </w:r>
                            <w:r>
                              <w:rPr>
                                <w:lang w:val="en-US"/>
                              </w:rPr>
                              <w:t xml:space="preserve">NA is opened, and two complementary strands are created. Nucleotides only binds on 3’-OH group, which affects how the DNA-polymerase connects new nucleotides, leading to a leading strand and a lagging strand </w:t>
                            </w:r>
                            <w:r>
                              <w:rPr>
                                <w:lang w:val="en-US"/>
                              </w:rPr>
                              <w:fldChar w:fldCharType="begin"/>
                            </w:r>
                            <w:r>
                              <w:rPr>
                                <w:lang w:val="en-US"/>
                              </w:rPr>
                              <w:instrText xml:space="preserve"> ADDIN ZOTERO_ITEM CSL_CITATION {"citationID":"K27gmBqz","properties":{"formattedCitation":"(Mason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8F6CA0">
                              <w:rPr>
                                <w:rFonts w:cs="Times New Roman"/>
                                <w:lang w:val="en-US"/>
                              </w:rPr>
                              <w:t>(Mason et al., 2020)</w:t>
                            </w:r>
                            <w:r>
                              <w:rPr>
                                <w:lang w:val="en-US"/>
                              </w:rPr>
                              <w:fldChar w:fldCharType="end"/>
                            </w:r>
                          </w:p>
                          <w:p w14:paraId="77441362" w14:textId="3A400977" w:rsidR="007C2973" w:rsidRPr="007C2973" w:rsidRDefault="007C2973" w:rsidP="007C2973">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9C919" id="Text Box 46" o:spid="_x0000_s1038" type="#_x0000_t202" style="position:absolute;left:0;text-align:left;margin-left:203.55pt;margin-top:152.8pt;width:287.1pt;height:47.15pt;z-index:-25156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" stroked="f">
                <v:textbox inset="0,0,0,0">
                  <w:txbxContent>
                    <w:p w14:paraId="6959EF59" w14:textId="24F5C574" w:rsidR="007C2973" w:rsidRPr="00D76F18" w:rsidRDefault="007C2973" w:rsidP="007C2973">
                      <w:pPr>
                        <w:pStyle w:val="Caption"/>
                        <w:rPr>
                          <w:noProof/>
                          <w:sz w:val="24"/>
                          <w:lang w:val="en-US"/>
                        </w:rPr>
                      </w:pPr>
                      <w:bookmarkStart w:id="103" w:name="_Ref102404114"/>
                      <w:r w:rsidRPr="007C2973">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20</w:t>
                      </w:r>
                      <w:r w:rsidR="005B1E99">
                        <w:rPr>
                          <w:lang w:val="en-US"/>
                        </w:rPr>
                        <w:fldChar w:fldCharType="end"/>
                      </w:r>
                      <w:bookmarkEnd w:id="103"/>
                      <w:r w:rsidRPr="007C2973">
                        <w:rPr>
                          <w:lang w:val="en-US"/>
                        </w:rPr>
                        <w:t xml:space="preserve">. </w:t>
                      </w:r>
                      <w:r w:rsidRPr="00337741">
                        <w:rPr>
                          <w:lang w:val="en-US"/>
                        </w:rPr>
                        <w:t>DNA replication schematic, where D</w:t>
                      </w:r>
                      <w:r>
                        <w:rPr>
                          <w:lang w:val="en-US"/>
                        </w:rPr>
                        <w:t xml:space="preserve">NA is opened, and two complementary strands are created. Nucleotides only binds on 3’-OH group, which affects how the DNA-polymerase connects new nucleotides, leading to a leading strand and a lagging strand </w:t>
                      </w:r>
                      <w:r>
                        <w:rPr>
                          <w:lang w:val="en-US"/>
                        </w:rPr>
                        <w:fldChar w:fldCharType="begin"/>
                      </w:r>
                      <w:r>
                        <w:rPr>
                          <w:lang w:val="en-US"/>
                        </w:rPr>
                        <w:instrText xml:space="preserve"> ADDIN ZOTERO_ITEM CSL_CITATION {"citationID":"K27gmBqz","properties":{"formattedCitation":"(Mason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8F6CA0">
                        <w:rPr>
                          <w:rFonts w:cs="Times New Roman"/>
                          <w:lang w:val="en-US"/>
                        </w:rPr>
                        <w:t>(Mason et al., 2020)</w:t>
                      </w:r>
                      <w:r>
                        <w:rPr>
                          <w:lang w:val="en-US"/>
                        </w:rPr>
                        <w:fldChar w:fldCharType="end"/>
                      </w:r>
                    </w:p>
                    <w:p w14:paraId="77441362" w14:textId="3A400977" w:rsidR="007C2973" w:rsidRPr="007C2973" w:rsidRDefault="007C2973" w:rsidP="007C2973">
                      <w:pPr>
                        <w:pStyle w:val="Caption"/>
                        <w:rPr>
                          <w:noProof/>
                          <w:sz w:val="24"/>
                          <w:lang w:val="en-US"/>
                        </w:rPr>
                      </w:pPr>
                    </w:p>
                  </w:txbxContent>
                </v:textbox>
                <w10:wrap type="tight"/>
              </v:shape>
            </w:pict>
          </mc:Fallback>
        </mc:AlternateContent>
      </w:r>
      <w:r w:rsidR="004E5707" w:rsidRPr="00032BAC">
        <w:rPr>
          <w:noProof/>
        </w:rPr>
        <w:drawing>
          <wp:anchor distT="0" distB="0" distL="114300" distR="114300" simplePos="0" relativeHeight="251714560" behindDoc="1" locked="0" layoutInCell="1" allowOverlap="1" wp14:anchorId="2EF96614" wp14:editId="0BCFA600">
            <wp:simplePos x="0" y="0"/>
            <wp:positionH relativeFrom="column">
              <wp:posOffset>2581275</wp:posOffset>
            </wp:positionH>
            <wp:positionV relativeFrom="paragraph">
              <wp:posOffset>349250</wp:posOffset>
            </wp:positionV>
            <wp:extent cx="3646170" cy="1531620"/>
            <wp:effectExtent l="0" t="0" r="0" b="0"/>
            <wp:wrapTight wrapText="bothSides">
              <wp:wrapPolygon edited="0">
                <wp:start x="0" y="0"/>
                <wp:lineTo x="0" y="21224"/>
                <wp:lineTo x="21442" y="21224"/>
                <wp:lineTo x="21442"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rotWithShape="1">
                    <a:blip r:embed="rId33">
                      <a:extLst>
                        <a:ext uri="{28A0092B-C50C-407E-A947-70E740481C1C}">
                          <a14:useLocalDpi xmlns:a14="http://schemas.microsoft.com/office/drawing/2010/main" val="0"/>
                        </a:ext>
                      </a:extLst>
                    </a:blip>
                    <a:srcRect l="7521" t="4737" b="3164"/>
                    <a:stretch/>
                  </pic:blipFill>
                  <pic:spPr bwMode="auto">
                    <a:xfrm>
                      <a:off x="0" y="0"/>
                      <a:ext cx="3646170" cy="1531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07EF37" w14:textId="723DC201" w:rsidR="006B6396" w:rsidRPr="00B176AE" w:rsidRDefault="006B6396" w:rsidP="00CB30D7">
      <w:pPr>
        <w:pStyle w:val="Caption"/>
        <w:spacing w:line="360" w:lineRule="auto"/>
        <w:jc w:val="center"/>
        <w:rPr>
          <w:lang w:val="en-US"/>
        </w:rPr>
      </w:pPr>
    </w:p>
    <w:p w14:paraId="5FF3B9BE" w14:textId="5BDF8DDC" w:rsidR="006B6396" w:rsidRPr="00B176AE" w:rsidRDefault="006B6396" w:rsidP="00CB30D7">
      <w:pPr>
        <w:keepNext/>
        <w:spacing w:line="360" w:lineRule="auto"/>
        <w:jc w:val="center"/>
        <w:rPr>
          <w:lang w:val="en-US"/>
        </w:rPr>
      </w:pPr>
    </w:p>
    <w:p w14:paraId="64081498" w14:textId="11AF99FC" w:rsidR="000F749A" w:rsidRDefault="008E39F0" w:rsidP="00CB30D7">
      <w:pPr>
        <w:keepNext/>
        <w:spacing w:line="360" w:lineRule="auto"/>
        <w:rPr>
          <w:lang w:val="en-US"/>
        </w:rPr>
      </w:pPr>
      <w:r>
        <w:rPr>
          <w:lang w:val="en-US"/>
        </w:rPr>
        <w:t xml:space="preserve">M-phase is mitosis </w:t>
      </w:r>
      <w:r w:rsidR="003F3F89">
        <w:rPr>
          <w:lang w:val="en-US"/>
        </w:rPr>
        <w:t xml:space="preserve">and the process </w:t>
      </w:r>
      <w:r w:rsidR="00143AF1">
        <w:rPr>
          <w:lang w:val="en-US"/>
        </w:rPr>
        <w:t>of</w:t>
      </w:r>
      <w:r w:rsidR="003F3F89">
        <w:rPr>
          <w:lang w:val="en-US"/>
        </w:rPr>
        <w:t xml:space="preserve"> separating the </w:t>
      </w:r>
      <w:r w:rsidR="009732A7">
        <w:rPr>
          <w:lang w:val="en-US"/>
        </w:rPr>
        <w:t xml:space="preserve">replicated </w:t>
      </w:r>
      <w:r w:rsidR="00F10712">
        <w:rPr>
          <w:lang w:val="en-US"/>
        </w:rPr>
        <w:t>chromosomes</w:t>
      </w:r>
      <w:r w:rsidR="009732A7">
        <w:rPr>
          <w:lang w:val="en-US"/>
        </w:rPr>
        <w:t xml:space="preserve"> before </w:t>
      </w:r>
      <w:r w:rsidR="00064A4F">
        <w:rPr>
          <w:lang w:val="en-US"/>
        </w:rPr>
        <w:t>the cytoplasm</w:t>
      </w:r>
      <w:r w:rsidR="00C51779">
        <w:rPr>
          <w:lang w:val="en-US"/>
        </w:rPr>
        <w:t xml:space="preserve"> (medium surrounding the </w:t>
      </w:r>
      <w:r w:rsidR="000D66A9">
        <w:rPr>
          <w:lang w:val="en-US"/>
        </w:rPr>
        <w:t>organelles of the cell</w:t>
      </w:r>
      <w:r w:rsidR="00C51779">
        <w:rPr>
          <w:lang w:val="en-US"/>
        </w:rPr>
        <w:t>)</w:t>
      </w:r>
      <w:r w:rsidR="00064A4F">
        <w:rPr>
          <w:lang w:val="en-US"/>
        </w:rPr>
        <w:t xml:space="preserve"> is separated to create two identical daughter cells.</w:t>
      </w:r>
      <w:r w:rsidR="00143AF1">
        <w:rPr>
          <w:lang w:val="en-US"/>
        </w:rPr>
        <w:t xml:space="preserve"> The process is divided into </w:t>
      </w:r>
      <w:r w:rsidR="00143AF1">
        <w:rPr>
          <w:b/>
          <w:bCs/>
          <w:lang w:val="en-US"/>
        </w:rPr>
        <w:t>prophase</w:t>
      </w:r>
      <w:r w:rsidR="008F1E5D">
        <w:rPr>
          <w:b/>
          <w:bCs/>
          <w:lang w:val="en-US"/>
        </w:rPr>
        <w:t xml:space="preserve">: </w:t>
      </w:r>
      <w:r w:rsidR="008F1E5D">
        <w:rPr>
          <w:lang w:val="en-US"/>
        </w:rPr>
        <w:t xml:space="preserve">where the chromosomes are </w:t>
      </w:r>
      <w:r w:rsidR="007A0283">
        <w:rPr>
          <w:lang w:val="en-US"/>
        </w:rPr>
        <w:t>condensed,</w:t>
      </w:r>
      <w:r w:rsidR="00BB6767">
        <w:rPr>
          <w:lang w:val="en-US"/>
        </w:rPr>
        <w:t xml:space="preserve"> and the mitotic spindle </w:t>
      </w:r>
      <w:r w:rsidR="009A79BA">
        <w:rPr>
          <w:lang w:val="en-US"/>
        </w:rPr>
        <w:t>apparatu</w:t>
      </w:r>
      <w:r w:rsidR="00614FB3">
        <w:rPr>
          <w:lang w:val="en-US"/>
        </w:rPr>
        <w:t>s</w:t>
      </w:r>
      <w:r w:rsidR="009A79BA">
        <w:rPr>
          <w:lang w:val="en-US"/>
        </w:rPr>
        <w:t xml:space="preserve"> </w:t>
      </w:r>
      <w:r w:rsidR="00BB6767">
        <w:rPr>
          <w:lang w:val="en-US"/>
        </w:rPr>
        <w:t xml:space="preserve">is </w:t>
      </w:r>
      <w:r w:rsidR="00614FB3">
        <w:rPr>
          <w:lang w:val="en-US"/>
        </w:rPr>
        <w:t>assembled</w:t>
      </w:r>
      <w:r w:rsidR="000A7D38">
        <w:rPr>
          <w:lang w:val="en-US"/>
        </w:rPr>
        <w:t xml:space="preserve">. </w:t>
      </w:r>
      <w:r w:rsidR="000A7D38">
        <w:rPr>
          <w:b/>
          <w:bCs/>
          <w:lang w:val="en-US"/>
        </w:rPr>
        <w:t xml:space="preserve">Metaphase: </w:t>
      </w:r>
      <w:r w:rsidR="000A7D38">
        <w:rPr>
          <w:lang w:val="en-US"/>
        </w:rPr>
        <w:t>where</w:t>
      </w:r>
      <w:r w:rsidR="00821F0D">
        <w:rPr>
          <w:lang w:val="en-US"/>
        </w:rPr>
        <w:t xml:space="preserve"> the </w:t>
      </w:r>
      <w:r w:rsidR="00C01108">
        <w:rPr>
          <w:lang w:val="en-US"/>
        </w:rPr>
        <w:t>centromeres</w:t>
      </w:r>
      <w:r w:rsidR="00821F0D">
        <w:rPr>
          <w:lang w:val="en-US"/>
        </w:rPr>
        <w:t xml:space="preserve"> of the chromosomes align at the center of the cell. </w:t>
      </w:r>
      <w:r w:rsidR="00821F0D">
        <w:rPr>
          <w:b/>
          <w:bCs/>
          <w:lang w:val="en-US"/>
        </w:rPr>
        <w:t xml:space="preserve">Anaphase: </w:t>
      </w:r>
      <w:r w:rsidR="0085742A">
        <w:rPr>
          <w:lang w:val="en-US"/>
        </w:rPr>
        <w:t xml:space="preserve">centromeres </w:t>
      </w:r>
      <w:r w:rsidR="00561B26">
        <w:rPr>
          <w:lang w:val="en-US"/>
        </w:rPr>
        <w:t xml:space="preserve">separate and move towards </w:t>
      </w:r>
      <w:r w:rsidR="007A2A1A">
        <w:rPr>
          <w:lang w:val="en-US"/>
        </w:rPr>
        <w:t>each pole of the cell</w:t>
      </w:r>
      <w:r w:rsidR="005057A3">
        <w:rPr>
          <w:lang w:val="en-US"/>
        </w:rPr>
        <w:t>, splitting the chromosomes</w:t>
      </w:r>
      <w:r w:rsidR="007A2A1A">
        <w:rPr>
          <w:lang w:val="en-US"/>
        </w:rPr>
        <w:t>.</w:t>
      </w:r>
      <w:r w:rsidR="007A0283">
        <w:rPr>
          <w:lang w:val="en-US"/>
        </w:rPr>
        <w:t xml:space="preserve"> </w:t>
      </w:r>
      <w:r w:rsidR="007A0283">
        <w:rPr>
          <w:b/>
          <w:bCs/>
          <w:lang w:val="en-US"/>
        </w:rPr>
        <w:t>Telophase:</w:t>
      </w:r>
      <w:r w:rsidR="007A2A1A">
        <w:rPr>
          <w:lang w:val="en-US"/>
        </w:rPr>
        <w:t xml:space="preserve"> Then </w:t>
      </w:r>
      <w:r w:rsidR="005057A3">
        <w:rPr>
          <w:lang w:val="en-US"/>
        </w:rPr>
        <w:t xml:space="preserve">the spindle </w:t>
      </w:r>
      <w:r w:rsidR="007A0283">
        <w:rPr>
          <w:lang w:val="en-US"/>
        </w:rPr>
        <w:t>disassembles,</w:t>
      </w:r>
      <w:r w:rsidR="005057A3">
        <w:rPr>
          <w:lang w:val="en-US"/>
        </w:rPr>
        <w:t xml:space="preserve"> and </w:t>
      </w:r>
      <w:r w:rsidR="00355752">
        <w:rPr>
          <w:lang w:val="en-US"/>
        </w:rPr>
        <w:t>the daughter cells form individual nuclei</w:t>
      </w:r>
      <w:r w:rsidR="005065F0">
        <w:rPr>
          <w:lang w:val="en-US"/>
        </w:rPr>
        <w:t xml:space="preserve"> </w:t>
      </w:r>
      <w:r w:rsidR="005065F0">
        <w:rPr>
          <w:lang w:val="en-US"/>
        </w:rPr>
        <w:fldChar w:fldCharType="begin"/>
      </w:r>
      <w:r w:rsidR="004850B3">
        <w:rPr>
          <w:lang w:val="en-US"/>
        </w:rPr>
        <w:instrText xml:space="preserve"> ADDIN ZOTERO_ITEM CSL_CITATION {"citationID":"lISPJ2qM","properties":{"formattedCitation":"(Mason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5065F0">
        <w:rPr>
          <w:lang w:val="en-US"/>
        </w:rPr>
        <w:fldChar w:fldCharType="separate"/>
      </w:r>
      <w:r w:rsidR="005065F0" w:rsidRPr="005065F0">
        <w:rPr>
          <w:rFonts w:cs="Times New Roman"/>
          <w:lang w:val="en-US"/>
        </w:rPr>
        <w:t>(Mason et al., 2020</w:t>
      </w:r>
      <w:r w:rsidR="005065F0">
        <w:rPr>
          <w:rFonts w:cs="Times New Roman"/>
          <w:lang w:val="en-US"/>
        </w:rPr>
        <w:t>, p.</w:t>
      </w:r>
      <w:r w:rsidR="003768B1">
        <w:rPr>
          <w:rFonts w:cs="Times New Roman"/>
          <w:lang w:val="en-US"/>
        </w:rPr>
        <w:t>214-216</w:t>
      </w:r>
      <w:r w:rsidR="005065F0" w:rsidRPr="005065F0">
        <w:rPr>
          <w:rFonts w:cs="Times New Roman"/>
          <w:lang w:val="en-US"/>
        </w:rPr>
        <w:t>)</w:t>
      </w:r>
      <w:r w:rsidR="005065F0">
        <w:rPr>
          <w:lang w:val="en-US"/>
        </w:rPr>
        <w:fldChar w:fldCharType="end"/>
      </w:r>
      <w:r w:rsidR="003C10A2">
        <w:rPr>
          <w:lang w:val="en-US"/>
        </w:rPr>
        <w:t>.</w:t>
      </w:r>
      <w:r w:rsidR="003851BB">
        <w:rPr>
          <w:lang w:val="en-US"/>
        </w:rPr>
        <w:t xml:space="preserve"> </w:t>
      </w:r>
      <w:r w:rsidR="00CF0C91">
        <w:rPr>
          <w:lang w:val="en-US"/>
        </w:rPr>
        <w:t>If the cell’s external environment isn’t favorable the cell might enter a resting phase known as G0</w:t>
      </w:r>
      <w:r w:rsidR="00642B72">
        <w:rPr>
          <w:lang w:val="en-US"/>
        </w:rPr>
        <w:t>, where</w:t>
      </w:r>
      <w:r w:rsidR="00755F25">
        <w:rPr>
          <w:lang w:val="en-US"/>
        </w:rPr>
        <w:t xml:space="preserve"> it’s still able to perform its task</w:t>
      </w:r>
      <w:r w:rsidR="00E56E0B">
        <w:rPr>
          <w:lang w:val="en-US"/>
        </w:rPr>
        <w:t>s</w:t>
      </w:r>
      <w:r w:rsidR="00755F25">
        <w:rPr>
          <w:lang w:val="en-US"/>
        </w:rPr>
        <w:t>, but do</w:t>
      </w:r>
      <w:r w:rsidR="00D12D58">
        <w:rPr>
          <w:lang w:val="en-US"/>
        </w:rPr>
        <w:t>es not</w:t>
      </w:r>
      <w:r w:rsidR="00755F25">
        <w:rPr>
          <w:lang w:val="en-US"/>
        </w:rPr>
        <w:t xml:space="preserve"> prepare for cell division </w:t>
      </w:r>
      <w:r w:rsidR="00D12D58">
        <w:rPr>
          <w:lang w:val="en-US"/>
        </w:rPr>
        <w:fldChar w:fldCharType="begin"/>
      </w:r>
      <w:r w:rsidR="003F507D">
        <w:rPr>
          <w:lang w:val="en-US"/>
        </w:rPr>
        <w:instrText xml:space="preserve"> ADDIN ZOTERO_ITEM CSL_CITATION {"citationID":"UBjbIK5h","properties":{"formattedCitation":"(Mason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D12D58">
        <w:rPr>
          <w:lang w:val="en-US"/>
        </w:rPr>
        <w:fldChar w:fldCharType="separate"/>
      </w:r>
      <w:r w:rsidR="00D12D58" w:rsidRPr="00D12D58">
        <w:rPr>
          <w:rFonts w:cs="Times New Roman"/>
          <w:lang w:val="en-US"/>
        </w:rPr>
        <w:t>(Mason et al., 2020</w:t>
      </w:r>
      <w:r w:rsidR="00D12D58">
        <w:rPr>
          <w:rFonts w:cs="Times New Roman"/>
          <w:lang w:val="en-US"/>
        </w:rPr>
        <w:t>, p.212</w:t>
      </w:r>
      <w:r w:rsidR="00D12D58" w:rsidRPr="00D12D58">
        <w:rPr>
          <w:rFonts w:cs="Times New Roman"/>
          <w:lang w:val="en-US"/>
        </w:rPr>
        <w:t>)</w:t>
      </w:r>
      <w:r w:rsidR="00D12D58">
        <w:rPr>
          <w:lang w:val="en-US"/>
        </w:rPr>
        <w:fldChar w:fldCharType="end"/>
      </w:r>
      <w:r w:rsidR="00755F25">
        <w:rPr>
          <w:lang w:val="en-US"/>
        </w:rPr>
        <w:t>.</w:t>
      </w:r>
    </w:p>
    <w:p w14:paraId="02F91DF3" w14:textId="08A15F6C" w:rsidR="009F7C2D" w:rsidRDefault="000F749A" w:rsidP="00CB30D7">
      <w:pPr>
        <w:keepNext/>
        <w:spacing w:line="360" w:lineRule="auto"/>
        <w:rPr>
          <w:lang w:val="en-US"/>
        </w:rPr>
      </w:pPr>
      <w:r>
        <w:rPr>
          <w:lang w:val="en-US"/>
        </w:rPr>
        <w:t>A cell’s progression through the cell cycle is highly regulated.</w:t>
      </w:r>
      <w:r w:rsidR="007D2D07">
        <w:rPr>
          <w:lang w:val="en-US"/>
        </w:rPr>
        <w:t xml:space="preserve"> </w:t>
      </w:r>
      <w:r w:rsidR="00287863">
        <w:rPr>
          <w:lang w:val="en-US"/>
        </w:rPr>
        <w:t xml:space="preserve">The three checkpoints </w:t>
      </w:r>
      <w:r w:rsidR="00AD2B93">
        <w:rPr>
          <w:lang w:val="en-US"/>
        </w:rPr>
        <w:t>G1- G2- and M-checkpoint</w:t>
      </w:r>
      <w:r w:rsidR="00062B93">
        <w:rPr>
          <w:lang w:val="en-US"/>
        </w:rPr>
        <w:t xml:space="preserve"> has the task of </w:t>
      </w:r>
      <w:r w:rsidR="005C42C7">
        <w:rPr>
          <w:lang w:val="en-US"/>
        </w:rPr>
        <w:t xml:space="preserve">controlling that the </w:t>
      </w:r>
      <w:r w:rsidR="00A733F2">
        <w:rPr>
          <w:lang w:val="en-US"/>
        </w:rPr>
        <w:t>adjoining phase</w:t>
      </w:r>
      <w:r w:rsidR="00801AB9">
        <w:rPr>
          <w:lang w:val="en-US"/>
        </w:rPr>
        <w:t xml:space="preserve"> has had enough time to complete</w:t>
      </w:r>
      <w:r w:rsidR="00803E82">
        <w:rPr>
          <w:lang w:val="en-US"/>
        </w:rPr>
        <w:t xml:space="preserve"> its tasks </w:t>
      </w:r>
      <w:r w:rsidR="006D50B1">
        <w:rPr>
          <w:lang w:val="en-US"/>
        </w:rPr>
        <w:fldChar w:fldCharType="begin"/>
      </w:r>
      <w:r w:rsidR="003F507D">
        <w:rPr>
          <w:lang w:val="en-US"/>
        </w:rPr>
        <w:instrText xml:space="preserve"> ADDIN ZOTERO_ITEM CSL_CITATION {"citationID":"96c7najn","properties":{"formattedCitation":"(Alberts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6D50B1">
        <w:rPr>
          <w:lang w:val="en-US"/>
        </w:rPr>
        <w:fldChar w:fldCharType="separate"/>
      </w:r>
      <w:r w:rsidR="006D50B1" w:rsidRPr="008F5FF0">
        <w:rPr>
          <w:rFonts w:cs="Times New Roman"/>
          <w:lang w:val="en-US"/>
        </w:rPr>
        <w:t>(Alberts et al., 2014</w:t>
      </w:r>
      <w:r w:rsidR="008F5FF0">
        <w:rPr>
          <w:rFonts w:cs="Times New Roman"/>
          <w:lang w:val="en-US"/>
        </w:rPr>
        <w:t>, p.967</w:t>
      </w:r>
      <w:r w:rsidR="006D50B1" w:rsidRPr="008F5FF0">
        <w:rPr>
          <w:rFonts w:cs="Times New Roman"/>
          <w:lang w:val="en-US"/>
        </w:rPr>
        <w:t>)</w:t>
      </w:r>
      <w:r w:rsidR="006D50B1">
        <w:rPr>
          <w:lang w:val="en-US"/>
        </w:rPr>
        <w:fldChar w:fldCharType="end"/>
      </w:r>
      <w:r w:rsidR="00801AB9">
        <w:rPr>
          <w:lang w:val="en-US"/>
        </w:rPr>
        <w:t xml:space="preserve">. </w:t>
      </w:r>
      <w:r w:rsidR="00D8402A">
        <w:rPr>
          <w:lang w:val="en-US"/>
        </w:rPr>
        <w:t xml:space="preserve">If the cells were to enter cytokinesis before </w:t>
      </w:r>
      <w:r w:rsidR="00D8402A">
        <w:rPr>
          <w:lang w:val="en-US"/>
        </w:rPr>
        <w:lastRenderedPageBreak/>
        <w:t>completely separating the chromosomes,</w:t>
      </w:r>
      <w:r w:rsidR="009213E7">
        <w:rPr>
          <w:lang w:val="en-US"/>
        </w:rPr>
        <w:t xml:space="preserve"> </w:t>
      </w:r>
      <w:r w:rsidR="00123699">
        <w:rPr>
          <w:lang w:val="en-US"/>
        </w:rPr>
        <w:t>o</w:t>
      </w:r>
      <w:r w:rsidR="009213E7">
        <w:rPr>
          <w:lang w:val="en-US"/>
        </w:rPr>
        <w:t>r if the DNA weren’t replicated correctly</w:t>
      </w:r>
      <w:r w:rsidR="00123699">
        <w:rPr>
          <w:lang w:val="en-US"/>
        </w:rPr>
        <w:t xml:space="preserve"> before entering Mitosis, </w:t>
      </w:r>
      <w:r w:rsidR="00952AB2">
        <w:rPr>
          <w:lang w:val="en-US"/>
        </w:rPr>
        <w:t>it would have disastrous consequences</w:t>
      </w:r>
      <w:r w:rsidR="00772CDC">
        <w:rPr>
          <w:lang w:val="en-US"/>
        </w:rPr>
        <w:t>.</w:t>
      </w:r>
      <w:r w:rsidR="009213E7">
        <w:rPr>
          <w:lang w:val="en-US"/>
        </w:rPr>
        <w:t xml:space="preserve"> </w:t>
      </w:r>
    </w:p>
    <w:p w14:paraId="17DF3454" w14:textId="2CC58A18" w:rsidR="00A243A1" w:rsidRDefault="009F7C2D" w:rsidP="00CB30D7">
      <w:pPr>
        <w:keepNext/>
        <w:spacing w:line="360" w:lineRule="auto"/>
        <w:rPr>
          <w:lang w:val="en-US"/>
        </w:rPr>
      </w:pPr>
      <w:r>
        <w:rPr>
          <w:lang w:val="en-US"/>
        </w:rPr>
        <w:t>One very important enzyme</w:t>
      </w:r>
      <w:r w:rsidR="009A6F06">
        <w:rPr>
          <w:lang w:val="en-US"/>
        </w:rPr>
        <w:t xml:space="preserve"> in cell cycle </w:t>
      </w:r>
      <w:r w:rsidR="006C2660">
        <w:rPr>
          <w:lang w:val="en-US"/>
        </w:rPr>
        <w:t>progression</w:t>
      </w:r>
      <w:r>
        <w:rPr>
          <w:lang w:val="en-US"/>
        </w:rPr>
        <w:t xml:space="preserve"> </w:t>
      </w:r>
      <w:r w:rsidR="00143F9B">
        <w:rPr>
          <w:lang w:val="en-US"/>
        </w:rPr>
        <w:t>(</w:t>
      </w:r>
      <w:r w:rsidR="00C66505">
        <w:rPr>
          <w:lang w:val="en-US"/>
        </w:rPr>
        <w:t xml:space="preserve">see protein in </w:t>
      </w:r>
      <w:r w:rsidR="00C66505">
        <w:rPr>
          <w:lang w:val="en-US"/>
        </w:rPr>
        <w:fldChar w:fldCharType="begin"/>
      </w:r>
      <w:r w:rsidR="00C66505">
        <w:rPr>
          <w:lang w:val="en-US"/>
        </w:rPr>
        <w:instrText xml:space="preserve"> REF _Ref97554467 \h </w:instrText>
      </w:r>
      <w:r w:rsidR="00CB30D7">
        <w:rPr>
          <w:lang w:val="en-US"/>
        </w:rPr>
        <w:instrText xml:space="preserve"> \* MERGEFORMAT </w:instrText>
      </w:r>
      <w:r w:rsidR="00C66505">
        <w:rPr>
          <w:lang w:val="en-US"/>
        </w:rPr>
      </w:r>
      <w:r w:rsidR="00C66505">
        <w:rPr>
          <w:lang w:val="en-US"/>
        </w:rPr>
        <w:fldChar w:fldCharType="separate"/>
      </w:r>
      <w:r w:rsidR="000E19EF" w:rsidRPr="00A2756D">
        <w:rPr>
          <w:lang w:val="en-US"/>
        </w:rPr>
        <w:t>Abbreviations</w:t>
      </w:r>
      <w:r w:rsidR="000E19EF">
        <w:rPr>
          <w:lang w:val="en-US"/>
        </w:rPr>
        <w:t xml:space="preserve"> and explanations</w:t>
      </w:r>
      <w:r w:rsidR="00C66505">
        <w:rPr>
          <w:lang w:val="en-US"/>
        </w:rPr>
        <w:fldChar w:fldCharType="end"/>
      </w:r>
      <w:r w:rsidR="00143F9B">
        <w:rPr>
          <w:lang w:val="en-US"/>
        </w:rPr>
        <w:t>)</w:t>
      </w:r>
      <w:r w:rsidR="005C42C7">
        <w:rPr>
          <w:lang w:val="en-US"/>
        </w:rPr>
        <w:t xml:space="preserve"> </w:t>
      </w:r>
      <w:r w:rsidR="00D67CC1">
        <w:rPr>
          <w:lang w:val="en-US"/>
        </w:rPr>
        <w:t>is the cyclin dependent kinase (CDK)</w:t>
      </w:r>
      <w:r w:rsidR="00B9093C">
        <w:rPr>
          <w:lang w:val="en-US"/>
        </w:rPr>
        <w:t>.</w:t>
      </w:r>
      <w:r w:rsidR="009A6F06">
        <w:rPr>
          <w:lang w:val="en-US"/>
        </w:rPr>
        <w:t xml:space="preserve"> </w:t>
      </w:r>
      <w:proofErr w:type="spellStart"/>
      <w:r w:rsidR="006C2843">
        <w:rPr>
          <w:lang w:val="en-US"/>
        </w:rPr>
        <w:t>cdk</w:t>
      </w:r>
      <w:r w:rsidR="006C2660">
        <w:rPr>
          <w:lang w:val="en-US"/>
        </w:rPr>
        <w:t>’s</w:t>
      </w:r>
      <w:proofErr w:type="spellEnd"/>
      <w:r w:rsidR="006C2660">
        <w:rPr>
          <w:lang w:val="en-US"/>
        </w:rPr>
        <w:t xml:space="preserve"> are inactivated unless bound to another protein </w:t>
      </w:r>
      <w:r w:rsidR="00392764">
        <w:rPr>
          <w:lang w:val="en-US"/>
        </w:rPr>
        <w:t>called cyclin.</w:t>
      </w:r>
      <w:r w:rsidR="00400462">
        <w:rPr>
          <w:lang w:val="en-US"/>
        </w:rPr>
        <w:t xml:space="preserve"> </w:t>
      </w:r>
      <w:r w:rsidR="00DC54BB">
        <w:rPr>
          <w:lang w:val="en-US"/>
        </w:rPr>
        <w:t xml:space="preserve">There are three main categories of </w:t>
      </w:r>
      <w:r w:rsidR="00067C96">
        <w:rPr>
          <w:lang w:val="en-US"/>
        </w:rPr>
        <w:t>cyclins</w:t>
      </w:r>
      <w:r w:rsidR="00263A1F">
        <w:rPr>
          <w:lang w:val="en-US"/>
        </w:rPr>
        <w:t>: G1/S- S- and M- cyclins</w:t>
      </w:r>
      <w:r w:rsidR="00780495">
        <w:rPr>
          <w:lang w:val="en-US"/>
        </w:rPr>
        <w:t>. T</w:t>
      </w:r>
      <w:r w:rsidR="005A674D">
        <w:rPr>
          <w:lang w:val="en-US"/>
        </w:rPr>
        <w:t xml:space="preserve">heir levels </w:t>
      </w:r>
      <w:r w:rsidR="003E52AA">
        <w:rPr>
          <w:lang w:val="en-US"/>
        </w:rPr>
        <w:t xml:space="preserve">rise </w:t>
      </w:r>
      <w:r w:rsidR="00242DC0">
        <w:rPr>
          <w:lang w:val="en-US"/>
        </w:rPr>
        <w:t xml:space="preserve">and fall </w:t>
      </w:r>
      <w:r w:rsidR="00780495">
        <w:rPr>
          <w:lang w:val="en-US"/>
        </w:rPr>
        <w:t>as the individual cyclins are needed</w:t>
      </w:r>
      <w:r w:rsidR="00242DC0">
        <w:rPr>
          <w:lang w:val="en-US"/>
        </w:rPr>
        <w:t xml:space="preserve"> </w:t>
      </w:r>
      <w:r w:rsidR="00242DC0">
        <w:rPr>
          <w:lang w:val="en-US"/>
        </w:rPr>
        <w:fldChar w:fldCharType="begin"/>
      </w:r>
      <w:r w:rsidR="003F507D">
        <w:rPr>
          <w:lang w:val="en-US"/>
        </w:rPr>
        <w:instrText xml:space="preserve"> ADDIN ZOTERO_ITEM CSL_CITATION {"citationID":"1mbh5Y87","properties":{"formattedCitation":"(Mason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242DC0">
        <w:rPr>
          <w:lang w:val="en-US"/>
        </w:rPr>
        <w:fldChar w:fldCharType="separate"/>
      </w:r>
      <w:r w:rsidR="009B4EDE" w:rsidRPr="009B4EDE">
        <w:rPr>
          <w:rFonts w:cs="Times New Roman"/>
          <w:lang w:val="en-US"/>
        </w:rPr>
        <w:t>(Mason et al., 2020</w:t>
      </w:r>
      <w:r w:rsidR="009B4EDE">
        <w:rPr>
          <w:rFonts w:cs="Times New Roman"/>
          <w:lang w:val="en-US"/>
        </w:rPr>
        <w:t>, p.219</w:t>
      </w:r>
      <w:r w:rsidR="009B4EDE" w:rsidRPr="009B4EDE">
        <w:rPr>
          <w:rFonts w:cs="Times New Roman"/>
          <w:lang w:val="en-US"/>
        </w:rPr>
        <w:t>)</w:t>
      </w:r>
      <w:r w:rsidR="00242DC0">
        <w:rPr>
          <w:lang w:val="en-US"/>
        </w:rPr>
        <w:fldChar w:fldCharType="end"/>
      </w:r>
      <w:r w:rsidR="0002763E">
        <w:rPr>
          <w:lang w:val="en-US"/>
        </w:rPr>
        <w:t>.</w:t>
      </w:r>
      <w:r w:rsidR="006C2843">
        <w:rPr>
          <w:lang w:val="en-US"/>
        </w:rPr>
        <w:t xml:space="preserve"> A </w:t>
      </w:r>
      <w:proofErr w:type="spellStart"/>
      <w:r w:rsidR="006C2843">
        <w:rPr>
          <w:lang w:val="en-US"/>
        </w:rPr>
        <w:t>cdk</w:t>
      </w:r>
      <w:proofErr w:type="spellEnd"/>
      <w:r w:rsidR="006C2843">
        <w:rPr>
          <w:lang w:val="en-US"/>
        </w:rPr>
        <w:t xml:space="preserve"> bound to </w:t>
      </w:r>
      <w:r w:rsidR="00362C79">
        <w:rPr>
          <w:lang w:val="en-US"/>
        </w:rPr>
        <w:t xml:space="preserve">a cyclin is called a </w:t>
      </w:r>
      <w:proofErr w:type="spellStart"/>
      <w:r w:rsidR="00362C79">
        <w:rPr>
          <w:lang w:val="en-US"/>
        </w:rPr>
        <w:t>cdk</w:t>
      </w:r>
      <w:proofErr w:type="spellEnd"/>
      <w:r w:rsidR="00684355">
        <w:rPr>
          <w:lang w:val="en-US"/>
        </w:rPr>
        <w:t xml:space="preserve"> complex. </w:t>
      </w:r>
      <w:r w:rsidR="00517957">
        <w:rPr>
          <w:lang w:val="en-US"/>
        </w:rPr>
        <w:br/>
      </w:r>
      <w:r w:rsidR="008F0889">
        <w:rPr>
          <w:lang w:val="en-US"/>
        </w:rPr>
        <w:br/>
      </w:r>
      <w:r w:rsidR="00523003">
        <w:rPr>
          <w:lang w:val="en-US"/>
        </w:rPr>
        <w:t xml:space="preserve">For a cell to pass the G1-checkpoint </w:t>
      </w:r>
      <w:r w:rsidR="00866BB1">
        <w:rPr>
          <w:lang w:val="en-US"/>
        </w:rPr>
        <w:t xml:space="preserve">there is a threshold of external and internal signaling levels that needs to be passed, </w:t>
      </w:r>
      <w:r w:rsidR="009855E8">
        <w:rPr>
          <w:lang w:val="en-US"/>
        </w:rPr>
        <w:t>for</w:t>
      </w:r>
      <w:r w:rsidR="00866BB1">
        <w:rPr>
          <w:lang w:val="en-US"/>
        </w:rPr>
        <w:t xml:space="preserve"> the</w:t>
      </w:r>
      <w:r w:rsidR="000616CC">
        <w:rPr>
          <w:lang w:val="en-US"/>
        </w:rPr>
        <w:t xml:space="preserve"> cell</w:t>
      </w:r>
      <w:r w:rsidR="00866BB1">
        <w:rPr>
          <w:lang w:val="en-US"/>
        </w:rPr>
        <w:t xml:space="preserve"> </w:t>
      </w:r>
      <w:r w:rsidR="009855E8">
        <w:rPr>
          <w:lang w:val="en-US"/>
        </w:rPr>
        <w:t xml:space="preserve">to enter S-phase. </w:t>
      </w:r>
      <w:r w:rsidR="00C24986">
        <w:rPr>
          <w:lang w:val="en-US"/>
        </w:rPr>
        <w:t xml:space="preserve">A complex system of </w:t>
      </w:r>
      <w:r w:rsidR="000616CC">
        <w:rPr>
          <w:lang w:val="en-US"/>
        </w:rPr>
        <w:t xml:space="preserve">positive feedback loops drive the cell over a point called </w:t>
      </w:r>
      <w:r w:rsidR="00695B22">
        <w:rPr>
          <w:lang w:val="en-US"/>
        </w:rPr>
        <w:t xml:space="preserve">the restriction point </w:t>
      </w:r>
      <w:r w:rsidR="00C77372">
        <w:rPr>
          <w:lang w:val="en-US"/>
        </w:rPr>
        <w:fldChar w:fldCharType="begin"/>
      </w:r>
      <w:r w:rsidR="00A155D2">
        <w:rPr>
          <w:lang w:val="en-US"/>
        </w:rPr>
        <w:instrText xml:space="preserve"> ADDIN ZOTERO_ITEM CSL_CITATION {"citationID":"FoQP5XjL","properties":{"formattedCitation":"(Pardee, 1974)","plainCitation":"(Pardee, 1974)","noteIndex":0},"citationItems":[{"id":306,"uris":["http://zotero.org/users/9228513/items/2GXYQWKY"],"itemData":{"id":306,"type":"article-journal","abstract":"This paper provides evidence that normal animal cells possess a unique regulatory mechanism to shift them between proliferative and quiescent states. Cells cease to increase in number under a diversity of suboptimal nutritional conditions, whereas a uniformity of metabolic changes follows these nutritional shifts. Evidence is given here that cells are put into the same quiescent state by each of these diverse blocks to proliferation and that cells escape at the same point in G1 of the cell cycle when nutrition is restored. The name restriction point is proposed for the specific time in the cell cycle at which this critical release event occurs., The restriction point control is proposed to permit normal cells to retain viability by a shift to a minimal metabolism upon differentiation in vivo and in vitro when conditions are suboptimal for growth. Malignant cells are proposed to have lost their restriction point control. Hence, under very adverse conditions, as in the presence of antitumor agents, they stop randomly in their division cycle and die.","container-title":"Proceedings of the National Academy of Sciences of the United States of America","ISSN":"0027-8424","issue":"4","journalAbbreviation":"Proc Natl Acad Sci U S A","note":"PMID: 4524638\nPMCID: PMC388211","page":"1286-1290","source":"PubMed Central","title":"A Restriction Point for Control of Normal Animal Cell Proliferation","volume":"71","author":[{"family":"Pardee","given":"Arthur B."}],"issued":{"date-parts":[["1974",4]]}}}],"schema":"https://github.com/citation-style-language/schema/raw/master/csl-citation.json"} </w:instrText>
      </w:r>
      <w:r w:rsidR="00C77372">
        <w:rPr>
          <w:lang w:val="en-US"/>
        </w:rPr>
        <w:fldChar w:fldCharType="separate"/>
      </w:r>
      <w:r w:rsidR="00A155D2" w:rsidRPr="008623D9">
        <w:rPr>
          <w:rFonts w:cs="Times New Roman"/>
          <w:lang w:val="en-US"/>
        </w:rPr>
        <w:t>(Pardee, 1974)</w:t>
      </w:r>
      <w:r w:rsidR="00C77372">
        <w:rPr>
          <w:lang w:val="en-US"/>
        </w:rPr>
        <w:fldChar w:fldCharType="end"/>
      </w:r>
      <w:r w:rsidR="00C77372">
        <w:rPr>
          <w:lang w:val="en-US"/>
        </w:rPr>
        <w:t xml:space="preserve">. E.g., </w:t>
      </w:r>
      <w:r w:rsidR="005D5693">
        <w:rPr>
          <w:lang w:val="en-US"/>
        </w:rPr>
        <w:t xml:space="preserve">when enough </w:t>
      </w:r>
      <w:proofErr w:type="spellStart"/>
      <w:r w:rsidR="005D5693">
        <w:rPr>
          <w:lang w:val="en-US"/>
        </w:rPr>
        <w:t>cdk’s</w:t>
      </w:r>
      <w:proofErr w:type="spellEnd"/>
      <w:r w:rsidR="005D5693">
        <w:rPr>
          <w:lang w:val="en-US"/>
        </w:rPr>
        <w:t xml:space="preserve"> are activated</w:t>
      </w:r>
      <w:r w:rsidR="005400CA">
        <w:rPr>
          <w:lang w:val="en-US"/>
        </w:rPr>
        <w:t xml:space="preserve">, they will phosphorylate (see </w:t>
      </w:r>
      <w:r w:rsidR="005400CA">
        <w:rPr>
          <w:lang w:val="en-US"/>
        </w:rPr>
        <w:fldChar w:fldCharType="begin"/>
      </w:r>
      <w:r w:rsidR="005400CA">
        <w:rPr>
          <w:lang w:val="en-US"/>
        </w:rPr>
        <w:instrText xml:space="preserve"> REF _Ref97554467 \h </w:instrText>
      </w:r>
      <w:r w:rsidR="00CB30D7">
        <w:rPr>
          <w:lang w:val="en-US"/>
        </w:rPr>
        <w:instrText xml:space="preserve"> \* MERGEFORMAT </w:instrText>
      </w:r>
      <w:r w:rsidR="005400CA">
        <w:rPr>
          <w:lang w:val="en-US"/>
        </w:rPr>
      </w:r>
      <w:r w:rsidR="005400CA">
        <w:rPr>
          <w:lang w:val="en-US"/>
        </w:rPr>
        <w:fldChar w:fldCharType="separate"/>
      </w:r>
      <w:r w:rsidR="000E19EF" w:rsidRPr="00A2756D">
        <w:rPr>
          <w:lang w:val="en-US"/>
        </w:rPr>
        <w:t>Abbreviations</w:t>
      </w:r>
      <w:r w:rsidR="000E19EF">
        <w:rPr>
          <w:lang w:val="en-US"/>
        </w:rPr>
        <w:t xml:space="preserve"> and explanations</w:t>
      </w:r>
      <w:r w:rsidR="005400CA">
        <w:rPr>
          <w:lang w:val="en-US"/>
        </w:rPr>
        <w:fldChar w:fldCharType="end"/>
      </w:r>
      <w:r w:rsidR="005400CA">
        <w:rPr>
          <w:lang w:val="en-US"/>
        </w:rPr>
        <w:t>)</w:t>
      </w:r>
      <w:r w:rsidR="000616CC">
        <w:rPr>
          <w:lang w:val="en-US"/>
        </w:rPr>
        <w:t xml:space="preserve"> </w:t>
      </w:r>
      <w:r w:rsidR="00D33578">
        <w:rPr>
          <w:lang w:val="en-US"/>
        </w:rPr>
        <w:t>a protein called Rb (retinoblastoma)</w:t>
      </w:r>
      <w:r w:rsidR="004E0E0F">
        <w:rPr>
          <w:lang w:val="en-US"/>
        </w:rPr>
        <w:t xml:space="preserve">. If the Rb protein receives two phosphors it will </w:t>
      </w:r>
      <w:r w:rsidR="0081753F">
        <w:rPr>
          <w:lang w:val="en-US"/>
        </w:rPr>
        <w:t xml:space="preserve">release itself from a protein called E2F, which in turn </w:t>
      </w:r>
      <w:r w:rsidR="005A0B4B">
        <w:rPr>
          <w:lang w:val="en-US"/>
        </w:rPr>
        <w:t>induce transcription of new cy</w:t>
      </w:r>
      <w:r w:rsidR="00C75D98">
        <w:rPr>
          <w:lang w:val="en-US"/>
        </w:rPr>
        <w:t>c</w:t>
      </w:r>
      <w:r w:rsidR="005A0B4B">
        <w:rPr>
          <w:lang w:val="en-US"/>
        </w:rPr>
        <w:t xml:space="preserve">lins </w:t>
      </w:r>
      <w:r w:rsidR="004B094E">
        <w:rPr>
          <w:lang w:val="en-US"/>
        </w:rPr>
        <w:fldChar w:fldCharType="begin"/>
      </w:r>
      <w:r w:rsidR="004B094E">
        <w:rPr>
          <w:lang w:val="en-US"/>
        </w:rPr>
        <w:instrText xml:space="preserve"> ADDIN ZOTERO_ITEM CSL_CITATION {"citationID":"DT2GfFer","properties":{"formattedCitation":"(Alberts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4B094E">
        <w:rPr>
          <w:lang w:val="en-US"/>
        </w:rPr>
        <w:fldChar w:fldCharType="separate"/>
      </w:r>
      <w:r w:rsidR="004B094E" w:rsidRPr="005E50B9">
        <w:rPr>
          <w:rFonts w:cs="Times New Roman"/>
          <w:lang w:val="en-US"/>
        </w:rPr>
        <w:t>(Alberts et al., 2014</w:t>
      </w:r>
      <w:r w:rsidR="004B094E">
        <w:rPr>
          <w:rFonts w:cs="Times New Roman"/>
          <w:lang w:val="en-US"/>
        </w:rPr>
        <w:t>, p.1012-1013</w:t>
      </w:r>
      <w:r w:rsidR="004B094E" w:rsidRPr="005E50B9">
        <w:rPr>
          <w:rFonts w:cs="Times New Roman"/>
          <w:lang w:val="en-US"/>
        </w:rPr>
        <w:t>)</w:t>
      </w:r>
      <w:r w:rsidR="004B094E">
        <w:rPr>
          <w:lang w:val="en-US"/>
        </w:rPr>
        <w:fldChar w:fldCharType="end"/>
      </w:r>
      <w:r w:rsidR="00D43634">
        <w:rPr>
          <w:lang w:val="en-US"/>
        </w:rPr>
        <w:t xml:space="preserve">. </w:t>
      </w:r>
      <w:r w:rsidR="00EE60D5">
        <w:rPr>
          <w:lang w:val="en-US"/>
        </w:rPr>
        <w:t xml:space="preserve">E2F also targets </w:t>
      </w:r>
      <w:r w:rsidR="00A202AD">
        <w:rPr>
          <w:lang w:val="en-US"/>
        </w:rPr>
        <w:t xml:space="preserve">a protein on the SCF protein complex, which is important in degradation of </w:t>
      </w:r>
      <w:r w:rsidR="00246BDA">
        <w:rPr>
          <w:lang w:val="en-US"/>
        </w:rPr>
        <w:t>the p27 protein</w:t>
      </w:r>
      <w:r w:rsidR="00285FCF">
        <w:rPr>
          <w:lang w:val="en-US"/>
        </w:rPr>
        <w:t xml:space="preserve">, a protein that binds to </w:t>
      </w:r>
      <w:r w:rsidR="00C953F5">
        <w:rPr>
          <w:lang w:val="en-US"/>
        </w:rPr>
        <w:t xml:space="preserve">a </w:t>
      </w:r>
      <w:proofErr w:type="spellStart"/>
      <w:r w:rsidR="00C953F5">
        <w:rPr>
          <w:lang w:val="en-US"/>
        </w:rPr>
        <w:t>cdk</w:t>
      </w:r>
      <w:proofErr w:type="spellEnd"/>
      <w:r w:rsidR="00684355">
        <w:rPr>
          <w:lang w:val="en-US"/>
        </w:rPr>
        <w:t xml:space="preserve"> complex</w:t>
      </w:r>
      <w:r w:rsidR="007F4A8D">
        <w:rPr>
          <w:lang w:val="en-US"/>
        </w:rPr>
        <w:t xml:space="preserve"> inhibiting phosphorylation</w:t>
      </w:r>
      <w:r w:rsidR="001A6CE3">
        <w:rPr>
          <w:lang w:val="en-US"/>
        </w:rPr>
        <w:t xml:space="preserve"> </w:t>
      </w:r>
      <w:r w:rsidR="001A6CE3">
        <w:rPr>
          <w:lang w:val="en-US"/>
        </w:rPr>
        <w:fldChar w:fldCharType="begin"/>
      </w:r>
      <w:r w:rsidR="00AC48DB">
        <w:rPr>
          <w:lang w:val="en-US"/>
        </w:rPr>
        <w:instrText xml:space="preserve"> ADDIN ZOTERO_ITEM CSL_CITATION {"citationID":"kSY0XfdD","properties":{"formattedCitation":"(Yung et al., 2007)","plainCitation":"(Yung et al., 2007)","noteIndex":0},"citationItems":[{"id":308,"uris":["http://zotero.org/users/9228513/items/7EB2HJ3A"],"itemData":{"id":308,"type":"article-journal","abstract":"We describe a self-amplifying feedback loop that autoinduces Skp2 during G1 phase progression. This loop, which contains Skp2 itself, p27kip1 (p27), cyclin E–cyclin dependent kinase 2, and the retinoblastoma protein, is closed through a newly identified, conserved E2F site in the Skp2 promoter. Interference with the loop, by knockin of a Skp2-resistant p27 mutant (p27T187A), delays passage through the restriction point but does not interfere with S phase entry under continuous serum stimulation. Skp2 knock down inhibits S phase entry in nontransformed mouse embryonic fibroblasts but not in human papilloma virus–E7 expressing fibroblasts. We propose that the essential role for Skp2-dependent degradation of p27 is in the formation of an autoinduction loop that selectively controls the transition to mitogen-independence, and that Skp2-dependent proteolysis may be dispensable when pocket proteins are constitutively inactivated.","container-title":"The Journal of Cell Biology","DOI":"10.1083/jcb.200703034","ISSN":"0021-9525","issue":"5","journalAbbreviation":"J Cell Biol","note":"PMID: 17724117\nPMCID: PMC2064539","page":"741-747","source":"PubMed Central","title":"A Skp2 autoinduction loop and restriction point control","volume":"178","author":[{"family":"Yung","given":"Yuval"},{"family":"Walker","given":"Janice L."},{"family":"Roberts","given":"James M."},{"family":"Assoian","given":"Richard K."}],"issued":{"date-parts":[["2007",8,27]]}}}],"schema":"https://github.com/citation-style-language/schema/raw/master/csl-citation.json"} </w:instrText>
      </w:r>
      <w:r w:rsidR="001A6CE3">
        <w:rPr>
          <w:lang w:val="en-US"/>
        </w:rPr>
        <w:fldChar w:fldCharType="separate"/>
      </w:r>
      <w:r w:rsidR="00AC48DB" w:rsidRPr="00F46168">
        <w:rPr>
          <w:rFonts w:cs="Times New Roman"/>
          <w:lang w:val="en-US"/>
        </w:rPr>
        <w:t>(Yung et al., 2007)</w:t>
      </w:r>
      <w:r w:rsidR="001A6CE3">
        <w:rPr>
          <w:lang w:val="en-US"/>
        </w:rPr>
        <w:fldChar w:fldCharType="end"/>
      </w:r>
      <w:r w:rsidR="007F4A8D">
        <w:rPr>
          <w:lang w:val="en-US"/>
        </w:rPr>
        <w:t xml:space="preserve">. </w:t>
      </w:r>
    </w:p>
    <w:p w14:paraId="53EA5C42" w14:textId="6A1ED3A0" w:rsidR="006C118D" w:rsidRDefault="00517957" w:rsidP="00CB30D7">
      <w:pPr>
        <w:keepNext/>
        <w:spacing w:line="360" w:lineRule="auto"/>
        <w:rPr>
          <w:lang w:val="en-US"/>
        </w:rPr>
      </w:pPr>
      <w:r>
        <w:rPr>
          <w:lang w:val="en-US"/>
        </w:rPr>
        <w:t>The</w:t>
      </w:r>
      <w:r w:rsidR="007C3BC4">
        <w:rPr>
          <w:lang w:val="en-US"/>
        </w:rPr>
        <w:t xml:space="preserve"> </w:t>
      </w:r>
      <w:r>
        <w:rPr>
          <w:lang w:val="en-US"/>
        </w:rPr>
        <w:t xml:space="preserve">S-cyclin </w:t>
      </w:r>
      <w:r w:rsidR="0003633F">
        <w:rPr>
          <w:lang w:val="en-US"/>
        </w:rPr>
        <w:t>activate</w:t>
      </w:r>
      <w:r w:rsidR="003D17CE">
        <w:rPr>
          <w:lang w:val="en-US"/>
        </w:rPr>
        <w:t>d</w:t>
      </w:r>
      <w:r w:rsidR="0003633F">
        <w:rPr>
          <w:lang w:val="en-US"/>
        </w:rPr>
        <w:t xml:space="preserve"> </w:t>
      </w:r>
      <w:proofErr w:type="spellStart"/>
      <w:r w:rsidR="0003633F">
        <w:rPr>
          <w:lang w:val="en-US"/>
        </w:rPr>
        <w:t>cdk’s</w:t>
      </w:r>
      <w:proofErr w:type="spellEnd"/>
      <w:r w:rsidR="0003633F">
        <w:rPr>
          <w:lang w:val="en-US"/>
        </w:rPr>
        <w:t xml:space="preserve"> phosphorylate </w:t>
      </w:r>
      <w:r w:rsidR="00D05C82">
        <w:rPr>
          <w:lang w:val="en-US"/>
        </w:rPr>
        <w:t>proteins</w:t>
      </w:r>
      <w:r w:rsidR="00886D5D">
        <w:rPr>
          <w:lang w:val="en-US"/>
        </w:rPr>
        <w:t>, such as activation of DNA helicases</w:t>
      </w:r>
      <w:r w:rsidR="00D05C82">
        <w:rPr>
          <w:lang w:val="en-US"/>
        </w:rPr>
        <w:t xml:space="preserve"> responsible for </w:t>
      </w:r>
      <w:r w:rsidR="003376F8">
        <w:rPr>
          <w:lang w:val="en-US"/>
        </w:rPr>
        <w:t>activation of the DNA replication process</w:t>
      </w:r>
      <w:r w:rsidR="00DC0B45">
        <w:rPr>
          <w:lang w:val="en-US"/>
        </w:rPr>
        <w:t>.</w:t>
      </w:r>
      <w:r w:rsidR="00886D5D">
        <w:rPr>
          <w:lang w:val="en-US"/>
        </w:rPr>
        <w:t xml:space="preserve"> The S-</w:t>
      </w:r>
      <w:proofErr w:type="spellStart"/>
      <w:r w:rsidR="00886D5D">
        <w:rPr>
          <w:lang w:val="en-US"/>
        </w:rPr>
        <w:t>cdk</w:t>
      </w:r>
      <w:proofErr w:type="spellEnd"/>
      <w:r w:rsidR="00886D5D">
        <w:rPr>
          <w:lang w:val="en-US"/>
        </w:rPr>
        <w:t xml:space="preserve"> is also responsible for the </w:t>
      </w:r>
      <w:r w:rsidR="00563A38">
        <w:rPr>
          <w:lang w:val="en-US"/>
        </w:rPr>
        <w:t xml:space="preserve">construction of a </w:t>
      </w:r>
      <w:proofErr w:type="spellStart"/>
      <w:r w:rsidR="00563A38">
        <w:rPr>
          <w:lang w:val="en-US"/>
        </w:rPr>
        <w:t>prereplicative</w:t>
      </w:r>
      <w:proofErr w:type="spellEnd"/>
      <w:r w:rsidR="00563A38">
        <w:rPr>
          <w:lang w:val="en-US"/>
        </w:rPr>
        <w:t xml:space="preserve"> complex (</w:t>
      </w:r>
      <w:proofErr w:type="spellStart"/>
      <w:r w:rsidR="00563A38">
        <w:rPr>
          <w:lang w:val="en-US"/>
        </w:rPr>
        <w:t>preRC</w:t>
      </w:r>
      <w:proofErr w:type="spellEnd"/>
      <w:r w:rsidR="00563A38">
        <w:rPr>
          <w:lang w:val="en-US"/>
        </w:rPr>
        <w:t>)</w:t>
      </w:r>
      <w:r w:rsidR="00A941C5">
        <w:rPr>
          <w:lang w:val="en-US"/>
        </w:rPr>
        <w:t xml:space="preserve">, </w:t>
      </w:r>
      <w:r w:rsidR="00C11683">
        <w:rPr>
          <w:lang w:val="en-US"/>
        </w:rPr>
        <w:t xml:space="preserve">which ensures that the DNA is only replicated once per cycle </w:t>
      </w:r>
      <w:r w:rsidR="003376F8">
        <w:rPr>
          <w:lang w:val="en-US"/>
        </w:rPr>
        <w:fldChar w:fldCharType="begin"/>
      </w:r>
      <w:r w:rsidR="004850B3">
        <w:rPr>
          <w:lang w:val="en-US"/>
        </w:rPr>
        <w:instrText xml:space="preserve"> ADDIN ZOTERO_ITEM CSL_CITATION {"citationID":"0Unq61CV","properties":{"formattedCitation":"(Alberts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3376F8">
        <w:rPr>
          <w:lang w:val="en-US"/>
        </w:rPr>
        <w:fldChar w:fldCharType="separate"/>
      </w:r>
      <w:r w:rsidR="00E05D40" w:rsidRPr="00E05D40">
        <w:rPr>
          <w:rFonts w:cs="Times New Roman"/>
          <w:lang w:val="en-US"/>
        </w:rPr>
        <w:t>(Alberts et al., 2014</w:t>
      </w:r>
      <w:r w:rsidR="00CA2030">
        <w:rPr>
          <w:rFonts w:cs="Times New Roman"/>
          <w:lang w:val="en-US"/>
        </w:rPr>
        <w:t>, p.974</w:t>
      </w:r>
      <w:r w:rsidR="00E05D40" w:rsidRPr="00E05D40">
        <w:rPr>
          <w:rFonts w:cs="Times New Roman"/>
          <w:lang w:val="en-US"/>
        </w:rPr>
        <w:t>)</w:t>
      </w:r>
      <w:r w:rsidR="003376F8">
        <w:rPr>
          <w:lang w:val="en-US"/>
        </w:rPr>
        <w:fldChar w:fldCharType="end"/>
      </w:r>
      <w:r w:rsidR="003376F8">
        <w:rPr>
          <w:lang w:val="en-US"/>
        </w:rPr>
        <w:t>.</w:t>
      </w:r>
      <w:r w:rsidR="007E5D94">
        <w:rPr>
          <w:lang w:val="en-US"/>
        </w:rPr>
        <w:t xml:space="preserve"> </w:t>
      </w:r>
    </w:p>
    <w:p w14:paraId="196505AB" w14:textId="5CB85118" w:rsidR="00302F42" w:rsidRDefault="006C118D" w:rsidP="00CB30D7">
      <w:pPr>
        <w:keepNext/>
        <w:spacing w:line="360" w:lineRule="auto"/>
        <w:rPr>
          <w:lang w:val="en-US"/>
        </w:rPr>
      </w:pPr>
      <w:r>
        <w:rPr>
          <w:lang w:val="en-US"/>
        </w:rPr>
        <w:t xml:space="preserve">The G2-checkpoint </w:t>
      </w:r>
      <w:r w:rsidR="00181A18">
        <w:rPr>
          <w:lang w:val="en-US"/>
        </w:rPr>
        <w:t>makes sure that</w:t>
      </w:r>
      <w:r w:rsidR="005472AF">
        <w:rPr>
          <w:lang w:val="en-US"/>
        </w:rPr>
        <w:t xml:space="preserve"> necessary proteins for mitosis are present</w:t>
      </w:r>
      <w:r w:rsidR="000E2537">
        <w:rPr>
          <w:lang w:val="en-US"/>
        </w:rPr>
        <w:t xml:space="preserve"> and</w:t>
      </w:r>
      <w:r w:rsidR="00EB7ABB">
        <w:rPr>
          <w:lang w:val="en-US"/>
        </w:rPr>
        <w:t xml:space="preserve"> that</w:t>
      </w:r>
      <w:r w:rsidR="005472AF">
        <w:rPr>
          <w:lang w:val="en-US"/>
        </w:rPr>
        <w:t xml:space="preserve"> the DNA</w:t>
      </w:r>
      <w:r w:rsidR="00265795">
        <w:rPr>
          <w:lang w:val="en-US"/>
        </w:rPr>
        <w:t>,</w:t>
      </w:r>
      <w:r w:rsidR="000E2537">
        <w:rPr>
          <w:lang w:val="en-US"/>
        </w:rPr>
        <w:t xml:space="preserve"> as well as all the organelles</w:t>
      </w:r>
      <w:r w:rsidR="00265795">
        <w:rPr>
          <w:lang w:val="en-US"/>
        </w:rPr>
        <w:t>,</w:t>
      </w:r>
      <w:r w:rsidR="005472AF">
        <w:rPr>
          <w:lang w:val="en-US"/>
        </w:rPr>
        <w:t xml:space="preserve"> has been correctly replicated in S-phase </w:t>
      </w:r>
      <w:r w:rsidR="0097121E">
        <w:rPr>
          <w:lang w:val="en-US"/>
        </w:rPr>
        <w:t xml:space="preserve">and G2-phase. </w:t>
      </w:r>
      <w:r w:rsidR="00C32841">
        <w:rPr>
          <w:lang w:val="en-US"/>
        </w:rPr>
        <w:t>Both G1</w:t>
      </w:r>
      <w:r w:rsidR="002A3A83">
        <w:rPr>
          <w:lang w:val="en-US"/>
        </w:rPr>
        <w:t>-</w:t>
      </w:r>
      <w:r w:rsidR="00C32841">
        <w:rPr>
          <w:lang w:val="en-US"/>
        </w:rPr>
        <w:t xml:space="preserve"> and G2</w:t>
      </w:r>
      <w:r w:rsidR="002A3A83">
        <w:rPr>
          <w:lang w:val="en-US"/>
        </w:rPr>
        <w:t xml:space="preserve">-checkpoints </w:t>
      </w:r>
      <w:r w:rsidR="00C434B9">
        <w:rPr>
          <w:lang w:val="en-US"/>
        </w:rPr>
        <w:t>can</w:t>
      </w:r>
      <w:r w:rsidR="00366C88">
        <w:rPr>
          <w:lang w:val="en-US"/>
        </w:rPr>
        <w:t xml:space="preserve"> arrest the cell cycle if DNA-damage is spotted</w:t>
      </w:r>
      <w:r w:rsidR="00AD5416">
        <w:rPr>
          <w:lang w:val="en-US"/>
        </w:rPr>
        <w:t xml:space="preserve"> </w:t>
      </w:r>
      <w:r w:rsidR="00AD5416">
        <w:rPr>
          <w:lang w:val="en-US"/>
        </w:rPr>
        <w:fldChar w:fldCharType="begin"/>
      </w:r>
      <w:r w:rsidR="003F507D">
        <w:rPr>
          <w:lang w:val="en-US"/>
        </w:rPr>
        <w:instrText xml:space="preserve"> ADDIN ZOTERO_ITEM CSL_CITATION {"citationID":"lVHBVgbu","properties":{"formattedCitation":"(Studzinski &amp; Danilenko, 2005)","plainCitation":"(Studzinski &amp; Danilenko, 2005)","noteIndex":0},"citationItems":[{"id":182,"uris":["http://zotero.org/users/9228513/items/6SVID2F7"],"itemData":{"id":182,"type":"chapter","container-title":"Vitamin D (Second Edition)","event-place":"Burlington","ISBN":"978-0-12-252687-9","language":"en","note":"DOI: 10.1016/B978-012252687-9/50096-6","page":"1635-1661","publisher":"Academic Press","publisher-place":"Burlington","source":"ScienceDirect","title":"CHAPTER 92 - Differentiation and the Cell Cycle","URL":"https://www.sciencedirect.com/science/article/pii/B9780122526879500966","author":[{"family":"Studzinski","given":"GEORGE P."},{"family":"Danilenko","given":"MICHAEL"}],"editor":[{"family":"Feldman","given":"DAVID"}],"accessed":{"date-parts":[["2022",3,9]]},"issued":{"date-parts":[["2005",1,1]]}}}],"schema":"https://github.com/citation-style-language/schema/raw/master/csl-citation.json"} </w:instrText>
      </w:r>
      <w:r w:rsidR="00AD5416">
        <w:rPr>
          <w:lang w:val="en-US"/>
        </w:rPr>
        <w:fldChar w:fldCharType="separate"/>
      </w:r>
      <w:r w:rsidR="00B10F8C" w:rsidRPr="00B10F8C">
        <w:rPr>
          <w:rFonts w:cs="Times New Roman"/>
          <w:lang w:val="en-US"/>
        </w:rPr>
        <w:t>(</w:t>
      </w:r>
      <w:proofErr w:type="spellStart"/>
      <w:r w:rsidR="00B10F8C" w:rsidRPr="00B10F8C">
        <w:rPr>
          <w:rFonts w:cs="Times New Roman"/>
          <w:lang w:val="en-US"/>
        </w:rPr>
        <w:t>Studzinski</w:t>
      </w:r>
      <w:proofErr w:type="spellEnd"/>
      <w:r w:rsidR="00B10F8C" w:rsidRPr="00B10F8C">
        <w:rPr>
          <w:rFonts w:cs="Times New Roman"/>
          <w:lang w:val="en-US"/>
        </w:rPr>
        <w:t xml:space="preserve"> &amp; </w:t>
      </w:r>
      <w:proofErr w:type="spellStart"/>
      <w:r w:rsidR="00B10F8C" w:rsidRPr="00B10F8C">
        <w:rPr>
          <w:rFonts w:cs="Times New Roman"/>
          <w:lang w:val="en-US"/>
        </w:rPr>
        <w:t>Danilenko</w:t>
      </w:r>
      <w:proofErr w:type="spellEnd"/>
      <w:r w:rsidR="00B10F8C" w:rsidRPr="00B10F8C">
        <w:rPr>
          <w:rFonts w:cs="Times New Roman"/>
          <w:lang w:val="en-US"/>
        </w:rPr>
        <w:t>, 2005)</w:t>
      </w:r>
      <w:r w:rsidR="00AD5416">
        <w:rPr>
          <w:lang w:val="en-US"/>
        </w:rPr>
        <w:fldChar w:fldCharType="end"/>
      </w:r>
      <w:r w:rsidR="00366C88">
        <w:rPr>
          <w:lang w:val="en-US"/>
        </w:rPr>
        <w:t xml:space="preserve">. </w:t>
      </w:r>
    </w:p>
    <w:p w14:paraId="19D278DB" w14:textId="0B92EDDB" w:rsidR="00B67447" w:rsidRDefault="00302F42" w:rsidP="00CB30D7">
      <w:pPr>
        <w:keepNext/>
        <w:spacing w:line="360" w:lineRule="auto"/>
        <w:rPr>
          <w:lang w:val="en-US"/>
        </w:rPr>
      </w:pPr>
      <w:r>
        <w:rPr>
          <w:lang w:val="en-US"/>
        </w:rPr>
        <w:t xml:space="preserve">The </w:t>
      </w:r>
      <w:r w:rsidR="00365064">
        <w:rPr>
          <w:lang w:val="en-US"/>
        </w:rPr>
        <w:t xml:space="preserve">M-checkpoint </w:t>
      </w:r>
      <w:r w:rsidR="003658E7">
        <w:rPr>
          <w:lang w:val="en-US"/>
        </w:rPr>
        <w:t>is the final checkpoint, and ensures correct separation of chromosomes before cytokinesis</w:t>
      </w:r>
      <w:r w:rsidR="00A00E6A">
        <w:rPr>
          <w:lang w:val="en-US"/>
        </w:rPr>
        <w:t xml:space="preserve"> </w:t>
      </w:r>
      <w:r w:rsidR="00A00E6A">
        <w:rPr>
          <w:lang w:val="en-US"/>
        </w:rPr>
        <w:fldChar w:fldCharType="begin"/>
      </w:r>
      <w:r w:rsidR="003F507D">
        <w:rPr>
          <w:lang w:val="en-US"/>
        </w:rPr>
        <w:instrText xml:space="preserve"> ADDIN ZOTERO_ITEM CSL_CITATION {"citationID":"uHflEoHW","properties":{"formattedCitation":"(Studzinski &amp; Danilenko, 2005)","plainCitation":"(Studzinski &amp; Danilenko, 2005)","noteIndex":0},"citationItems":[{"id":182,"uris":["http://zotero.org/users/9228513/items/6SVID2F7"],"itemData":{"id":182,"type":"chapter","container-title":"Vitamin D (Second Edition)","event-place":"Burlington","ISBN":"978-0-12-252687-9","language":"en","note":"DOI: 10.1016/B978-012252687-9/50096-6","page":"1635-1661","publisher":"Academic Press","publisher-place":"Burlington","source":"ScienceDirect","title":"CHAPTER 92 - Differentiation and the Cell Cycle","URL":"https://www.sciencedirect.com/science/article/pii/B9780122526879500966","author":[{"family":"Studzinski","given":"GEORGE P."},{"family":"Danilenko","given":"MICHAEL"}],"editor":[{"family":"Feldman","given":"DAVID"}],"accessed":{"date-parts":[["2022",3,9]]},"issued":{"date-parts":[["2005",1,1]]}}}],"schema":"https://github.com/citation-style-language/schema/raw/master/csl-citation.json"} </w:instrText>
      </w:r>
      <w:r w:rsidR="00A00E6A">
        <w:rPr>
          <w:lang w:val="en-US"/>
        </w:rPr>
        <w:fldChar w:fldCharType="separate"/>
      </w:r>
      <w:r w:rsidR="00A00E6A" w:rsidRPr="00A00E6A">
        <w:rPr>
          <w:rFonts w:cs="Times New Roman"/>
          <w:lang w:val="en-US"/>
        </w:rPr>
        <w:t>(</w:t>
      </w:r>
      <w:proofErr w:type="spellStart"/>
      <w:r w:rsidR="00A00E6A" w:rsidRPr="00A00E6A">
        <w:rPr>
          <w:rFonts w:cs="Times New Roman"/>
          <w:lang w:val="en-US"/>
        </w:rPr>
        <w:t>Studzinski</w:t>
      </w:r>
      <w:proofErr w:type="spellEnd"/>
      <w:r w:rsidR="00A00E6A" w:rsidRPr="00A00E6A">
        <w:rPr>
          <w:rFonts w:cs="Times New Roman"/>
          <w:lang w:val="en-US"/>
        </w:rPr>
        <w:t xml:space="preserve"> &amp; </w:t>
      </w:r>
      <w:proofErr w:type="spellStart"/>
      <w:r w:rsidR="00A00E6A" w:rsidRPr="00A00E6A">
        <w:rPr>
          <w:rFonts w:cs="Times New Roman"/>
          <w:lang w:val="en-US"/>
        </w:rPr>
        <w:t>Danilenko</w:t>
      </w:r>
      <w:proofErr w:type="spellEnd"/>
      <w:r w:rsidR="00A00E6A" w:rsidRPr="00A00E6A">
        <w:rPr>
          <w:rFonts w:cs="Times New Roman"/>
          <w:lang w:val="en-US"/>
        </w:rPr>
        <w:t>, 2005)</w:t>
      </w:r>
      <w:r w:rsidR="00A00E6A">
        <w:rPr>
          <w:lang w:val="en-US"/>
        </w:rPr>
        <w:fldChar w:fldCharType="end"/>
      </w:r>
      <w:r w:rsidR="003658E7">
        <w:rPr>
          <w:lang w:val="en-US"/>
        </w:rPr>
        <w:t xml:space="preserve">. </w:t>
      </w:r>
      <w:r w:rsidR="00E337FD">
        <w:rPr>
          <w:lang w:val="en-US"/>
        </w:rPr>
        <w:t xml:space="preserve">Another set of positive feedback loops </w:t>
      </w:r>
      <w:r w:rsidR="00C65363">
        <w:rPr>
          <w:lang w:val="en-US"/>
        </w:rPr>
        <w:t>kicks in.</w:t>
      </w:r>
      <w:r w:rsidR="00DD6A96">
        <w:rPr>
          <w:lang w:val="en-US"/>
        </w:rPr>
        <w:t xml:space="preserve"> </w:t>
      </w:r>
      <w:r w:rsidR="00AD73E6">
        <w:rPr>
          <w:lang w:val="en-US"/>
        </w:rPr>
        <w:t xml:space="preserve">A </w:t>
      </w:r>
      <w:r w:rsidR="00191C33">
        <w:rPr>
          <w:lang w:val="en-US"/>
        </w:rPr>
        <w:t xml:space="preserve">protein called Cdc25 </w:t>
      </w:r>
      <w:r w:rsidR="00C36F84">
        <w:rPr>
          <w:lang w:val="en-US"/>
        </w:rPr>
        <w:t>activates M-</w:t>
      </w:r>
      <w:proofErr w:type="spellStart"/>
      <w:r w:rsidR="00C36F84">
        <w:rPr>
          <w:lang w:val="en-US"/>
        </w:rPr>
        <w:t>cdk</w:t>
      </w:r>
      <w:proofErr w:type="spellEnd"/>
      <w:r w:rsidR="00AD73E6">
        <w:rPr>
          <w:lang w:val="en-US"/>
        </w:rPr>
        <w:t xml:space="preserve"> complex</w:t>
      </w:r>
      <w:r w:rsidR="0004120C">
        <w:rPr>
          <w:lang w:val="en-US"/>
        </w:rPr>
        <w:t>es</w:t>
      </w:r>
      <w:r w:rsidR="00C36F84">
        <w:rPr>
          <w:lang w:val="en-US"/>
        </w:rPr>
        <w:t xml:space="preserve">, which </w:t>
      </w:r>
      <w:r w:rsidR="00EF7583">
        <w:rPr>
          <w:lang w:val="en-US"/>
        </w:rPr>
        <w:t>was</w:t>
      </w:r>
      <w:r w:rsidR="00C36F84">
        <w:rPr>
          <w:lang w:val="en-US"/>
        </w:rPr>
        <w:t xml:space="preserve"> inactivated by another protein </w:t>
      </w:r>
      <w:r w:rsidR="00C36F84">
        <w:rPr>
          <w:lang w:val="en-US"/>
        </w:rPr>
        <w:lastRenderedPageBreak/>
        <w:t xml:space="preserve">called wee1. </w:t>
      </w:r>
      <w:r w:rsidR="00435F7C">
        <w:rPr>
          <w:lang w:val="en-US"/>
        </w:rPr>
        <w:t>These M-</w:t>
      </w:r>
      <w:proofErr w:type="spellStart"/>
      <w:r w:rsidR="00435F7C">
        <w:rPr>
          <w:lang w:val="en-US"/>
        </w:rPr>
        <w:t>cdk</w:t>
      </w:r>
      <w:proofErr w:type="spellEnd"/>
      <w:r w:rsidR="00435F7C">
        <w:rPr>
          <w:lang w:val="en-US"/>
        </w:rPr>
        <w:t xml:space="preserve"> complexes </w:t>
      </w:r>
      <w:r w:rsidR="008B3210">
        <w:rPr>
          <w:lang w:val="en-US"/>
        </w:rPr>
        <w:t>begins inhibiting the Wee1 protei</w:t>
      </w:r>
      <w:r w:rsidR="00EF5D18">
        <w:rPr>
          <w:lang w:val="en-US"/>
        </w:rPr>
        <w:t>n, while also induce important events mit</w:t>
      </w:r>
      <w:r w:rsidR="00CB364A">
        <w:rPr>
          <w:lang w:val="en-US"/>
        </w:rPr>
        <w:t>otic events</w:t>
      </w:r>
      <w:r w:rsidR="00EF5D18">
        <w:rPr>
          <w:lang w:val="en-US"/>
        </w:rPr>
        <w:t xml:space="preserve"> </w:t>
      </w:r>
      <w:r w:rsidR="00EF5D18">
        <w:rPr>
          <w:lang w:val="en-US"/>
        </w:rPr>
        <w:fldChar w:fldCharType="begin"/>
      </w:r>
      <w:r w:rsidR="003F507D">
        <w:rPr>
          <w:lang w:val="en-US"/>
        </w:rPr>
        <w:instrText xml:space="preserve"> ADDIN ZOTERO_ITEM CSL_CITATION {"citationID":"h16WUEQq","properties":{"formattedCitation":"(Alberts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EF5D18">
        <w:rPr>
          <w:lang w:val="en-US"/>
        </w:rPr>
        <w:fldChar w:fldCharType="separate"/>
      </w:r>
      <w:r w:rsidR="00EF5D18" w:rsidRPr="00E25A70">
        <w:rPr>
          <w:rFonts w:cs="Times New Roman"/>
          <w:lang w:val="en-US"/>
        </w:rPr>
        <w:t>(Alberts et al., 2014</w:t>
      </w:r>
      <w:r w:rsidR="00E25A70">
        <w:rPr>
          <w:rFonts w:cs="Times New Roman"/>
          <w:lang w:val="en-US"/>
        </w:rPr>
        <w:t>, p.978</w:t>
      </w:r>
      <w:r w:rsidR="00EF5D18" w:rsidRPr="00E25A70">
        <w:rPr>
          <w:rFonts w:cs="Times New Roman"/>
          <w:lang w:val="en-US"/>
        </w:rPr>
        <w:t>)</w:t>
      </w:r>
      <w:r w:rsidR="00EF5D18">
        <w:rPr>
          <w:lang w:val="en-US"/>
        </w:rPr>
        <w:fldChar w:fldCharType="end"/>
      </w:r>
      <w:r w:rsidR="00E25A70">
        <w:rPr>
          <w:lang w:val="en-US"/>
        </w:rPr>
        <w:t xml:space="preserve">. </w:t>
      </w:r>
    </w:p>
    <w:p w14:paraId="1059C9C6" w14:textId="47324610" w:rsidR="006B6396" w:rsidRPr="00B176AE" w:rsidRDefault="00A83C0E" w:rsidP="00CB30D7">
      <w:pPr>
        <w:keepNext/>
        <w:spacing w:line="360" w:lineRule="auto"/>
        <w:rPr>
          <w:lang w:val="en-US"/>
        </w:rPr>
      </w:pPr>
      <w:r>
        <w:rPr>
          <w:lang w:val="en-US"/>
        </w:rPr>
        <w:t>All checkpoint</w:t>
      </w:r>
      <w:r w:rsidR="00B52FAB">
        <w:rPr>
          <w:lang w:val="en-US"/>
        </w:rPr>
        <w:t>s</w:t>
      </w:r>
      <w:r>
        <w:rPr>
          <w:lang w:val="en-US"/>
        </w:rPr>
        <w:t xml:space="preserve"> are controlled by genes that either</w:t>
      </w:r>
      <w:r w:rsidR="008478BC">
        <w:rPr>
          <w:lang w:val="en-US"/>
        </w:rPr>
        <w:t xml:space="preserve"> </w:t>
      </w:r>
      <w:r w:rsidR="00063CD1">
        <w:rPr>
          <w:lang w:val="en-US"/>
        </w:rPr>
        <w:t xml:space="preserve">promote or demote the cell cycle. </w:t>
      </w:r>
      <w:r w:rsidR="00B050AE">
        <w:rPr>
          <w:lang w:val="en-US"/>
        </w:rPr>
        <w:t xml:space="preserve">Cell cycle promoting genes </w:t>
      </w:r>
      <w:r w:rsidR="006D7DEB">
        <w:rPr>
          <w:lang w:val="en-US"/>
        </w:rPr>
        <w:t>are called pro</w:t>
      </w:r>
      <w:r w:rsidR="00EA093D">
        <w:rPr>
          <w:lang w:val="en-US"/>
        </w:rPr>
        <w:t>to</w:t>
      </w:r>
      <w:r w:rsidR="006D7DEB">
        <w:rPr>
          <w:lang w:val="en-US"/>
        </w:rPr>
        <w:t>-oncogene</w:t>
      </w:r>
      <w:r w:rsidR="004224C7">
        <w:rPr>
          <w:lang w:val="en-US"/>
        </w:rPr>
        <w:t xml:space="preserve">s. If mutated, they become oncogenes </w:t>
      </w:r>
      <w:r w:rsidR="000D47B6">
        <w:rPr>
          <w:lang w:val="en-US"/>
        </w:rPr>
        <w:t xml:space="preserve">and </w:t>
      </w:r>
      <w:r w:rsidR="002B05EF">
        <w:rPr>
          <w:lang w:val="en-US"/>
        </w:rPr>
        <w:t xml:space="preserve">might </w:t>
      </w:r>
      <w:r w:rsidR="00050E10">
        <w:rPr>
          <w:lang w:val="en-US"/>
        </w:rPr>
        <w:t>lead to</w:t>
      </w:r>
      <w:r w:rsidR="009425F4">
        <w:rPr>
          <w:lang w:val="en-US"/>
        </w:rPr>
        <w:t xml:space="preserve"> uncontrolled cell division</w:t>
      </w:r>
      <w:r w:rsidR="0014792A">
        <w:rPr>
          <w:lang w:val="en-US"/>
        </w:rPr>
        <w:t xml:space="preserve"> and cancer</w:t>
      </w:r>
      <w:r w:rsidR="009425F4">
        <w:rPr>
          <w:lang w:val="en-US"/>
        </w:rPr>
        <w:t xml:space="preserve"> </w:t>
      </w:r>
      <w:r w:rsidR="009425F4">
        <w:rPr>
          <w:lang w:val="en-US"/>
        </w:rPr>
        <w:fldChar w:fldCharType="begin"/>
      </w:r>
      <w:r w:rsidR="007B118D">
        <w:rPr>
          <w:lang w:val="en-US"/>
        </w:rPr>
        <w:instrText xml:space="preserve"> ADDIN ZOTERO_ITEM CSL_CITATION {"citationID":"Tm1uanEr","properties":{"formattedCitation":"(Weinstein, 2002)","plainCitation":"(Weinstein, 2002)","noteIndex":0},"citationItems":[{"id":313,"uris":["http://zotero.org/users/9228513/items/X2DMAE5Q"],"itemData":{"id":313,"type":"article-journal","container-title":"Science","DOI":"10.1126/science.1073096","issue":"5578","note":"publisher: American Association for the Advancement of Science","page":"63-64","source":"www-science-org.ezproxy.uio.no (Atypon)","title":"Addiction to Oncogenes--the Achilles Heal of Cancer","volume":"297","author":[{"family":"Weinstein","given":"I. Bernard"}],"issued":{"date-parts":[["2002",7,5]]}}}],"schema":"https://github.com/citation-style-language/schema/raw/master/csl-citation.json"} </w:instrText>
      </w:r>
      <w:r w:rsidR="009425F4">
        <w:rPr>
          <w:lang w:val="en-US"/>
        </w:rPr>
        <w:fldChar w:fldCharType="separate"/>
      </w:r>
      <w:r w:rsidR="007B118D" w:rsidRPr="000F5D28">
        <w:rPr>
          <w:rFonts w:cs="Times New Roman"/>
          <w:lang w:val="en-US"/>
        </w:rPr>
        <w:t>(Weinstein, 2002)</w:t>
      </w:r>
      <w:r w:rsidR="009425F4">
        <w:rPr>
          <w:lang w:val="en-US"/>
        </w:rPr>
        <w:fldChar w:fldCharType="end"/>
      </w:r>
      <w:r w:rsidR="00E961F4">
        <w:rPr>
          <w:lang w:val="en-US"/>
        </w:rPr>
        <w:t>.</w:t>
      </w:r>
      <w:r w:rsidR="00136C56">
        <w:rPr>
          <w:lang w:val="en-US"/>
        </w:rPr>
        <w:t xml:space="preserve"> </w:t>
      </w:r>
      <w:r w:rsidR="007D1318">
        <w:rPr>
          <w:lang w:val="en-US"/>
        </w:rPr>
        <w:t xml:space="preserve">In the event of </w:t>
      </w:r>
      <w:r w:rsidR="00C15DCF">
        <w:rPr>
          <w:lang w:val="en-US"/>
        </w:rPr>
        <w:t xml:space="preserve">oncogene activation, tumor suppressors kick in. </w:t>
      </w:r>
      <w:r w:rsidR="00D543DB">
        <w:rPr>
          <w:lang w:val="en-US"/>
        </w:rPr>
        <w:t>Tumor suppressors</w:t>
      </w:r>
      <w:r w:rsidR="00C15DCF">
        <w:rPr>
          <w:lang w:val="en-US"/>
        </w:rPr>
        <w:t xml:space="preserve"> </w:t>
      </w:r>
      <w:r w:rsidR="005465D9">
        <w:rPr>
          <w:lang w:val="en-US"/>
        </w:rPr>
        <w:t>code</w:t>
      </w:r>
      <w:r w:rsidR="00D543DB">
        <w:rPr>
          <w:lang w:val="en-US"/>
        </w:rPr>
        <w:t xml:space="preserve"> for</w:t>
      </w:r>
      <w:r w:rsidR="005465D9">
        <w:rPr>
          <w:lang w:val="en-US"/>
        </w:rPr>
        <w:t xml:space="preserve"> proteins responsible for </w:t>
      </w:r>
      <w:r w:rsidR="00723036">
        <w:rPr>
          <w:lang w:val="en-US"/>
        </w:rPr>
        <w:t xml:space="preserve">inhibiting the </w:t>
      </w:r>
      <w:proofErr w:type="spellStart"/>
      <w:r w:rsidR="00723036">
        <w:rPr>
          <w:lang w:val="en-US"/>
        </w:rPr>
        <w:t>cdk</w:t>
      </w:r>
      <w:proofErr w:type="spellEnd"/>
      <w:r w:rsidR="00723036">
        <w:rPr>
          <w:lang w:val="en-US"/>
        </w:rPr>
        <w:t xml:space="preserve"> complexes from operating. </w:t>
      </w:r>
      <w:r w:rsidR="004E3C3E">
        <w:rPr>
          <w:lang w:val="en-US"/>
        </w:rPr>
        <w:t>Tumor suppressors are also responsible for cell cycle arrest when DNA-damages are detected</w:t>
      </w:r>
      <w:r w:rsidR="00946C10">
        <w:rPr>
          <w:lang w:val="en-US"/>
        </w:rPr>
        <w:t xml:space="preserve"> </w:t>
      </w:r>
      <w:r w:rsidR="00946C10">
        <w:rPr>
          <w:lang w:val="en-US"/>
        </w:rPr>
        <w:fldChar w:fldCharType="begin"/>
      </w:r>
      <w:r w:rsidR="003F507D">
        <w:rPr>
          <w:lang w:val="en-US"/>
        </w:rPr>
        <w:instrText xml:space="preserve"> ADDIN ZOTERO_ITEM CSL_CITATION {"citationID":"CiMuk4Pb","properties":{"formattedCitation":"(Alberts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946C10">
        <w:rPr>
          <w:lang w:val="en-US"/>
        </w:rPr>
        <w:fldChar w:fldCharType="separate"/>
      </w:r>
      <w:r w:rsidR="00946C10" w:rsidRPr="00A11474">
        <w:rPr>
          <w:rFonts w:cs="Times New Roman"/>
          <w:lang w:val="en-US"/>
        </w:rPr>
        <w:t>(Alberts et al., 2014</w:t>
      </w:r>
      <w:r w:rsidR="00A11474">
        <w:rPr>
          <w:rFonts w:cs="Times New Roman"/>
          <w:lang w:val="en-US"/>
        </w:rPr>
        <w:t>, p.1015</w:t>
      </w:r>
      <w:r w:rsidR="00946C10" w:rsidRPr="00A11474">
        <w:rPr>
          <w:rFonts w:cs="Times New Roman"/>
          <w:lang w:val="en-US"/>
        </w:rPr>
        <w:t>)</w:t>
      </w:r>
      <w:r w:rsidR="00946C10">
        <w:rPr>
          <w:lang w:val="en-US"/>
        </w:rPr>
        <w:fldChar w:fldCharType="end"/>
      </w:r>
      <w:r w:rsidR="004E3C3E">
        <w:rPr>
          <w:lang w:val="en-US"/>
        </w:rPr>
        <w:t xml:space="preserve">, </w:t>
      </w:r>
      <w:r w:rsidR="00024EAE">
        <w:rPr>
          <w:lang w:val="en-US"/>
        </w:rPr>
        <w:t xml:space="preserve">or if </w:t>
      </w:r>
      <w:r w:rsidR="00695666">
        <w:rPr>
          <w:lang w:val="en-US"/>
        </w:rPr>
        <w:t>DNA-damage is unrepairable</w:t>
      </w:r>
      <w:r w:rsidR="00534E65">
        <w:rPr>
          <w:lang w:val="en-US"/>
        </w:rPr>
        <w:t xml:space="preserve"> it might </w:t>
      </w:r>
      <w:r w:rsidR="00B05752">
        <w:rPr>
          <w:lang w:val="en-US"/>
        </w:rPr>
        <w:t>kill the cell</w:t>
      </w:r>
      <w:r w:rsidR="00F04CE4">
        <w:rPr>
          <w:lang w:val="en-US"/>
        </w:rPr>
        <w:t xml:space="preserve"> </w:t>
      </w:r>
      <w:r w:rsidR="003900EB">
        <w:rPr>
          <w:lang w:val="en-US"/>
        </w:rPr>
        <w:t xml:space="preserve">through apoptosis (see </w:t>
      </w:r>
      <w:r w:rsidR="003900EB">
        <w:rPr>
          <w:lang w:val="en-US"/>
        </w:rPr>
        <w:fldChar w:fldCharType="begin"/>
      </w:r>
      <w:r w:rsidR="003900EB">
        <w:rPr>
          <w:lang w:val="en-US"/>
        </w:rPr>
        <w:instrText xml:space="preserve"> REF _Ref97554467 \h </w:instrText>
      </w:r>
      <w:r w:rsidR="00CB30D7">
        <w:rPr>
          <w:lang w:val="en-US"/>
        </w:rPr>
        <w:instrText xml:space="preserve"> \* MERGEFORMAT </w:instrText>
      </w:r>
      <w:r w:rsidR="003900EB">
        <w:rPr>
          <w:lang w:val="en-US"/>
        </w:rPr>
      </w:r>
      <w:r w:rsidR="003900EB">
        <w:rPr>
          <w:lang w:val="en-US"/>
        </w:rPr>
        <w:fldChar w:fldCharType="separate"/>
      </w:r>
      <w:r w:rsidR="000E19EF" w:rsidRPr="00A2756D">
        <w:rPr>
          <w:lang w:val="en-US"/>
        </w:rPr>
        <w:t>Abbreviations</w:t>
      </w:r>
      <w:r w:rsidR="000E19EF">
        <w:rPr>
          <w:lang w:val="en-US"/>
        </w:rPr>
        <w:t xml:space="preserve"> and explanations</w:t>
      </w:r>
      <w:r w:rsidR="003900EB">
        <w:rPr>
          <w:lang w:val="en-US"/>
        </w:rPr>
        <w:fldChar w:fldCharType="end"/>
      </w:r>
      <w:r w:rsidR="003900EB">
        <w:rPr>
          <w:lang w:val="en-US"/>
        </w:rPr>
        <w:t>)</w:t>
      </w:r>
      <w:r w:rsidR="005920EA">
        <w:rPr>
          <w:lang w:val="en-US"/>
        </w:rPr>
        <w:t xml:space="preserve"> </w:t>
      </w:r>
      <w:r w:rsidR="005920EA">
        <w:rPr>
          <w:lang w:val="en-US"/>
        </w:rPr>
        <w:fldChar w:fldCharType="begin"/>
      </w:r>
      <w:r w:rsidR="005920EA">
        <w:rPr>
          <w:lang w:val="en-US"/>
        </w:rPr>
        <w:instrText xml:space="preserve"> ADDIN ZOTERO_ITEM CSL_CITATION {"citationID":"N456Xg12","properties":{"formattedCitation":"(Jeffers et al., 2003)","plainCitation":"(Jeffers et al., 2003)","noteIndex":0},"citationItems":[{"id":321,"uris":["http://zotero.org/users/9228513/items/WLT7X6B9"],"itemData":{"id":321,"type":"article-journal","abstract":"Puma encodes a BH3-only protein that is induced by the p53 tumor suppressor and other apoptotic stimuli. To assess its physiological role in apoptosis, we generated Puma knockout mice by gene targeting. Here we report that Puma is essential for hematopoietic cell death triggered by ionizing radiation (IR), deregulated c-Myc expression, and cytokine withdrawal. Puma is also required for IR-induced death throughout the developing nervous system and accounts for nearly all of the apoptotic activity attributed to p53 under these conditions. These findings establish Puma as a principal mediator of cell death in response to diverse apoptotic signals, implicating Puma as a likely tumor suppressor.","container-title":"Cancer Cell","DOI":"10.1016/S1535-6108(03)00244-7","ISSN":"1535-6108","issue":"4","journalAbbreviation":"Cancer Cell","language":"en","page":"321-328","source":"ScienceDirect","title":"Puma is an essential mediator of p53-dependent and -independent apoptotic pathways","volume":"4","author":[{"family":"Jeffers","given":"John R."},{"family":"Parganas","given":"Evan"},{"family":"Lee","given":"Youngsoo"},{"family":"Yang","given":"Chunying"},{"family":"Wang","given":"JinLing"},{"family":"Brennan","given":"Jennifer"},{"family":"MacLean","given":"Kirsteen H."},{"family":"Han","given":"Jiawen"},{"family":"Chittenden","given":"Thomas"},{"family":"Ihle","given":"James N."},{"family":"McKinnon","given":"Peter J."},{"family":"Cleveland","given":"John L."},{"family":"Zambetti","given":"Gerard P."}],"issued":{"date-parts":[["2003",10,1]]}}}],"schema":"https://github.com/citation-style-language/schema/raw/master/csl-citation.json"} </w:instrText>
      </w:r>
      <w:r w:rsidR="005920EA">
        <w:rPr>
          <w:lang w:val="en-US"/>
        </w:rPr>
        <w:fldChar w:fldCharType="separate"/>
      </w:r>
      <w:r w:rsidR="005920EA" w:rsidRPr="005920EA">
        <w:rPr>
          <w:rFonts w:cs="Times New Roman"/>
        </w:rPr>
        <w:t>(Jeffers et al., 2003)</w:t>
      </w:r>
      <w:r w:rsidR="005920EA">
        <w:rPr>
          <w:lang w:val="en-US"/>
        </w:rPr>
        <w:fldChar w:fldCharType="end"/>
      </w:r>
      <w:r w:rsidR="00B05752">
        <w:rPr>
          <w:lang w:val="en-US"/>
        </w:rPr>
        <w:t xml:space="preserve">. </w:t>
      </w:r>
      <w:r w:rsidR="004E3C3E">
        <w:rPr>
          <w:lang w:val="en-US"/>
        </w:rPr>
        <w:t xml:space="preserve"> </w:t>
      </w:r>
      <w:r w:rsidR="00C9584A">
        <w:rPr>
          <w:lang w:val="en-US"/>
        </w:rPr>
        <w:br/>
      </w:r>
    </w:p>
    <w:p w14:paraId="7EE8A7E5" w14:textId="6C8ED2BF" w:rsidR="009C2F76" w:rsidRDefault="00914321" w:rsidP="00CB30D7">
      <w:pPr>
        <w:pStyle w:val="Heading3"/>
        <w:spacing w:line="360" w:lineRule="auto"/>
        <w:rPr>
          <w:lang w:val="en-US"/>
        </w:rPr>
      </w:pPr>
      <w:bookmarkStart w:id="104" w:name="_Ref97815460"/>
      <w:bookmarkStart w:id="105" w:name="_Toc103247148"/>
      <w:r>
        <w:rPr>
          <w:lang w:val="en-US"/>
        </w:rPr>
        <w:t xml:space="preserve">DNA </w:t>
      </w:r>
      <w:r w:rsidR="00ED7876">
        <w:rPr>
          <w:lang w:val="en-US"/>
        </w:rPr>
        <w:t>damage and repair</w:t>
      </w:r>
      <w:bookmarkEnd w:id="104"/>
      <w:bookmarkEnd w:id="105"/>
    </w:p>
    <w:p w14:paraId="0C02A621" w14:textId="26A25C4A" w:rsidR="00692BC8" w:rsidRPr="00501247" w:rsidRDefault="009706F5" w:rsidP="00CB30D7">
      <w:pPr>
        <w:spacing w:line="360" w:lineRule="auto"/>
        <w:rPr>
          <w:lang w:val="en-US"/>
        </w:rPr>
      </w:pPr>
      <w:r>
        <w:rPr>
          <w:lang w:val="en-US"/>
        </w:rPr>
        <w:t xml:space="preserve">Ionizing radiation </w:t>
      </w:r>
      <w:r w:rsidR="00455012">
        <w:rPr>
          <w:lang w:val="en-US"/>
        </w:rPr>
        <w:t xml:space="preserve">damage the DNA in two ways: Either directly </w:t>
      </w:r>
      <w:r w:rsidR="004D7E1C">
        <w:rPr>
          <w:lang w:val="en-US"/>
        </w:rPr>
        <w:t xml:space="preserve">depositing its energy in a </w:t>
      </w:r>
      <w:r w:rsidR="003A59C1">
        <w:rPr>
          <w:lang w:val="en-US"/>
        </w:rPr>
        <w:t>biomolecule</w:t>
      </w:r>
      <w:r w:rsidR="001232F7">
        <w:rPr>
          <w:lang w:val="en-US"/>
        </w:rPr>
        <w:t xml:space="preserve"> (see </w:t>
      </w:r>
      <w:r w:rsidR="001232F7">
        <w:rPr>
          <w:lang w:val="en-US"/>
        </w:rPr>
        <w:fldChar w:fldCharType="begin"/>
      </w:r>
      <w:r w:rsidR="001232F7">
        <w:rPr>
          <w:lang w:val="en-US"/>
        </w:rPr>
        <w:instrText xml:space="preserve"> REF _Ref97554467 \h </w:instrText>
      </w:r>
      <w:r w:rsidR="00CB30D7">
        <w:rPr>
          <w:lang w:val="en-US"/>
        </w:rPr>
        <w:instrText xml:space="preserve"> \* MERGEFORMAT </w:instrText>
      </w:r>
      <w:r w:rsidR="001232F7">
        <w:rPr>
          <w:lang w:val="en-US"/>
        </w:rPr>
      </w:r>
      <w:r w:rsidR="001232F7">
        <w:rPr>
          <w:lang w:val="en-US"/>
        </w:rPr>
        <w:fldChar w:fldCharType="separate"/>
      </w:r>
      <w:r w:rsidR="000E19EF" w:rsidRPr="00A2756D">
        <w:rPr>
          <w:lang w:val="en-US"/>
        </w:rPr>
        <w:t>Abbreviations</w:t>
      </w:r>
      <w:r w:rsidR="000E19EF">
        <w:rPr>
          <w:lang w:val="en-US"/>
        </w:rPr>
        <w:t xml:space="preserve"> and explanations</w:t>
      </w:r>
      <w:r w:rsidR="001232F7">
        <w:rPr>
          <w:lang w:val="en-US"/>
        </w:rPr>
        <w:fldChar w:fldCharType="end"/>
      </w:r>
      <w:r w:rsidR="001232F7">
        <w:rPr>
          <w:lang w:val="en-US"/>
        </w:rPr>
        <w:t>)</w:t>
      </w:r>
      <w:r w:rsidR="003A59C1">
        <w:rPr>
          <w:lang w:val="en-US"/>
        </w:rPr>
        <w:t xml:space="preserve">, or </w:t>
      </w:r>
      <w:r w:rsidR="0078467F">
        <w:rPr>
          <w:lang w:val="en-US"/>
        </w:rPr>
        <w:t>by ionizing</w:t>
      </w:r>
      <w:r w:rsidR="001232F7">
        <w:rPr>
          <w:lang w:val="en-US"/>
        </w:rPr>
        <w:t xml:space="preserve"> </w:t>
      </w:r>
      <w:r w:rsidR="00A248BD">
        <w:rPr>
          <w:lang w:val="en-US"/>
        </w:rPr>
        <w:t>molecules surrounding the biomolecules</w:t>
      </w:r>
      <w:r w:rsidR="001F6790">
        <w:rPr>
          <w:lang w:val="en-US"/>
        </w:rPr>
        <w:t>,</w:t>
      </w:r>
      <w:r w:rsidR="00A248BD">
        <w:rPr>
          <w:lang w:val="en-US"/>
        </w:rPr>
        <w:t xml:space="preserve"> creat</w:t>
      </w:r>
      <w:r w:rsidR="001F6790">
        <w:rPr>
          <w:lang w:val="en-US"/>
        </w:rPr>
        <w:t>ing</w:t>
      </w:r>
      <w:r w:rsidR="00E3251F">
        <w:rPr>
          <w:lang w:val="en-US"/>
        </w:rPr>
        <w:t xml:space="preserve"> highly reactive</w:t>
      </w:r>
      <w:r w:rsidR="00A248BD">
        <w:rPr>
          <w:lang w:val="en-US"/>
        </w:rPr>
        <w:t xml:space="preserve"> radicals</w:t>
      </w:r>
      <w:r w:rsidR="00E3251F">
        <w:rPr>
          <w:lang w:val="en-US"/>
        </w:rPr>
        <w:t xml:space="preserve"> that</w:t>
      </w:r>
      <w:r w:rsidR="00791112">
        <w:rPr>
          <w:lang w:val="en-US"/>
        </w:rPr>
        <w:t xml:space="preserve"> oxidize (</w:t>
      </w:r>
      <w:r w:rsidR="00650AF7">
        <w:rPr>
          <w:lang w:val="en-US"/>
        </w:rPr>
        <w:t>loss of electrons</w:t>
      </w:r>
      <w:r w:rsidR="00791112">
        <w:rPr>
          <w:lang w:val="en-US"/>
        </w:rPr>
        <w:t>)</w:t>
      </w:r>
      <w:r w:rsidR="00E3251F">
        <w:rPr>
          <w:lang w:val="en-US"/>
        </w:rPr>
        <w:t xml:space="preserve"> the biomolecules</w:t>
      </w:r>
      <w:r w:rsidR="00217055">
        <w:rPr>
          <w:lang w:val="en-US"/>
        </w:rPr>
        <w:t xml:space="preserve"> </w:t>
      </w:r>
      <w:r w:rsidR="00217055">
        <w:rPr>
          <w:lang w:val="en-US"/>
        </w:rPr>
        <w:fldChar w:fldCharType="begin"/>
      </w:r>
      <w:r w:rsidR="003F507D">
        <w:rPr>
          <w:lang w:val="en-US"/>
        </w:rPr>
        <w:instrText xml:space="preserve"> ADDIN ZOTERO_ITEM CSL_CITATION {"citationID":"qyu6scJ7","properties":{"formattedCitation":"({\\i{}RADIATION BIOLOGY: A HANDBOOK FOR  TEACHERS AND STUDENTS}, 2010)","plainCitation":"(RADIATION BIOLOGY: A HANDBOOK FOR  TEACHERS AND STUDENTS, 2010)","noteIndex":0},"citationItems":[{"id":186,"uris":["http://zotero.org/users/9228513/items/HANBKR7T"],"itemData":{"id":186,"type":"book","collection-number":"No. 42","collection-title":"TRAINING COURSE SERIES","event-place":"VIENNA","publisher":"IAEA","publisher-place":"VIENNA","title":"RADIATION BIOLOGY: A HANDBOOK FOR  TEACHERS AND STUDENTS","accessed":{"date-parts":[["2022",3,10]]},"issued":{"date-parts":[["2010"]]}}}],"schema":"https://github.com/citation-style-language/schema/raw/master/csl-citation.json"} </w:instrText>
      </w:r>
      <w:r w:rsidR="00217055">
        <w:rPr>
          <w:lang w:val="en-US"/>
        </w:rPr>
        <w:fldChar w:fldCharType="separate"/>
      </w:r>
      <w:r w:rsidR="00217055" w:rsidRPr="00D31110">
        <w:rPr>
          <w:rFonts w:cs="Times New Roman"/>
          <w:szCs w:val="24"/>
          <w:lang w:val="en-US"/>
        </w:rPr>
        <w:t>(</w:t>
      </w:r>
      <w:r w:rsidR="00217055" w:rsidRPr="00D31110">
        <w:rPr>
          <w:rFonts w:cs="Times New Roman"/>
          <w:i/>
          <w:iCs/>
          <w:szCs w:val="24"/>
          <w:lang w:val="en-US"/>
        </w:rPr>
        <w:t>RADIATION BIOLOGY: A HANDBOOK FOR  TEACHERS AND STUDENTS</w:t>
      </w:r>
      <w:r w:rsidR="00217055" w:rsidRPr="00D31110">
        <w:rPr>
          <w:rFonts w:cs="Times New Roman"/>
          <w:szCs w:val="24"/>
          <w:lang w:val="en-US"/>
        </w:rPr>
        <w:t>, 2010)</w:t>
      </w:r>
      <w:r w:rsidR="00217055">
        <w:rPr>
          <w:lang w:val="en-US"/>
        </w:rPr>
        <w:fldChar w:fldCharType="end"/>
      </w:r>
      <w:r w:rsidR="00E3251F">
        <w:rPr>
          <w:lang w:val="en-US"/>
        </w:rPr>
        <w:t>.</w:t>
      </w:r>
      <w:r w:rsidR="0021056B">
        <w:rPr>
          <w:lang w:val="en-US"/>
        </w:rPr>
        <w:t xml:space="preserve"> </w:t>
      </w:r>
      <w:r w:rsidR="00327A24">
        <w:rPr>
          <w:lang w:val="en-US"/>
        </w:rPr>
        <w:br/>
      </w:r>
      <w:r w:rsidR="00A10A82">
        <w:rPr>
          <w:lang w:val="en-US"/>
        </w:rPr>
        <w:t xml:space="preserve">DNA is also </w:t>
      </w:r>
      <w:r w:rsidR="007932E8">
        <w:rPr>
          <w:lang w:val="en-US"/>
        </w:rPr>
        <w:t>damaged without being exposed to ionizing radiation</w:t>
      </w:r>
      <w:r w:rsidR="00582974">
        <w:rPr>
          <w:lang w:val="en-US"/>
        </w:rPr>
        <w:t xml:space="preserve">. </w:t>
      </w:r>
      <w:r w:rsidR="00166D8C">
        <w:rPr>
          <w:lang w:val="en-US"/>
        </w:rPr>
        <w:t>Especially during DNA replication</w:t>
      </w:r>
      <w:r w:rsidR="001956F9">
        <w:rPr>
          <w:lang w:val="en-US"/>
        </w:rPr>
        <w:t xml:space="preserve"> and </w:t>
      </w:r>
      <w:r w:rsidR="00A929D8">
        <w:rPr>
          <w:lang w:val="en-US"/>
        </w:rPr>
        <w:t>building of Okazaki fragments</w:t>
      </w:r>
      <w:r w:rsidR="00A356CC">
        <w:rPr>
          <w:lang w:val="en-US"/>
        </w:rPr>
        <w:t xml:space="preserve"> </w:t>
      </w:r>
      <w:r w:rsidR="00A929D8">
        <w:rPr>
          <w:lang w:val="en-US"/>
        </w:rPr>
        <w:t xml:space="preserve">(see </w:t>
      </w:r>
      <w:r w:rsidR="00A929D8">
        <w:rPr>
          <w:lang w:val="en-US"/>
        </w:rPr>
        <w:fldChar w:fldCharType="begin"/>
      </w:r>
      <w:r w:rsidR="00A929D8">
        <w:rPr>
          <w:lang w:val="en-US"/>
        </w:rPr>
        <w:instrText xml:space="preserve"> REF _Ref97564569 \r \h </w:instrText>
      </w:r>
      <w:r w:rsidR="00CB30D7">
        <w:rPr>
          <w:lang w:val="en-US"/>
        </w:rPr>
        <w:instrText xml:space="preserve"> \* MERGEFORMAT </w:instrText>
      </w:r>
      <w:r w:rsidR="00A929D8">
        <w:rPr>
          <w:lang w:val="en-US"/>
        </w:rPr>
      </w:r>
      <w:r w:rsidR="00A929D8">
        <w:rPr>
          <w:lang w:val="en-US"/>
        </w:rPr>
        <w:fldChar w:fldCharType="separate"/>
      </w:r>
      <w:r w:rsidR="000E19EF">
        <w:rPr>
          <w:lang w:val="en-US"/>
        </w:rPr>
        <w:t>1.7.2</w:t>
      </w:r>
      <w:r w:rsidR="00A929D8">
        <w:rPr>
          <w:lang w:val="en-US"/>
        </w:rPr>
        <w:fldChar w:fldCharType="end"/>
      </w:r>
      <w:r w:rsidR="00A929D8">
        <w:rPr>
          <w:lang w:val="en-US"/>
        </w:rPr>
        <w:t xml:space="preserve">). About one mistake is made for every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10</m:t>
            </m:r>
          </m:sup>
        </m:sSup>
      </m:oMath>
      <w:r w:rsidR="00A929D8">
        <w:rPr>
          <w:rFonts w:eastAsiaTheme="minorEastAsia"/>
          <w:lang w:val="en-US"/>
        </w:rPr>
        <w:t xml:space="preserve"> nucleotide </w:t>
      </w:r>
      <w:r w:rsidR="00A929D8">
        <w:rPr>
          <w:rFonts w:eastAsiaTheme="minorEastAsia"/>
          <w:lang w:val="en-US"/>
        </w:rPr>
        <w:fldChar w:fldCharType="begin"/>
      </w:r>
      <w:r w:rsidR="003F507D">
        <w:rPr>
          <w:rFonts w:eastAsiaTheme="minorEastAsia"/>
          <w:lang w:val="en-US"/>
        </w:rPr>
        <w:instrText xml:space="preserve"> ADDIN ZOTERO_ITEM CSL_CITATION {"citationID":"CHgDBBD8","properties":{"formattedCitation":"(Alberts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A929D8">
        <w:rPr>
          <w:rFonts w:eastAsiaTheme="minorEastAsia"/>
          <w:lang w:val="en-US"/>
        </w:rPr>
        <w:fldChar w:fldCharType="separate"/>
      </w:r>
      <w:r w:rsidR="00A929D8" w:rsidRPr="002F7F0B">
        <w:rPr>
          <w:rFonts w:cs="Times New Roman"/>
          <w:lang w:val="en-US"/>
        </w:rPr>
        <w:t>(Alberts et al., 2014</w:t>
      </w:r>
      <w:r w:rsidR="00A929D8">
        <w:rPr>
          <w:rFonts w:cs="Times New Roman"/>
          <w:lang w:val="en-US"/>
        </w:rPr>
        <w:t>, p.242</w:t>
      </w:r>
      <w:r w:rsidR="00A929D8" w:rsidRPr="002F7F0B">
        <w:rPr>
          <w:rFonts w:cs="Times New Roman"/>
          <w:lang w:val="en-US"/>
        </w:rPr>
        <w:t>)</w:t>
      </w:r>
      <w:r w:rsidR="00A929D8">
        <w:rPr>
          <w:rFonts w:eastAsiaTheme="minorEastAsia"/>
          <w:lang w:val="en-US"/>
        </w:rPr>
        <w:fldChar w:fldCharType="end"/>
      </w:r>
      <w:r w:rsidR="00A929D8">
        <w:rPr>
          <w:rFonts w:eastAsiaTheme="minorEastAsia"/>
          <w:lang w:val="en-US"/>
        </w:rPr>
        <w:t>. The mistakes might also be spontaneous such as deamination</w:t>
      </w:r>
      <w:r w:rsidR="00DD4185">
        <w:rPr>
          <w:rFonts w:eastAsiaTheme="minorEastAsia"/>
          <w:lang w:val="en-US"/>
        </w:rPr>
        <w:t xml:space="preserve"> </w:t>
      </w:r>
      <w:r w:rsidR="00A929D8">
        <w:rPr>
          <w:rFonts w:eastAsiaTheme="minorEastAsia"/>
          <w:lang w:val="en-US"/>
        </w:rPr>
        <w:t xml:space="preserve">(cytosine become uracil) and depurination (loss of either Adenine or Guanine) </w:t>
      </w:r>
      <w:r w:rsidR="00A929D8">
        <w:rPr>
          <w:rFonts w:eastAsiaTheme="minorEastAsia"/>
          <w:lang w:val="en-US"/>
        </w:rPr>
        <w:fldChar w:fldCharType="begin"/>
      </w:r>
      <w:r w:rsidR="003F507D">
        <w:rPr>
          <w:rFonts w:eastAsiaTheme="minorEastAsia"/>
          <w:lang w:val="en-US"/>
        </w:rPr>
        <w:instrText xml:space="preserve"> ADDIN ZOTERO_ITEM CSL_CITATION {"citationID":"vuuU9Nae","properties":{"formattedCitation":"(Cooper, 2000a)","plainCitation":"(Cooper, 2000a)","noteIndex":0},"citationItems":[{"id":183,"uris":["http://zotero.org/users/9228513/items/QFJ8FGQ3"],"itemData":{"id":183,"type":"article-journal","abstract":"DNA, like any other molecule, can undergo a variety of chemical reactions. Because DNA uniquely serves as a permanent copy of the cell genome, however, changes in its structure are of much greater consequence than are alterations in other cell components, such as RNAs or proteins. Mutations can result from the incorporation of incorrect bases during DNA replication. In addition, various chemical changes occur in DNA either spontaneously (Figure 5.19) or as a result of exposure to chemicals or radiation (Figure 5.20). Such damage to DNA can block replication or transcription, and can result in a high frequency of mutations—consequences that are unacceptable from the standpoint of cell reproduction. To maintain the integrity of their genomes, cells have therefore had to evolve mechanisms to repair damaged DNA. These mechanisms of DNA repair can be divided into two general classes: (1) direct reversal of the chemical reaction responsible for DNA damage, and (2) removal of the damaged bases followed by their replacement with newly synthesized DNA. Where DNA repair fails, additional mechanisms have evolved to enable cells to cope with the damage.Figure 5.19Spontaneous damage to DNAThere are two major forms of spontaneous DNA damage: (A) deamination of adenine, cytosine, and guanine, and (B) depurination (loss of purine bases) resulting from cleavage of the bond between the purine bases and deoxyribose, leaving an apurinic (AP) site in DNA. dGMP = deoxyguanosine monophosphate. Figure 5.20Examples of DNA damage induced by radiation and chemicals(A) UV light induces the formation of pyrimidine dimers, in which two adjacent pyrimidines (e.g., thymines) are joined by a cyclobutane ring structure. (B) Alkylation is the addition of methyl or ethyl groups to various positions on the DNA bases. In this example, alkylation of the O6 position of guanine results in formation of O6-methylguanine. (C) Many carcinogens (e.g., benzo-(a)pyrene) react with DNA bases, resulting in the addition of large bulky chemical groups to the DNA molecule.","container-title":"The Cell: A Molecular Approach. 2nd edition","language":"en","note":"publisher: Sinauer Associates","source":"www.ncbi.nlm.nih.gov","title":"DNA Repair","URL":"https://www.ncbi.nlm.nih.gov/books/NBK9900/","author":[{"family":"Cooper","given":"Geoffrey M."}],"accessed":{"date-parts":[["2022",3,10]]},"issued":{"date-parts":[["2000"]]}}}],"schema":"https://github.com/citation-style-language/schema/raw/master/csl-citation.json"} </w:instrText>
      </w:r>
      <w:r w:rsidR="00A929D8">
        <w:rPr>
          <w:rFonts w:eastAsiaTheme="minorEastAsia"/>
          <w:lang w:val="en-US"/>
        </w:rPr>
        <w:fldChar w:fldCharType="separate"/>
      </w:r>
      <w:r w:rsidR="00A929D8" w:rsidRPr="00AF5DB2">
        <w:rPr>
          <w:rFonts w:cs="Times New Roman"/>
          <w:lang w:val="en-US"/>
        </w:rPr>
        <w:t>(Cooper, 2000a)</w:t>
      </w:r>
      <w:r w:rsidR="00A929D8">
        <w:rPr>
          <w:rFonts w:eastAsiaTheme="minorEastAsia"/>
          <w:lang w:val="en-US"/>
        </w:rPr>
        <w:fldChar w:fldCharType="end"/>
      </w:r>
      <w:r w:rsidR="00A929D8">
        <w:rPr>
          <w:rFonts w:eastAsiaTheme="minorEastAsia"/>
          <w:lang w:val="en-US"/>
        </w:rPr>
        <w:t>.</w:t>
      </w:r>
      <w:r w:rsidR="00613CB5">
        <w:rPr>
          <w:rFonts w:eastAsiaTheme="minorEastAsia"/>
          <w:lang w:val="en-US"/>
        </w:rPr>
        <w:t xml:space="preserve"> </w:t>
      </w:r>
      <w:r w:rsidR="002E1995">
        <w:rPr>
          <w:rFonts w:eastAsiaTheme="minorEastAsia"/>
          <w:lang w:val="en-US"/>
        </w:rPr>
        <w:t xml:space="preserve">Even UV-light might cause </w:t>
      </w:r>
      <w:r w:rsidR="00CB3A83">
        <w:rPr>
          <w:rFonts w:eastAsiaTheme="minorEastAsia"/>
          <w:lang w:val="en-US"/>
        </w:rPr>
        <w:t>adjacent pyrimidines</w:t>
      </w:r>
      <w:r w:rsidR="000933BB">
        <w:rPr>
          <w:rFonts w:eastAsiaTheme="minorEastAsia"/>
          <w:lang w:val="en-US"/>
        </w:rPr>
        <w:t xml:space="preserve"> to glue together </w:t>
      </w:r>
      <w:r w:rsidR="008A6A83">
        <w:rPr>
          <w:rFonts w:eastAsiaTheme="minorEastAsia"/>
          <w:lang w:val="en-US"/>
        </w:rPr>
        <w:t xml:space="preserve">creating a pyrimidine dimer </w:t>
      </w:r>
      <w:r w:rsidR="008A6A83">
        <w:rPr>
          <w:rFonts w:eastAsiaTheme="minorEastAsia"/>
          <w:lang w:val="en-US"/>
        </w:rPr>
        <w:fldChar w:fldCharType="begin"/>
      </w:r>
      <w:r w:rsidR="003F507D">
        <w:rPr>
          <w:rFonts w:eastAsiaTheme="minorEastAsia"/>
          <w:lang w:val="en-US"/>
        </w:rPr>
        <w:instrText xml:space="preserve"> ADDIN ZOTERO_ITEM CSL_CITATION {"citationID":"TdOmu0ZA","properties":{"formattedCitation":"(Mason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8A6A83">
        <w:rPr>
          <w:rFonts w:eastAsiaTheme="minorEastAsia"/>
          <w:lang w:val="en-US"/>
        </w:rPr>
        <w:fldChar w:fldCharType="separate"/>
      </w:r>
      <w:r w:rsidR="008A6A83" w:rsidRPr="00621371">
        <w:rPr>
          <w:rFonts w:cs="Times New Roman"/>
          <w:lang w:val="en-US"/>
        </w:rPr>
        <w:t>(Mason et al., 2020</w:t>
      </w:r>
      <w:r w:rsidR="00621371">
        <w:rPr>
          <w:rFonts w:cs="Times New Roman"/>
          <w:lang w:val="en-US"/>
        </w:rPr>
        <w:t>, p.364</w:t>
      </w:r>
      <w:r w:rsidR="008A6A83" w:rsidRPr="00621371">
        <w:rPr>
          <w:rFonts w:cs="Times New Roman"/>
          <w:lang w:val="en-US"/>
        </w:rPr>
        <w:t>)</w:t>
      </w:r>
      <w:r w:rsidR="008A6A83">
        <w:rPr>
          <w:rFonts w:eastAsiaTheme="minorEastAsia"/>
          <w:lang w:val="en-US"/>
        </w:rPr>
        <w:fldChar w:fldCharType="end"/>
      </w:r>
      <w:r w:rsidR="00F15BF9">
        <w:rPr>
          <w:rFonts w:eastAsiaTheme="minorEastAsia"/>
          <w:lang w:val="en-US"/>
        </w:rPr>
        <w:t>.</w:t>
      </w:r>
      <w:r w:rsidR="00E50B43">
        <w:rPr>
          <w:rFonts w:eastAsiaTheme="minorEastAsia"/>
          <w:lang w:val="en-US"/>
        </w:rPr>
        <w:br/>
      </w:r>
      <w:r w:rsidR="007A26FB">
        <w:rPr>
          <w:lang w:val="en-US"/>
        </w:rPr>
        <w:br/>
      </w:r>
      <w:r w:rsidR="00A27B2D">
        <w:rPr>
          <w:lang w:val="en-US"/>
        </w:rPr>
        <w:t>The</w:t>
      </w:r>
      <w:r w:rsidR="00F32F0C">
        <w:rPr>
          <w:lang w:val="en-US"/>
        </w:rPr>
        <w:t xml:space="preserve"> mentioned</w:t>
      </w:r>
      <w:r w:rsidR="00A27B2D">
        <w:rPr>
          <w:lang w:val="en-US"/>
        </w:rPr>
        <w:t xml:space="preserve"> damages are discontinuities in the DNA </w:t>
      </w:r>
      <w:r w:rsidR="00672A40">
        <w:rPr>
          <w:lang w:val="en-US"/>
        </w:rPr>
        <w:t xml:space="preserve">strands and might be classified as either single strand breaks (SSB) or double strand breaks (DSB). A single strand break only </w:t>
      </w:r>
      <w:r w:rsidR="00AB0667">
        <w:rPr>
          <w:lang w:val="en-US"/>
        </w:rPr>
        <w:t>occurs</w:t>
      </w:r>
      <w:r w:rsidR="00672A40">
        <w:rPr>
          <w:lang w:val="en-US"/>
        </w:rPr>
        <w:t xml:space="preserve"> in one </w:t>
      </w:r>
      <w:r w:rsidR="00D409E4">
        <w:rPr>
          <w:lang w:val="en-US"/>
        </w:rPr>
        <w:t xml:space="preserve">DNA </w:t>
      </w:r>
      <w:r w:rsidR="00672A40">
        <w:rPr>
          <w:lang w:val="en-US"/>
        </w:rPr>
        <w:t>strand</w:t>
      </w:r>
      <w:r w:rsidR="008945EE">
        <w:rPr>
          <w:lang w:val="en-US"/>
        </w:rPr>
        <w:t>.</w:t>
      </w:r>
      <w:r w:rsidR="00D409E4">
        <w:rPr>
          <w:lang w:val="en-US"/>
        </w:rPr>
        <w:t xml:space="preserve"> </w:t>
      </w:r>
      <w:r w:rsidR="008945EE">
        <w:rPr>
          <w:lang w:val="en-US"/>
        </w:rPr>
        <w:t>I</w:t>
      </w:r>
      <w:r w:rsidR="00D409E4">
        <w:rPr>
          <w:lang w:val="en-US"/>
        </w:rPr>
        <w:t xml:space="preserve">f </w:t>
      </w:r>
      <w:r w:rsidR="00DF09F7">
        <w:rPr>
          <w:lang w:val="en-US"/>
        </w:rPr>
        <w:t>two</w:t>
      </w:r>
      <w:r w:rsidR="00D409E4">
        <w:rPr>
          <w:lang w:val="en-US"/>
        </w:rPr>
        <w:t xml:space="preserve"> break</w:t>
      </w:r>
      <w:r w:rsidR="00DF09F7">
        <w:rPr>
          <w:lang w:val="en-US"/>
        </w:rPr>
        <w:t>s</w:t>
      </w:r>
      <w:r w:rsidR="00D409E4">
        <w:rPr>
          <w:lang w:val="en-US"/>
        </w:rPr>
        <w:t xml:space="preserve"> happen</w:t>
      </w:r>
      <w:r w:rsidR="00222165">
        <w:rPr>
          <w:lang w:val="en-US"/>
        </w:rPr>
        <w:t>,</w:t>
      </w:r>
      <w:r w:rsidR="00DF09F7">
        <w:rPr>
          <w:lang w:val="en-US"/>
        </w:rPr>
        <w:t xml:space="preserve"> one on </w:t>
      </w:r>
      <w:r w:rsidR="001953F6">
        <w:rPr>
          <w:lang w:val="en-US"/>
        </w:rPr>
        <w:t>each</w:t>
      </w:r>
      <w:r w:rsidR="00DF09F7">
        <w:rPr>
          <w:lang w:val="en-US"/>
        </w:rPr>
        <w:t xml:space="preserve"> strand</w:t>
      </w:r>
      <w:r w:rsidR="00222165">
        <w:rPr>
          <w:lang w:val="en-US"/>
        </w:rPr>
        <w:t xml:space="preserve"> and</w:t>
      </w:r>
      <w:r w:rsidR="00797177">
        <w:rPr>
          <w:lang w:val="en-US"/>
        </w:rPr>
        <w:t xml:space="preserve"> </w:t>
      </w:r>
      <w:r w:rsidR="008B56C3">
        <w:rPr>
          <w:lang w:val="en-US"/>
        </w:rPr>
        <w:t xml:space="preserve">close </w:t>
      </w:r>
      <w:r w:rsidR="0093275D">
        <w:rPr>
          <w:lang w:val="en-US"/>
        </w:rPr>
        <w:t>in time and space</w:t>
      </w:r>
      <w:r w:rsidR="008B56C3">
        <w:rPr>
          <w:lang w:val="en-US"/>
        </w:rPr>
        <w:t>, they</w:t>
      </w:r>
      <w:r w:rsidR="006A18CF">
        <w:rPr>
          <w:lang w:val="en-US"/>
        </w:rPr>
        <w:t xml:space="preserve"> a</w:t>
      </w:r>
      <w:r w:rsidR="008B56C3">
        <w:rPr>
          <w:lang w:val="en-US"/>
        </w:rPr>
        <w:t>re called double strand breaks</w:t>
      </w:r>
      <w:r w:rsidR="00C435C9">
        <w:rPr>
          <w:lang w:val="en-US"/>
        </w:rPr>
        <w:t xml:space="preserve"> </w:t>
      </w:r>
      <w:r w:rsidR="00C435C9">
        <w:rPr>
          <w:lang w:val="en-US"/>
        </w:rPr>
        <w:fldChar w:fldCharType="begin"/>
      </w:r>
      <w:r w:rsidR="003F507D">
        <w:rPr>
          <w:lang w:val="en-US"/>
        </w:rPr>
        <w:instrText xml:space="preserve"> ADDIN ZOTERO_ITEM CSL_CITATION {"citationID":"k2G1mZsk","properties":{"formattedCitation":"(Hall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C435C9">
        <w:rPr>
          <w:lang w:val="en-US"/>
        </w:rPr>
        <w:fldChar w:fldCharType="separate"/>
      </w:r>
      <w:r w:rsidR="00C435C9" w:rsidRPr="00896BB0">
        <w:rPr>
          <w:rFonts w:cs="Times New Roman"/>
          <w:lang w:val="en-US"/>
        </w:rPr>
        <w:t xml:space="preserve">(Hall &amp; </w:t>
      </w:r>
      <w:proofErr w:type="spellStart"/>
      <w:r w:rsidR="00C435C9" w:rsidRPr="00896BB0">
        <w:rPr>
          <w:rFonts w:cs="Times New Roman"/>
          <w:lang w:val="en-US"/>
        </w:rPr>
        <w:t>Giaccia</w:t>
      </w:r>
      <w:proofErr w:type="spellEnd"/>
      <w:r w:rsidR="00C435C9" w:rsidRPr="00896BB0">
        <w:rPr>
          <w:rFonts w:cs="Times New Roman"/>
          <w:lang w:val="en-US"/>
        </w:rPr>
        <w:t>, 2012</w:t>
      </w:r>
      <w:r w:rsidR="00941E84">
        <w:rPr>
          <w:rFonts w:cs="Times New Roman"/>
          <w:lang w:val="en-US"/>
        </w:rPr>
        <w:t>, p.</w:t>
      </w:r>
      <w:r w:rsidR="00191139">
        <w:rPr>
          <w:rFonts w:cs="Times New Roman"/>
          <w:lang w:val="en-US"/>
        </w:rPr>
        <w:t>11</w:t>
      </w:r>
      <w:r w:rsidR="00C435C9" w:rsidRPr="00896BB0">
        <w:rPr>
          <w:rFonts w:cs="Times New Roman"/>
          <w:lang w:val="en-US"/>
        </w:rPr>
        <w:t>)</w:t>
      </w:r>
      <w:r w:rsidR="00C435C9">
        <w:rPr>
          <w:lang w:val="en-US"/>
        </w:rPr>
        <w:fldChar w:fldCharType="end"/>
      </w:r>
      <w:r w:rsidR="008B56C3">
        <w:rPr>
          <w:lang w:val="en-US"/>
        </w:rPr>
        <w:t>.</w:t>
      </w:r>
      <w:r w:rsidR="00501622">
        <w:rPr>
          <w:lang w:val="en-US"/>
        </w:rPr>
        <w:t xml:space="preserve"> </w:t>
      </w:r>
      <w:r w:rsidR="008B56C3">
        <w:rPr>
          <w:lang w:val="en-US"/>
        </w:rPr>
        <w:t xml:space="preserve"> </w:t>
      </w:r>
      <w:r w:rsidR="00231BF0">
        <w:rPr>
          <w:lang w:val="en-US"/>
        </w:rPr>
        <w:t xml:space="preserve"> </w:t>
      </w:r>
      <w:r w:rsidR="00501247">
        <w:rPr>
          <w:lang w:val="en-US"/>
        </w:rPr>
        <w:br/>
        <w:t>Damages might also be classified as sublethal</w:t>
      </w:r>
      <w:r w:rsidR="00236B01">
        <w:rPr>
          <w:lang w:val="en-US"/>
        </w:rPr>
        <w:t>,</w:t>
      </w:r>
      <w:r w:rsidR="00501247">
        <w:rPr>
          <w:lang w:val="en-US"/>
        </w:rPr>
        <w:t xml:space="preserve"> potentially lethal and lethal. </w:t>
      </w:r>
      <w:r w:rsidR="00562670">
        <w:rPr>
          <w:lang w:val="en-US"/>
        </w:rPr>
        <w:t xml:space="preserve">Sublethal damages are not lethal, potentially lethal damages are lethal unless repaired and lethal damages are </w:t>
      </w:r>
      <w:r w:rsidR="00236B01">
        <w:rPr>
          <w:lang w:val="en-US"/>
        </w:rPr>
        <w:t xml:space="preserve">of course </w:t>
      </w:r>
      <w:r w:rsidR="00FE3613">
        <w:rPr>
          <w:lang w:val="en-US"/>
        </w:rPr>
        <w:t>beyond repair</w:t>
      </w:r>
      <w:r w:rsidR="00236B01">
        <w:rPr>
          <w:lang w:val="en-US"/>
        </w:rPr>
        <w:t xml:space="preserve">. </w:t>
      </w:r>
      <w:r w:rsidR="00EA413E">
        <w:rPr>
          <w:lang w:val="en-US"/>
        </w:rPr>
        <w:t xml:space="preserve"> </w:t>
      </w:r>
      <w:r w:rsidR="00231BF0">
        <w:rPr>
          <w:lang w:val="en-US"/>
        </w:rPr>
        <w:t xml:space="preserve"> </w:t>
      </w:r>
      <w:r w:rsidR="00672A40">
        <w:rPr>
          <w:lang w:val="en-US"/>
        </w:rPr>
        <w:t xml:space="preserve"> </w:t>
      </w:r>
      <w:r w:rsidR="008A28AD">
        <w:rPr>
          <w:lang w:val="en-US"/>
        </w:rPr>
        <w:t xml:space="preserve"> </w:t>
      </w:r>
      <w:r w:rsidR="00F44D8D">
        <w:rPr>
          <w:lang w:val="en-US"/>
        </w:rPr>
        <w:br/>
      </w:r>
      <w:r w:rsidR="002F4003">
        <w:rPr>
          <w:rFonts w:eastAsiaTheme="minorEastAsia"/>
          <w:lang w:val="en-US"/>
        </w:rPr>
        <w:t xml:space="preserve">The </w:t>
      </w:r>
      <w:r w:rsidR="00A21CCD">
        <w:rPr>
          <w:rFonts w:eastAsiaTheme="minorEastAsia"/>
          <w:lang w:val="en-US"/>
        </w:rPr>
        <w:t xml:space="preserve">cell has </w:t>
      </w:r>
      <w:r w:rsidR="00A56E09">
        <w:rPr>
          <w:rFonts w:eastAsiaTheme="minorEastAsia"/>
          <w:lang w:val="en-US"/>
        </w:rPr>
        <w:t>many DNA</w:t>
      </w:r>
      <w:r w:rsidR="00A21CCD">
        <w:rPr>
          <w:rFonts w:eastAsiaTheme="minorEastAsia"/>
          <w:lang w:val="en-US"/>
        </w:rPr>
        <w:t xml:space="preserve"> repair</w:t>
      </w:r>
      <w:r w:rsidR="00A56E09">
        <w:rPr>
          <w:rFonts w:eastAsiaTheme="minorEastAsia"/>
          <w:lang w:val="en-US"/>
        </w:rPr>
        <w:t xml:space="preserve"> pathways, it can remove </w:t>
      </w:r>
      <w:r w:rsidR="006809D0">
        <w:rPr>
          <w:rFonts w:eastAsiaTheme="minorEastAsia"/>
          <w:lang w:val="en-US"/>
        </w:rPr>
        <w:t xml:space="preserve">deaminated bases through </w:t>
      </w:r>
      <w:r w:rsidR="00874E6B">
        <w:rPr>
          <w:rFonts w:eastAsiaTheme="minorEastAsia"/>
          <w:lang w:val="en-US"/>
        </w:rPr>
        <w:t xml:space="preserve">base excision </w:t>
      </w:r>
      <w:r w:rsidR="00874E6B">
        <w:rPr>
          <w:rFonts w:eastAsiaTheme="minorEastAsia"/>
          <w:lang w:val="en-US"/>
        </w:rPr>
        <w:lastRenderedPageBreak/>
        <w:t xml:space="preserve">or </w:t>
      </w:r>
      <w:r w:rsidR="00401BCB">
        <w:rPr>
          <w:rFonts w:eastAsiaTheme="minorEastAsia"/>
          <w:lang w:val="en-US"/>
        </w:rPr>
        <w:t>remove whole nucleotides in a pyrimidine dimer with nucleotide excision repair</w:t>
      </w:r>
      <w:r w:rsidR="00E52833">
        <w:rPr>
          <w:rFonts w:eastAsiaTheme="minorEastAsia"/>
          <w:lang w:val="en-US"/>
        </w:rPr>
        <w:t xml:space="preserve"> </w:t>
      </w:r>
      <w:r w:rsidR="00E52833">
        <w:rPr>
          <w:rFonts w:eastAsiaTheme="minorEastAsia"/>
          <w:lang w:val="en-US"/>
        </w:rPr>
        <w:fldChar w:fldCharType="begin"/>
      </w:r>
      <w:r w:rsidR="003F507D">
        <w:rPr>
          <w:rFonts w:eastAsiaTheme="minorEastAsia"/>
          <w:lang w:val="en-US"/>
        </w:rPr>
        <w:instrText xml:space="preserve"> ADDIN ZOTERO_ITEM CSL_CITATION {"citationID":"bEm5rZcA","properties":{"formattedCitation":"(Hall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E52833">
        <w:rPr>
          <w:rFonts w:eastAsiaTheme="minorEastAsia"/>
          <w:lang w:val="en-US"/>
        </w:rPr>
        <w:fldChar w:fldCharType="separate"/>
      </w:r>
      <w:r w:rsidR="00E52833" w:rsidRPr="00E52833">
        <w:rPr>
          <w:rFonts w:cs="Times New Roman"/>
          <w:lang w:val="en-US"/>
        </w:rPr>
        <w:t xml:space="preserve">(Hall &amp; </w:t>
      </w:r>
      <w:proofErr w:type="spellStart"/>
      <w:r w:rsidR="00E52833" w:rsidRPr="00E52833">
        <w:rPr>
          <w:rFonts w:cs="Times New Roman"/>
          <w:lang w:val="en-US"/>
        </w:rPr>
        <w:t>Giaccia</w:t>
      </w:r>
      <w:proofErr w:type="spellEnd"/>
      <w:r w:rsidR="00E52833" w:rsidRPr="00E52833">
        <w:rPr>
          <w:rFonts w:cs="Times New Roman"/>
          <w:lang w:val="en-US"/>
        </w:rPr>
        <w:t>, 2012</w:t>
      </w:r>
      <w:r w:rsidR="00E52833">
        <w:rPr>
          <w:rFonts w:cs="Times New Roman"/>
          <w:lang w:val="en-US"/>
        </w:rPr>
        <w:t>, p.16</w:t>
      </w:r>
      <w:r w:rsidR="00E52833" w:rsidRPr="00E52833">
        <w:rPr>
          <w:rFonts w:cs="Times New Roman"/>
          <w:lang w:val="en-US"/>
        </w:rPr>
        <w:t>)</w:t>
      </w:r>
      <w:r w:rsidR="00E52833">
        <w:rPr>
          <w:rFonts w:eastAsiaTheme="minorEastAsia"/>
          <w:lang w:val="en-US"/>
        </w:rPr>
        <w:fldChar w:fldCharType="end"/>
      </w:r>
      <w:r w:rsidR="00401BCB">
        <w:rPr>
          <w:rFonts w:eastAsiaTheme="minorEastAsia"/>
          <w:lang w:val="en-US"/>
        </w:rPr>
        <w:t xml:space="preserve">. </w:t>
      </w:r>
      <w:r w:rsidR="0011479E">
        <w:rPr>
          <w:rFonts w:eastAsiaTheme="minorEastAsia"/>
          <w:lang w:val="en-US"/>
        </w:rPr>
        <w:t xml:space="preserve">However, for more complicated </w:t>
      </w:r>
      <w:r w:rsidR="00B26315">
        <w:rPr>
          <w:rFonts w:eastAsiaTheme="minorEastAsia"/>
          <w:lang w:val="en-US"/>
        </w:rPr>
        <w:t xml:space="preserve">damages </w:t>
      </w:r>
      <w:r w:rsidR="00B423EC">
        <w:rPr>
          <w:rFonts w:eastAsiaTheme="minorEastAsia"/>
          <w:lang w:val="en-US"/>
        </w:rPr>
        <w:t>like</w:t>
      </w:r>
      <w:r w:rsidR="00B26315">
        <w:rPr>
          <w:rFonts w:eastAsiaTheme="minorEastAsia"/>
          <w:lang w:val="en-US"/>
        </w:rPr>
        <w:t xml:space="preserve"> DSB’s</w:t>
      </w:r>
      <w:r w:rsidR="00B423EC">
        <w:rPr>
          <w:rFonts w:eastAsiaTheme="minorEastAsia"/>
          <w:lang w:val="en-US"/>
        </w:rPr>
        <w:t xml:space="preserve">, more intricate </w:t>
      </w:r>
      <w:r w:rsidR="00AE1BC3">
        <w:rPr>
          <w:rFonts w:eastAsiaTheme="minorEastAsia"/>
          <w:lang w:val="en-US"/>
        </w:rPr>
        <w:t xml:space="preserve">repair mechanisms are needed. </w:t>
      </w:r>
      <w:r w:rsidR="00AE1BC3">
        <w:rPr>
          <w:rFonts w:eastAsiaTheme="minorEastAsia"/>
          <w:lang w:val="en-US"/>
        </w:rPr>
        <w:br/>
      </w:r>
      <w:r w:rsidR="00AE1BC3">
        <w:rPr>
          <w:rFonts w:eastAsiaTheme="minorEastAsia"/>
          <w:lang w:val="en-US"/>
        </w:rPr>
        <w:br/>
      </w:r>
      <w:r w:rsidR="00587B44">
        <w:rPr>
          <w:rFonts w:eastAsiaTheme="minorEastAsia"/>
          <w:lang w:val="en-US"/>
        </w:rPr>
        <w:t>Nonhomologous end-joining (NHEJ)</w:t>
      </w:r>
      <w:r w:rsidR="00FC79A5">
        <w:rPr>
          <w:rFonts w:eastAsiaTheme="minorEastAsia"/>
          <w:lang w:val="en-US"/>
        </w:rPr>
        <w:t xml:space="preserve"> </w:t>
      </w:r>
      <w:r w:rsidR="00267175">
        <w:rPr>
          <w:rFonts w:eastAsiaTheme="minorEastAsia"/>
          <w:lang w:val="en-US"/>
        </w:rPr>
        <w:t>is a repair mechanism activated in G1. The DNA is yet to be replicated</w:t>
      </w:r>
      <w:r w:rsidR="001B1340">
        <w:rPr>
          <w:rFonts w:eastAsiaTheme="minorEastAsia"/>
          <w:lang w:val="en-US"/>
        </w:rPr>
        <w:t xml:space="preserve"> so</w:t>
      </w:r>
      <w:r w:rsidR="00BD732F">
        <w:rPr>
          <w:rFonts w:eastAsiaTheme="minorEastAsia"/>
          <w:lang w:val="en-US"/>
        </w:rPr>
        <w:t xml:space="preserve"> no sister chromatid is available.</w:t>
      </w:r>
      <w:r w:rsidR="001B1340">
        <w:rPr>
          <w:rFonts w:eastAsiaTheme="minorEastAsia"/>
          <w:lang w:val="en-US"/>
        </w:rPr>
        <w:t xml:space="preserve"> </w:t>
      </w:r>
      <w:r w:rsidR="000C6F82">
        <w:rPr>
          <w:rFonts w:eastAsiaTheme="minorEastAsia"/>
          <w:lang w:val="en-US"/>
        </w:rPr>
        <w:t xml:space="preserve">The solution is to simply reattach the strands as seen in </w:t>
      </w:r>
      <w:r w:rsidR="000C6F82">
        <w:rPr>
          <w:rFonts w:eastAsiaTheme="minorEastAsia"/>
          <w:lang w:val="en-US"/>
        </w:rPr>
        <w:fldChar w:fldCharType="begin"/>
      </w:r>
      <w:r w:rsidR="000C6F82">
        <w:rPr>
          <w:rFonts w:eastAsiaTheme="minorEastAsia"/>
          <w:lang w:val="en-US"/>
        </w:rPr>
        <w:instrText xml:space="preserve"> REF _Ref97896486 \h </w:instrText>
      </w:r>
      <w:r w:rsidR="00CB30D7">
        <w:rPr>
          <w:rFonts w:eastAsiaTheme="minorEastAsia"/>
          <w:lang w:val="en-US"/>
        </w:rPr>
        <w:instrText xml:space="preserve"> \* MERGEFORMAT </w:instrText>
      </w:r>
      <w:r w:rsidR="000C6F82">
        <w:rPr>
          <w:rFonts w:eastAsiaTheme="minorEastAsia"/>
          <w:lang w:val="en-US"/>
        </w:rPr>
      </w:r>
      <w:r w:rsidR="000C6F82">
        <w:rPr>
          <w:rFonts w:eastAsiaTheme="minorEastAsia"/>
          <w:lang w:val="en-US"/>
        </w:rPr>
        <w:fldChar w:fldCharType="separate"/>
      </w:r>
      <w:r w:rsidR="000E19EF" w:rsidRPr="00F616B5">
        <w:rPr>
          <w:lang w:val="en-US"/>
        </w:rPr>
        <w:t xml:space="preserve">Figure </w:t>
      </w:r>
      <w:r w:rsidR="000E19EF">
        <w:rPr>
          <w:noProof/>
          <w:lang w:val="en-US"/>
        </w:rPr>
        <w:t>1</w:t>
      </w:r>
      <w:r w:rsidR="000E19EF">
        <w:rPr>
          <w:noProof/>
          <w:lang w:val="en-US"/>
        </w:rPr>
        <w:noBreakHyphen/>
        <w:t>21</w:t>
      </w:r>
      <w:r w:rsidR="000C6F82">
        <w:rPr>
          <w:rFonts w:eastAsiaTheme="minorEastAsia"/>
          <w:lang w:val="en-US"/>
        </w:rPr>
        <w:fldChar w:fldCharType="end"/>
      </w:r>
      <w:r w:rsidR="00440221">
        <w:rPr>
          <w:rFonts w:eastAsiaTheme="minorEastAsia"/>
          <w:lang w:val="en-US"/>
        </w:rPr>
        <w:t xml:space="preserve">. The result is </w:t>
      </w:r>
      <w:r w:rsidR="00EF3A76">
        <w:rPr>
          <w:rFonts w:eastAsiaTheme="minorEastAsia"/>
          <w:lang w:val="en-US"/>
        </w:rPr>
        <w:t xml:space="preserve">loss of the damaged nucleotides, which might result in </w:t>
      </w:r>
      <w:r w:rsidR="00BA4C6F">
        <w:rPr>
          <w:rFonts w:eastAsiaTheme="minorEastAsia"/>
          <w:lang w:val="en-US"/>
        </w:rPr>
        <w:t xml:space="preserve">removing important exons (see </w:t>
      </w:r>
      <w:r w:rsidR="00BA4C6F">
        <w:rPr>
          <w:rFonts w:eastAsiaTheme="minorEastAsia"/>
          <w:lang w:val="en-US"/>
        </w:rPr>
        <w:fldChar w:fldCharType="begin"/>
      </w:r>
      <w:r w:rsidR="00BA4C6F">
        <w:rPr>
          <w:rFonts w:eastAsiaTheme="minorEastAsia"/>
          <w:lang w:val="en-US"/>
        </w:rPr>
        <w:instrText xml:space="preserve"> REF _Ref97637677 \r \h </w:instrText>
      </w:r>
      <w:r w:rsidR="00CB30D7">
        <w:rPr>
          <w:rFonts w:eastAsiaTheme="minorEastAsia"/>
          <w:lang w:val="en-US"/>
        </w:rPr>
        <w:instrText xml:space="preserve"> \* MERGEFORMAT </w:instrText>
      </w:r>
      <w:r w:rsidR="00BA4C6F">
        <w:rPr>
          <w:rFonts w:eastAsiaTheme="minorEastAsia"/>
          <w:lang w:val="en-US"/>
        </w:rPr>
      </w:r>
      <w:r w:rsidR="00BA4C6F">
        <w:rPr>
          <w:rFonts w:eastAsiaTheme="minorEastAsia"/>
          <w:lang w:val="en-US"/>
        </w:rPr>
        <w:fldChar w:fldCharType="separate"/>
      </w:r>
      <w:r w:rsidR="000E19EF">
        <w:rPr>
          <w:rFonts w:eastAsiaTheme="minorEastAsia"/>
          <w:lang w:val="en-US"/>
        </w:rPr>
        <w:t>1.7.1</w:t>
      </w:r>
      <w:r w:rsidR="00BA4C6F">
        <w:rPr>
          <w:rFonts w:eastAsiaTheme="minorEastAsia"/>
          <w:lang w:val="en-US"/>
        </w:rPr>
        <w:fldChar w:fldCharType="end"/>
      </w:r>
      <w:r w:rsidR="00BA4C6F">
        <w:rPr>
          <w:rFonts w:eastAsiaTheme="minorEastAsia"/>
          <w:lang w:val="en-US"/>
        </w:rPr>
        <w:t>)</w:t>
      </w:r>
      <w:r w:rsidR="00C73BE9">
        <w:rPr>
          <w:rFonts w:eastAsiaTheme="minorEastAsia"/>
          <w:lang w:val="en-US"/>
        </w:rPr>
        <w:t xml:space="preserve"> </w:t>
      </w:r>
      <w:r w:rsidR="00A4643A">
        <w:rPr>
          <w:rFonts w:eastAsiaTheme="minorEastAsia"/>
          <w:lang w:val="en-US"/>
        </w:rPr>
        <w:fldChar w:fldCharType="begin"/>
      </w:r>
      <w:r w:rsidR="003F507D">
        <w:rPr>
          <w:rFonts w:eastAsiaTheme="minorEastAsia"/>
          <w:lang w:val="en-US"/>
        </w:rPr>
        <w:instrText xml:space="preserve"> ADDIN ZOTERO_ITEM CSL_CITATION {"citationID":"plLXE4Zq","properties":{"formattedCitation":"(Hall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A4643A">
        <w:rPr>
          <w:rFonts w:eastAsiaTheme="minorEastAsia"/>
          <w:lang w:val="en-US"/>
        </w:rPr>
        <w:fldChar w:fldCharType="separate"/>
      </w:r>
      <w:r w:rsidR="00A4643A" w:rsidRPr="00A4643A">
        <w:rPr>
          <w:rFonts w:cs="Times New Roman"/>
          <w:lang w:val="en-US"/>
        </w:rPr>
        <w:t xml:space="preserve">(Hall &amp; </w:t>
      </w:r>
      <w:proofErr w:type="spellStart"/>
      <w:r w:rsidR="00A4643A" w:rsidRPr="00A4643A">
        <w:rPr>
          <w:rFonts w:cs="Times New Roman"/>
          <w:lang w:val="en-US"/>
        </w:rPr>
        <w:t>Giaccia</w:t>
      </w:r>
      <w:proofErr w:type="spellEnd"/>
      <w:r w:rsidR="00A4643A" w:rsidRPr="00A4643A">
        <w:rPr>
          <w:rFonts w:cs="Times New Roman"/>
          <w:lang w:val="en-US"/>
        </w:rPr>
        <w:t>, 2012</w:t>
      </w:r>
      <w:r w:rsidR="00A4643A">
        <w:rPr>
          <w:rFonts w:cs="Times New Roman"/>
          <w:lang w:val="en-US"/>
        </w:rPr>
        <w:t>, p. 18</w:t>
      </w:r>
      <w:r w:rsidR="00A4643A" w:rsidRPr="00A4643A">
        <w:rPr>
          <w:rFonts w:cs="Times New Roman"/>
          <w:lang w:val="en-US"/>
        </w:rPr>
        <w:t>)</w:t>
      </w:r>
      <w:r w:rsidR="00A4643A">
        <w:rPr>
          <w:rFonts w:eastAsiaTheme="minorEastAsia"/>
          <w:lang w:val="en-US"/>
        </w:rPr>
        <w:fldChar w:fldCharType="end"/>
      </w:r>
      <w:r w:rsidR="00BA4C6F">
        <w:rPr>
          <w:rFonts w:eastAsiaTheme="minorEastAsia"/>
          <w:lang w:val="en-US"/>
        </w:rPr>
        <w:t xml:space="preserve">. </w:t>
      </w:r>
      <w:r w:rsidR="00BD732F">
        <w:rPr>
          <w:rFonts w:eastAsiaTheme="minorEastAsia"/>
          <w:lang w:val="en-US"/>
        </w:rPr>
        <w:t xml:space="preserve"> </w:t>
      </w:r>
    </w:p>
    <w:p w14:paraId="60409DA1" w14:textId="07EFF903" w:rsidR="00D71860" w:rsidRDefault="00D71860" w:rsidP="00CB30D7">
      <w:pPr>
        <w:spacing w:line="360" w:lineRule="auto"/>
        <w:rPr>
          <w:rFonts w:eastAsiaTheme="minorEastAsia"/>
          <w:lang w:val="en-US"/>
        </w:rPr>
      </w:pPr>
      <w:r>
        <w:rPr>
          <w:rFonts w:eastAsiaTheme="minorEastAsia"/>
          <w:lang w:val="en-US"/>
        </w:rPr>
        <w:t>Homologous recombination</w:t>
      </w:r>
      <w:r w:rsidR="008D352F">
        <w:rPr>
          <w:rFonts w:eastAsiaTheme="minorEastAsia"/>
          <w:lang w:val="en-US"/>
        </w:rPr>
        <w:t xml:space="preserve"> (HR)</w:t>
      </w:r>
      <w:r>
        <w:rPr>
          <w:rFonts w:eastAsiaTheme="minorEastAsia"/>
          <w:lang w:val="en-US"/>
        </w:rPr>
        <w:t xml:space="preserve"> </w:t>
      </w:r>
      <w:r w:rsidR="002A5F73">
        <w:rPr>
          <w:rFonts w:eastAsiaTheme="minorEastAsia"/>
          <w:lang w:val="en-US"/>
        </w:rPr>
        <w:t xml:space="preserve">is another repair mechanism, </w:t>
      </w:r>
      <w:r w:rsidR="00567A3F">
        <w:rPr>
          <w:rFonts w:eastAsiaTheme="minorEastAsia"/>
          <w:lang w:val="en-US"/>
        </w:rPr>
        <w:t xml:space="preserve">but it is activated late </w:t>
      </w:r>
      <w:r w:rsidR="00724A83">
        <w:rPr>
          <w:rFonts w:eastAsiaTheme="minorEastAsia"/>
          <w:lang w:val="en-US"/>
        </w:rPr>
        <w:t>S/</w:t>
      </w:r>
      <w:r w:rsidR="00567A3F">
        <w:rPr>
          <w:rFonts w:eastAsiaTheme="minorEastAsia"/>
          <w:lang w:val="en-US"/>
        </w:rPr>
        <w:t>G2</w:t>
      </w:r>
      <w:r w:rsidR="00724A83">
        <w:rPr>
          <w:rFonts w:eastAsiaTheme="minorEastAsia"/>
          <w:lang w:val="en-US"/>
        </w:rPr>
        <w:t xml:space="preserve"> with available sister chromatid.</w:t>
      </w:r>
      <w:r w:rsidR="008C29F9">
        <w:rPr>
          <w:rFonts w:eastAsiaTheme="minorEastAsia"/>
          <w:lang w:val="en-US"/>
        </w:rPr>
        <w:t xml:space="preserve"> </w:t>
      </w:r>
      <w:r w:rsidR="00780779">
        <w:rPr>
          <w:rFonts w:eastAsiaTheme="minorEastAsia"/>
          <w:lang w:val="en-US"/>
        </w:rPr>
        <w:t xml:space="preserve">The cell </w:t>
      </w:r>
      <w:r w:rsidR="00CB71E1">
        <w:rPr>
          <w:rFonts w:eastAsiaTheme="minorEastAsia"/>
          <w:lang w:val="en-US"/>
        </w:rPr>
        <w:t>search</w:t>
      </w:r>
      <w:r w:rsidR="00504680">
        <w:rPr>
          <w:rFonts w:eastAsiaTheme="minorEastAsia"/>
          <w:lang w:val="en-US"/>
        </w:rPr>
        <w:t>es</w:t>
      </w:r>
      <w:r w:rsidR="00CB71E1">
        <w:rPr>
          <w:rFonts w:eastAsiaTheme="minorEastAsia"/>
          <w:lang w:val="en-US"/>
        </w:rPr>
        <w:t xml:space="preserve"> for</w:t>
      </w:r>
      <w:r w:rsidR="00412CFF">
        <w:rPr>
          <w:rFonts w:eastAsiaTheme="minorEastAsia"/>
          <w:lang w:val="en-US"/>
        </w:rPr>
        <w:t xml:space="preserve"> a</w:t>
      </w:r>
      <w:r w:rsidR="00964411">
        <w:rPr>
          <w:rFonts w:eastAsiaTheme="minorEastAsia"/>
          <w:lang w:val="en-US"/>
        </w:rPr>
        <w:t xml:space="preserve"> DNA</w:t>
      </w:r>
      <w:r w:rsidR="00412CFF">
        <w:rPr>
          <w:rFonts w:eastAsiaTheme="minorEastAsia"/>
          <w:lang w:val="en-US"/>
        </w:rPr>
        <w:t xml:space="preserve"> </w:t>
      </w:r>
      <w:r w:rsidR="008F0799">
        <w:rPr>
          <w:rFonts w:eastAsiaTheme="minorEastAsia"/>
          <w:lang w:val="en-US"/>
        </w:rPr>
        <w:t>segment on the</w:t>
      </w:r>
      <w:r w:rsidR="007D2484">
        <w:rPr>
          <w:rFonts w:eastAsiaTheme="minorEastAsia"/>
          <w:lang w:val="en-US"/>
        </w:rPr>
        <w:t xml:space="preserve"> unharmed </w:t>
      </w:r>
      <w:r w:rsidR="008F0799">
        <w:rPr>
          <w:rFonts w:eastAsiaTheme="minorEastAsia"/>
          <w:lang w:val="en-US"/>
        </w:rPr>
        <w:t>sister chromatid</w:t>
      </w:r>
      <w:r w:rsidR="007D2484">
        <w:rPr>
          <w:rFonts w:eastAsiaTheme="minorEastAsia"/>
          <w:lang w:val="en-US"/>
        </w:rPr>
        <w:t xml:space="preserve">, </w:t>
      </w:r>
      <w:r w:rsidR="003827A5">
        <w:rPr>
          <w:rFonts w:eastAsiaTheme="minorEastAsia"/>
          <w:lang w:val="en-US"/>
        </w:rPr>
        <w:t xml:space="preserve">that is similar or identical to the </w:t>
      </w:r>
      <w:r w:rsidR="00840535">
        <w:rPr>
          <w:rFonts w:eastAsiaTheme="minorEastAsia"/>
          <w:lang w:val="en-US"/>
        </w:rPr>
        <w:t xml:space="preserve">damaged </w:t>
      </w:r>
      <w:r w:rsidR="00A0113A">
        <w:rPr>
          <w:rFonts w:eastAsiaTheme="minorEastAsia"/>
          <w:lang w:val="en-US"/>
        </w:rPr>
        <w:t xml:space="preserve">chromatid. </w:t>
      </w:r>
      <w:r w:rsidR="002D7ED5">
        <w:rPr>
          <w:rFonts w:eastAsiaTheme="minorEastAsia"/>
          <w:lang w:val="en-US"/>
        </w:rPr>
        <w:t>Th</w:t>
      </w:r>
      <w:r w:rsidR="00AA5F65">
        <w:rPr>
          <w:rFonts w:eastAsiaTheme="minorEastAsia"/>
          <w:lang w:val="en-US"/>
        </w:rPr>
        <w:t>is</w:t>
      </w:r>
      <w:r w:rsidR="008E0503">
        <w:rPr>
          <w:rFonts w:eastAsiaTheme="minorEastAsia"/>
          <w:lang w:val="en-US"/>
        </w:rPr>
        <w:t xml:space="preserve"> search is </w:t>
      </w:r>
      <w:r w:rsidR="00A7657E">
        <w:rPr>
          <w:rFonts w:eastAsiaTheme="minorEastAsia"/>
          <w:lang w:val="en-US"/>
        </w:rPr>
        <w:t xml:space="preserve">performed </w:t>
      </w:r>
      <w:r w:rsidR="008E0503">
        <w:rPr>
          <w:rFonts w:eastAsiaTheme="minorEastAsia"/>
          <w:lang w:val="en-US"/>
        </w:rPr>
        <w:t>by one of the damaged strands</w:t>
      </w:r>
      <w:r w:rsidR="00A7657E">
        <w:rPr>
          <w:rFonts w:eastAsiaTheme="minorEastAsia"/>
          <w:lang w:val="en-US"/>
        </w:rPr>
        <w:t xml:space="preserve"> </w:t>
      </w:r>
      <w:r w:rsidR="006B4606">
        <w:rPr>
          <w:rFonts w:eastAsiaTheme="minorEastAsia"/>
          <w:lang w:val="en-US"/>
        </w:rPr>
        <w:t>by</w:t>
      </w:r>
      <w:r w:rsidR="00A7657E">
        <w:rPr>
          <w:rFonts w:eastAsiaTheme="minorEastAsia"/>
          <w:lang w:val="en-US"/>
        </w:rPr>
        <w:t xml:space="preserve"> </w:t>
      </w:r>
      <w:r w:rsidR="008E0503">
        <w:rPr>
          <w:rFonts w:eastAsiaTheme="minorEastAsia"/>
          <w:lang w:val="en-US"/>
        </w:rPr>
        <w:t>invad</w:t>
      </w:r>
      <w:r w:rsidR="006B4606">
        <w:rPr>
          <w:rFonts w:eastAsiaTheme="minorEastAsia"/>
          <w:lang w:val="en-US"/>
        </w:rPr>
        <w:t>ing</w:t>
      </w:r>
      <w:r w:rsidR="008E0503">
        <w:rPr>
          <w:rFonts w:eastAsiaTheme="minorEastAsia"/>
          <w:lang w:val="en-US"/>
        </w:rPr>
        <w:t xml:space="preserve"> an unharmed strand</w:t>
      </w:r>
      <w:r w:rsidR="00941738">
        <w:rPr>
          <w:rFonts w:eastAsiaTheme="minorEastAsia"/>
          <w:lang w:val="en-US"/>
        </w:rPr>
        <w:t xml:space="preserve"> and sampl</w:t>
      </w:r>
      <w:r w:rsidR="00A66D81">
        <w:rPr>
          <w:rFonts w:eastAsiaTheme="minorEastAsia"/>
          <w:lang w:val="en-US"/>
        </w:rPr>
        <w:t>ing</w:t>
      </w:r>
      <w:r w:rsidR="00941738">
        <w:rPr>
          <w:rFonts w:eastAsiaTheme="minorEastAsia"/>
          <w:lang w:val="en-US"/>
        </w:rPr>
        <w:t xml:space="preserve"> </w:t>
      </w:r>
      <w:r w:rsidR="008E693F">
        <w:rPr>
          <w:rFonts w:eastAsiaTheme="minorEastAsia"/>
          <w:lang w:val="en-US"/>
        </w:rPr>
        <w:t>base sequences</w:t>
      </w:r>
      <w:r w:rsidR="00D123FA">
        <w:rPr>
          <w:rFonts w:eastAsiaTheme="minorEastAsia"/>
          <w:lang w:val="en-US"/>
        </w:rPr>
        <w:t xml:space="preserve">. When homology is found </w:t>
      </w:r>
      <w:r w:rsidR="00290E56">
        <w:rPr>
          <w:rFonts w:eastAsiaTheme="minorEastAsia"/>
          <w:lang w:val="en-US"/>
        </w:rPr>
        <w:t xml:space="preserve">DNA-polymerase is recruited to </w:t>
      </w:r>
      <w:r w:rsidR="00172DFE">
        <w:rPr>
          <w:rFonts w:eastAsiaTheme="minorEastAsia"/>
          <w:lang w:val="en-US"/>
        </w:rPr>
        <w:t>extend the damaged strand</w:t>
      </w:r>
      <w:r w:rsidR="00C60EBF">
        <w:rPr>
          <w:rFonts w:eastAsiaTheme="minorEastAsia"/>
          <w:lang w:val="en-US"/>
        </w:rPr>
        <w:t xml:space="preserve">. The unharmed strand is released and </w:t>
      </w:r>
      <w:r w:rsidR="00B81A22">
        <w:rPr>
          <w:rFonts w:eastAsiaTheme="minorEastAsia"/>
          <w:lang w:val="en-US"/>
        </w:rPr>
        <w:t xml:space="preserve">the newly extended strand is used as a template to fix the </w:t>
      </w:r>
      <w:r w:rsidR="00044D58">
        <w:rPr>
          <w:rFonts w:eastAsiaTheme="minorEastAsia"/>
          <w:lang w:val="en-US"/>
        </w:rPr>
        <w:t>other damaged strand</w:t>
      </w:r>
      <w:r w:rsidR="00780BFA">
        <w:rPr>
          <w:rFonts w:eastAsiaTheme="minorEastAsia"/>
          <w:lang w:val="en-US"/>
        </w:rPr>
        <w:t xml:space="preserve"> </w:t>
      </w:r>
      <w:r w:rsidR="00780BFA">
        <w:rPr>
          <w:rFonts w:eastAsiaTheme="minorEastAsia"/>
          <w:lang w:val="en-US"/>
        </w:rPr>
        <w:fldChar w:fldCharType="begin"/>
      </w:r>
      <w:r w:rsidR="003F507D">
        <w:rPr>
          <w:rFonts w:eastAsiaTheme="minorEastAsia"/>
          <w:lang w:val="en-US"/>
        </w:rPr>
        <w:instrText xml:space="preserve"> ADDIN ZOTERO_ITEM CSL_CITATION {"citationID":"6GGA5hD4","properties":{"formattedCitation":"(Alberts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780BFA">
        <w:rPr>
          <w:rFonts w:eastAsiaTheme="minorEastAsia"/>
          <w:lang w:val="en-US"/>
        </w:rPr>
        <w:fldChar w:fldCharType="separate"/>
      </w:r>
      <w:r w:rsidR="00780BFA" w:rsidRPr="00780BFA">
        <w:rPr>
          <w:rFonts w:cs="Times New Roman"/>
          <w:lang w:val="en-US"/>
        </w:rPr>
        <w:t>(Alberts et al., 2014</w:t>
      </w:r>
      <w:r w:rsidR="00780BFA">
        <w:rPr>
          <w:rFonts w:cs="Times New Roman"/>
          <w:lang w:val="en-US"/>
        </w:rPr>
        <w:t>, p.278-279</w:t>
      </w:r>
      <w:r w:rsidR="00780BFA" w:rsidRPr="00780BFA">
        <w:rPr>
          <w:rFonts w:cs="Times New Roman"/>
          <w:lang w:val="en-US"/>
        </w:rPr>
        <w:t>)</w:t>
      </w:r>
      <w:r w:rsidR="00780BFA">
        <w:rPr>
          <w:rFonts w:eastAsiaTheme="minorEastAsia"/>
          <w:lang w:val="en-US"/>
        </w:rPr>
        <w:fldChar w:fldCharType="end"/>
      </w:r>
      <w:r w:rsidR="00BD10F6">
        <w:rPr>
          <w:rFonts w:eastAsiaTheme="minorEastAsia"/>
          <w:lang w:val="en-US"/>
        </w:rPr>
        <w:t>.</w:t>
      </w:r>
      <w:r w:rsidR="008E45B5">
        <w:rPr>
          <w:rFonts w:eastAsiaTheme="minorEastAsia"/>
          <w:lang w:val="en-US"/>
        </w:rPr>
        <w:t xml:space="preserve"> Both repair mechanisms </w:t>
      </w:r>
      <w:r w:rsidR="00BD10F6">
        <w:rPr>
          <w:rFonts w:eastAsiaTheme="minorEastAsia"/>
          <w:lang w:val="en-US"/>
        </w:rPr>
        <w:t xml:space="preserve">are illustrated in </w:t>
      </w:r>
      <w:r w:rsidR="00BD10F6">
        <w:rPr>
          <w:rFonts w:eastAsiaTheme="minorEastAsia"/>
          <w:lang w:val="en-US"/>
        </w:rPr>
        <w:fldChar w:fldCharType="begin"/>
      </w:r>
      <w:r w:rsidR="00BD10F6">
        <w:rPr>
          <w:rFonts w:eastAsiaTheme="minorEastAsia"/>
          <w:lang w:val="en-US"/>
        </w:rPr>
        <w:instrText xml:space="preserve"> REF _Ref97896486 \h </w:instrText>
      </w:r>
      <w:r w:rsidR="00BD10F6">
        <w:rPr>
          <w:rFonts w:eastAsiaTheme="minorEastAsia"/>
          <w:lang w:val="en-US"/>
        </w:rPr>
      </w:r>
      <w:r w:rsidR="00BD10F6">
        <w:rPr>
          <w:rFonts w:eastAsiaTheme="minorEastAsia"/>
          <w:lang w:val="en-US"/>
        </w:rPr>
        <w:fldChar w:fldCharType="separate"/>
      </w:r>
      <w:r w:rsidR="000E19EF" w:rsidRPr="00F616B5">
        <w:rPr>
          <w:lang w:val="en-US"/>
        </w:rPr>
        <w:t xml:space="preserve">Figure </w:t>
      </w:r>
      <w:r w:rsidR="000E19EF">
        <w:rPr>
          <w:noProof/>
          <w:lang w:val="en-US"/>
        </w:rPr>
        <w:t>1</w:t>
      </w:r>
      <w:r w:rsidR="000E19EF">
        <w:rPr>
          <w:lang w:val="en-US"/>
        </w:rPr>
        <w:noBreakHyphen/>
      </w:r>
      <w:r w:rsidR="000E19EF">
        <w:rPr>
          <w:noProof/>
          <w:lang w:val="en-US"/>
        </w:rPr>
        <w:t>21</w:t>
      </w:r>
      <w:r w:rsidR="00BD10F6">
        <w:rPr>
          <w:rFonts w:eastAsiaTheme="minorEastAsia"/>
          <w:lang w:val="en-US"/>
        </w:rPr>
        <w:fldChar w:fldCharType="end"/>
      </w:r>
      <w:r w:rsidR="00BD10F6">
        <w:rPr>
          <w:rFonts w:eastAsiaTheme="minorEastAsia"/>
          <w:lang w:val="en-US"/>
        </w:rPr>
        <w:t xml:space="preserve"> </w:t>
      </w:r>
      <w:r w:rsidR="00EE0630">
        <w:rPr>
          <w:rFonts w:eastAsiaTheme="minorEastAsia"/>
          <w:lang w:val="en-US"/>
        </w:rPr>
        <w:t>.</w:t>
      </w:r>
      <w:r w:rsidR="00B77547">
        <w:rPr>
          <w:rFonts w:eastAsiaTheme="minorEastAsia"/>
          <w:lang w:val="en-US"/>
        </w:rPr>
        <w:t xml:space="preserve"> Compared to NHEJ, HR is less efficient, but</w:t>
      </w:r>
      <w:r w:rsidR="008E693F">
        <w:rPr>
          <w:rFonts w:eastAsiaTheme="minorEastAsia"/>
          <w:lang w:val="en-US"/>
        </w:rPr>
        <w:t xml:space="preserve"> </w:t>
      </w:r>
      <w:r w:rsidR="00B77547">
        <w:rPr>
          <w:rFonts w:eastAsiaTheme="minorEastAsia"/>
          <w:lang w:val="en-US"/>
        </w:rPr>
        <w:t>n</w:t>
      </w:r>
      <w:r w:rsidR="006C3B03">
        <w:rPr>
          <w:rFonts w:eastAsiaTheme="minorEastAsia"/>
          <w:lang w:val="en-US"/>
        </w:rPr>
        <w:t>o DNA is</w:t>
      </w:r>
      <w:r w:rsidR="008D352F">
        <w:rPr>
          <w:rFonts w:eastAsiaTheme="minorEastAsia"/>
          <w:lang w:val="en-US"/>
        </w:rPr>
        <w:t xml:space="preserve"> lost during HR</w:t>
      </w:r>
      <w:r w:rsidR="006057A8">
        <w:rPr>
          <w:rFonts w:eastAsiaTheme="minorEastAsia"/>
          <w:lang w:val="en-US"/>
        </w:rPr>
        <w:t xml:space="preserve"> (see </w:t>
      </w:r>
      <w:r w:rsidR="006057A8">
        <w:rPr>
          <w:rFonts w:eastAsiaTheme="minorEastAsia"/>
          <w:lang w:val="en-US"/>
        </w:rPr>
        <w:fldChar w:fldCharType="begin"/>
      </w:r>
      <w:r w:rsidR="006057A8">
        <w:rPr>
          <w:rFonts w:eastAsiaTheme="minorEastAsia"/>
          <w:lang w:val="en-US"/>
        </w:rPr>
        <w:instrText xml:space="preserve"> REF _Ref97896486 \h </w:instrText>
      </w:r>
      <w:r w:rsidR="00CB30D7">
        <w:rPr>
          <w:rFonts w:eastAsiaTheme="minorEastAsia"/>
          <w:lang w:val="en-US"/>
        </w:rPr>
        <w:instrText xml:space="preserve"> \* MERGEFORMAT </w:instrText>
      </w:r>
      <w:r w:rsidR="006057A8">
        <w:rPr>
          <w:rFonts w:eastAsiaTheme="minorEastAsia"/>
          <w:lang w:val="en-US"/>
        </w:rPr>
      </w:r>
      <w:r w:rsidR="006057A8">
        <w:rPr>
          <w:rFonts w:eastAsiaTheme="minorEastAsia"/>
          <w:lang w:val="en-US"/>
        </w:rPr>
        <w:fldChar w:fldCharType="separate"/>
      </w:r>
      <w:r w:rsidR="000E19EF" w:rsidRPr="00F616B5">
        <w:rPr>
          <w:lang w:val="en-US"/>
        </w:rPr>
        <w:t xml:space="preserve">Figure </w:t>
      </w:r>
      <w:r w:rsidR="000E19EF">
        <w:rPr>
          <w:noProof/>
          <w:lang w:val="en-US"/>
        </w:rPr>
        <w:t>1</w:t>
      </w:r>
      <w:r w:rsidR="000E19EF">
        <w:rPr>
          <w:noProof/>
          <w:lang w:val="en-US"/>
        </w:rPr>
        <w:noBreakHyphen/>
        <w:t>21</w:t>
      </w:r>
      <w:r w:rsidR="006057A8">
        <w:rPr>
          <w:rFonts w:eastAsiaTheme="minorEastAsia"/>
          <w:lang w:val="en-US"/>
        </w:rPr>
        <w:fldChar w:fldCharType="end"/>
      </w:r>
      <w:r w:rsidR="006057A8">
        <w:rPr>
          <w:rFonts w:eastAsiaTheme="minorEastAsia"/>
          <w:lang w:val="en-US"/>
        </w:rPr>
        <w:t>)</w:t>
      </w:r>
      <w:r w:rsidR="00B9261C">
        <w:rPr>
          <w:rFonts w:eastAsiaTheme="minorEastAsia"/>
          <w:lang w:val="en-US"/>
        </w:rPr>
        <w:t xml:space="preserve"> and DNA is accurately res</w:t>
      </w:r>
      <w:r w:rsidR="0009031B">
        <w:rPr>
          <w:rFonts w:eastAsiaTheme="minorEastAsia"/>
          <w:lang w:val="en-US"/>
        </w:rPr>
        <w:t>to</w:t>
      </w:r>
      <w:r w:rsidR="00B9261C">
        <w:rPr>
          <w:rFonts w:eastAsiaTheme="minorEastAsia"/>
          <w:lang w:val="en-US"/>
        </w:rPr>
        <w:t>r</w:t>
      </w:r>
      <w:r w:rsidR="0009031B">
        <w:rPr>
          <w:rFonts w:eastAsiaTheme="minorEastAsia"/>
          <w:lang w:val="en-US"/>
        </w:rPr>
        <w:t>e</w:t>
      </w:r>
      <w:r w:rsidR="00B9261C">
        <w:rPr>
          <w:rFonts w:eastAsiaTheme="minorEastAsia"/>
          <w:lang w:val="en-US"/>
        </w:rPr>
        <w:t>d</w:t>
      </w:r>
      <w:r w:rsidR="00E42CE7">
        <w:rPr>
          <w:rFonts w:eastAsiaTheme="minorEastAsia"/>
          <w:lang w:val="en-US"/>
        </w:rPr>
        <w:t xml:space="preserve"> </w:t>
      </w:r>
      <w:r w:rsidR="00872378">
        <w:rPr>
          <w:rFonts w:eastAsiaTheme="minorEastAsia"/>
          <w:lang w:val="en-US"/>
        </w:rPr>
        <w:fldChar w:fldCharType="begin"/>
      </w:r>
      <w:r w:rsidR="00927ED2">
        <w:rPr>
          <w:rFonts w:eastAsiaTheme="minorEastAsia"/>
          <w:lang w:val="en-US"/>
        </w:rPr>
        <w:instrText xml:space="preserve"> ADDIN ZOTERO_ITEM CSL_CITATION {"citationID":"AebmhpfG","properties":{"formattedCitation":"(Z. Mao et al., 2008)","plainCitation":"(Z. Mao et al., 2008)","noteIndex":0},"citationItems":[{"id":324,"uris":["http://zotero.org/users/9228513/items/FBEKSBWW"],"itemData":{"id":324,"type":"article-journal","abstract":"The two major pathways for repair of DNA double-strand breaks (DSBs) are homologous recombination (HR) and nonhomologous end joining (NHEJ). HR leads to accurate repair, while NHEJ is intrinsically mutagenic. To understand human somatic mutation it is essential to know the relationship between these pathways in human cells. Here we provide a comparison of the kinetics and relative contributions of HR and NHEJ in normal human cells. We used chromosomally integrated fluorescent reporter substrates for real-time in vivo monitoring of the NHEJ and HR. By examining multiple integrated clones we show that the efficiency of NHEJ and HR is strongly influenced by chromosomal location. Furthermore, we show that NHEJ of compatible ends (NHEJ-C) and NHEJ of incompatible ends (NHEJ-I) are fast processes, which can be completed in approximately 30 min, while HR is much slower and takes 7h or longer to complete. In actively cycling cells NHEJ-C is twice as efficient as NHEJ-I, and NHEJ-I is three times more efficient than HR. Our results suggest that NHEJ is a faster and more efficient DSB repair pathway than HR.","container-title":"DNA repair","DOI":"10.1016/j.dnarep.2008.06.018","ISSN":"1568-7864","issue":"10","journalAbbreviation":"DNA Repair (Amst)","note":"PMID: 18675941\nPMCID: PMC2695993","page":"1765-1771","source":"PubMed Central","title":"Comparison of nonhomologous end joining and homologous recombination in human cells","volume":"7","author":[{"family":"Mao","given":"Zhiyong"},{"family":"Bozzella","given":"Michael"},{"family":"Seluanov","given":"Andrei"},{"family":"Gorbunova","given":"Vera"}],"issued":{"date-parts":[["2008",10,1]]}}}],"schema":"https://github.com/citation-style-language/schema/raw/master/csl-citation.json"} </w:instrText>
      </w:r>
      <w:r w:rsidR="00872378">
        <w:rPr>
          <w:rFonts w:eastAsiaTheme="minorEastAsia"/>
          <w:lang w:val="en-US"/>
        </w:rPr>
        <w:fldChar w:fldCharType="separate"/>
      </w:r>
      <w:r w:rsidR="00927ED2" w:rsidRPr="008623D9">
        <w:rPr>
          <w:rFonts w:cs="Times New Roman"/>
          <w:lang w:val="en-US"/>
        </w:rPr>
        <w:t>(Z. Mao et al., 2008)</w:t>
      </w:r>
      <w:r w:rsidR="00872378">
        <w:rPr>
          <w:rFonts w:eastAsiaTheme="minorEastAsia"/>
          <w:lang w:val="en-US"/>
        </w:rPr>
        <w:fldChar w:fldCharType="end"/>
      </w:r>
      <w:r w:rsidR="006057A8">
        <w:rPr>
          <w:rFonts w:eastAsiaTheme="minorEastAsia"/>
          <w:lang w:val="en-US"/>
        </w:rPr>
        <w:t>.</w:t>
      </w:r>
      <w:r w:rsidR="00B77547">
        <w:rPr>
          <w:rFonts w:eastAsiaTheme="minorEastAsia"/>
          <w:lang w:val="en-US"/>
        </w:rPr>
        <w:t xml:space="preserve"> </w:t>
      </w:r>
      <w:r w:rsidR="00780B30">
        <w:rPr>
          <w:rFonts w:eastAsiaTheme="minorEastAsia"/>
          <w:lang w:val="en-US"/>
        </w:rPr>
        <w:t xml:space="preserve">This underlines the importance of the G2 checkpoint. </w:t>
      </w:r>
      <w:r w:rsidR="00D835E8">
        <w:rPr>
          <w:rFonts w:eastAsiaTheme="minorEastAsia"/>
          <w:lang w:val="en-US"/>
        </w:rPr>
        <w:br/>
      </w:r>
      <w:r w:rsidR="00D835E8">
        <w:rPr>
          <w:rFonts w:eastAsiaTheme="minorEastAsia"/>
          <w:lang w:val="en-US"/>
        </w:rPr>
        <w:br/>
      </w:r>
    </w:p>
    <w:p w14:paraId="036C5899" w14:textId="77777777" w:rsidR="00D15864" w:rsidRDefault="00D15864" w:rsidP="00CB30D7">
      <w:pPr>
        <w:spacing w:line="360" w:lineRule="auto"/>
        <w:rPr>
          <w:rFonts w:eastAsiaTheme="minorEastAsia"/>
          <w:lang w:val="en-US"/>
        </w:rPr>
      </w:pPr>
    </w:p>
    <w:p w14:paraId="6C2D2A17" w14:textId="77777777" w:rsidR="00F616B5" w:rsidRPr="0020219A" w:rsidRDefault="00F616B5" w:rsidP="00CB30D7">
      <w:pPr>
        <w:keepNext/>
        <w:spacing w:line="360" w:lineRule="auto"/>
        <w:rPr>
          <w:lang w:val="en-US"/>
        </w:rPr>
      </w:pPr>
      <w:r w:rsidRPr="00F616B5">
        <w:rPr>
          <w:noProof/>
        </w:rPr>
        <w:lastRenderedPageBreak/>
        <w:drawing>
          <wp:inline distT="0" distB="0" distL="0" distR="0" wp14:anchorId="4EA8C0C0" wp14:editId="3AF75D7E">
            <wp:extent cx="5474970" cy="3607129"/>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34"/>
                    <a:srcRect l="6189" t="3624" r="1672" b="2442"/>
                    <a:stretch/>
                  </pic:blipFill>
                  <pic:spPr bwMode="auto">
                    <a:xfrm>
                      <a:off x="0" y="0"/>
                      <a:ext cx="5476388" cy="3608063"/>
                    </a:xfrm>
                    <a:prstGeom prst="rect">
                      <a:avLst/>
                    </a:prstGeom>
                    <a:ln>
                      <a:noFill/>
                    </a:ln>
                    <a:extLst>
                      <a:ext uri="{53640926-AAD7-44D8-BBD7-CCE9431645EC}">
                        <a14:shadowObscured xmlns:a14="http://schemas.microsoft.com/office/drawing/2010/main"/>
                      </a:ext>
                    </a:extLst>
                  </pic:spPr>
                </pic:pic>
              </a:graphicData>
            </a:graphic>
          </wp:inline>
        </w:drawing>
      </w:r>
    </w:p>
    <w:p w14:paraId="39769B8F" w14:textId="06EFFEDD" w:rsidR="005626DC" w:rsidRDefault="00F616B5" w:rsidP="00CB30D7">
      <w:pPr>
        <w:pStyle w:val="Caption"/>
        <w:spacing w:line="360" w:lineRule="auto"/>
        <w:rPr>
          <w:lang w:val="en-US"/>
        </w:rPr>
      </w:pPr>
      <w:bookmarkStart w:id="106" w:name="_Ref97896486"/>
      <w:r w:rsidRPr="00F616B5">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21</w:t>
      </w:r>
      <w:r w:rsidR="005B1E99">
        <w:rPr>
          <w:lang w:val="en-US"/>
        </w:rPr>
        <w:fldChar w:fldCharType="end"/>
      </w:r>
      <w:bookmarkEnd w:id="106"/>
      <w:r w:rsidRPr="00F616B5">
        <w:rPr>
          <w:lang w:val="en-US"/>
        </w:rPr>
        <w:t xml:space="preserve">.  </w:t>
      </w:r>
      <w:r>
        <w:rPr>
          <w:lang w:val="en-US"/>
        </w:rPr>
        <w:t xml:space="preserve">(A) </w:t>
      </w:r>
      <w:r w:rsidRPr="0067756C">
        <w:rPr>
          <w:lang w:val="en-US"/>
        </w:rPr>
        <w:t>Nonhomologous end-joining</w:t>
      </w:r>
      <w:r>
        <w:rPr>
          <w:lang w:val="en-US"/>
        </w:rPr>
        <w:t xml:space="preserve"> is DNA repair happening in the G1-phase of the cell </w:t>
      </w:r>
      <w:proofErr w:type="gramStart"/>
      <w:r>
        <w:rPr>
          <w:lang w:val="en-US"/>
        </w:rPr>
        <w:t>cycle, before</w:t>
      </w:r>
      <w:proofErr w:type="gramEnd"/>
      <w:r>
        <w:rPr>
          <w:lang w:val="en-US"/>
        </w:rPr>
        <w:t xml:space="preserve"> DNA is replicated. The strands are connected, but the nucleotides that existed</w:t>
      </w:r>
      <w:r w:rsidR="008A443F">
        <w:rPr>
          <w:lang w:val="en-US"/>
        </w:rPr>
        <w:t xml:space="preserve"> </w:t>
      </w:r>
      <w:r>
        <w:rPr>
          <w:lang w:val="en-US"/>
        </w:rPr>
        <w:t>on the strand</w:t>
      </w:r>
      <w:r w:rsidR="008A443F">
        <w:rPr>
          <w:lang w:val="en-US"/>
        </w:rPr>
        <w:t xml:space="preserve"> before</w:t>
      </w:r>
      <w:r w:rsidR="00022F2E">
        <w:rPr>
          <w:lang w:val="en-US"/>
        </w:rPr>
        <w:t xml:space="preserve"> </w:t>
      </w:r>
      <w:r w:rsidR="008A443F">
        <w:rPr>
          <w:lang w:val="en-US"/>
        </w:rPr>
        <w:t xml:space="preserve">damaged </w:t>
      </w:r>
      <w:r w:rsidR="00022F2E">
        <w:rPr>
          <w:lang w:val="en-US"/>
        </w:rPr>
        <w:t>occurred,</w:t>
      </w:r>
      <w:r>
        <w:rPr>
          <w:lang w:val="en-US"/>
        </w:rPr>
        <w:t xml:space="preserve"> are gone</w:t>
      </w:r>
      <w:r w:rsidR="00B4343C">
        <w:rPr>
          <w:lang w:val="en-US"/>
        </w:rPr>
        <w:t xml:space="preserve">. </w:t>
      </w:r>
      <w:r w:rsidR="00321074">
        <w:rPr>
          <w:lang w:val="en-US"/>
        </w:rPr>
        <w:t>(B) Homologous Re</w:t>
      </w:r>
      <w:r w:rsidR="00037FA3">
        <w:rPr>
          <w:lang w:val="en-US"/>
        </w:rPr>
        <w:t xml:space="preserve">combination </w:t>
      </w:r>
      <w:r w:rsidR="000B4A1C">
        <w:rPr>
          <w:lang w:val="en-US"/>
        </w:rPr>
        <w:t xml:space="preserve">during late G2/S phase where </w:t>
      </w:r>
      <w:r w:rsidR="002A5111">
        <w:rPr>
          <w:lang w:val="en-US"/>
        </w:rPr>
        <w:t>sister chromatid is available after DNA replication</w:t>
      </w:r>
      <w:r>
        <w:rPr>
          <w:lang w:val="en-US"/>
        </w:rPr>
        <w:t xml:space="preserve"> </w:t>
      </w:r>
      <w:r w:rsidR="00022F2E">
        <w:rPr>
          <w:lang w:val="en-US"/>
        </w:rPr>
        <w:t xml:space="preserve">and </w:t>
      </w:r>
      <w:r w:rsidR="00563B6B">
        <w:rPr>
          <w:lang w:val="en-US"/>
        </w:rPr>
        <w:t xml:space="preserve">completely restores the broken DNA </w:t>
      </w:r>
      <w:r>
        <w:rPr>
          <w:lang w:val="en-US"/>
        </w:rPr>
        <w:fldChar w:fldCharType="begin"/>
      </w:r>
      <w:r w:rsidR="003F507D">
        <w:rPr>
          <w:lang w:val="en-US"/>
        </w:rPr>
        <w:instrText xml:space="preserve"> ADDIN ZOTERO_ITEM CSL_CITATION {"citationID":"yzOyfXnz","properties":{"formattedCitation":"(Alberts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Pr>
          <w:lang w:val="en-US"/>
        </w:rPr>
        <w:fldChar w:fldCharType="separate"/>
      </w:r>
      <w:r w:rsidRPr="008F6E44">
        <w:rPr>
          <w:rFonts w:cs="Times New Roman"/>
          <w:lang w:val="en-US"/>
        </w:rPr>
        <w:t>(Alberts et al., 2014</w:t>
      </w:r>
      <w:r>
        <w:rPr>
          <w:rFonts w:cs="Times New Roman"/>
          <w:lang w:val="en-US"/>
        </w:rPr>
        <w:t>, p.275</w:t>
      </w:r>
      <w:r w:rsidRPr="008F6E44">
        <w:rPr>
          <w:rFonts w:cs="Times New Roman"/>
          <w:lang w:val="en-US"/>
        </w:rPr>
        <w:t>)</w:t>
      </w:r>
      <w:r>
        <w:rPr>
          <w:lang w:val="en-US"/>
        </w:rPr>
        <w:fldChar w:fldCharType="end"/>
      </w:r>
      <w:r>
        <w:rPr>
          <w:lang w:val="en-US"/>
        </w:rPr>
        <w:t>.</w:t>
      </w:r>
    </w:p>
    <w:p w14:paraId="0011B403" w14:textId="139560D2" w:rsidR="003F76AF" w:rsidRPr="00C40F97" w:rsidRDefault="003F76AF" w:rsidP="00DD4D58">
      <w:pPr>
        <w:spacing w:line="360" w:lineRule="auto"/>
        <w:rPr>
          <w:rFonts w:eastAsiaTheme="minorEastAsia"/>
          <w:lang w:val="en-US"/>
        </w:rPr>
      </w:pPr>
      <w:r>
        <w:rPr>
          <w:rFonts w:eastAsiaTheme="minorEastAsia"/>
          <w:lang w:val="en-US"/>
        </w:rPr>
        <w:t>Failure of repairing DNA damage might result in severe consequences. An unbound base caused by a DSB easily forms new hydrogen bonds with unbound bases elsewhere on the strand where a DSB has occurred</w:t>
      </w:r>
      <w:r w:rsidR="00694B01">
        <w:rPr>
          <w:rFonts w:eastAsiaTheme="minorEastAsia"/>
          <w:lang w:val="en-US"/>
        </w:rPr>
        <w:t xml:space="preserve"> </w:t>
      </w:r>
      <w:r w:rsidR="00694B01">
        <w:rPr>
          <w:rFonts w:eastAsiaTheme="minorEastAsia"/>
          <w:lang w:val="en-US"/>
        </w:rPr>
        <w:fldChar w:fldCharType="begin"/>
      </w:r>
      <w:r w:rsidR="004850B3">
        <w:rPr>
          <w:rFonts w:eastAsiaTheme="minorEastAsia"/>
          <w:lang w:val="en-US"/>
        </w:rPr>
        <w:instrText xml:space="preserve"> ADDIN ZOTERO_ITEM CSL_CITATION {"citationID":"Qcu9KFPh","properties":{"formattedCitation":"(Hall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694B01">
        <w:rPr>
          <w:rFonts w:eastAsiaTheme="minorEastAsia"/>
          <w:lang w:val="en-US"/>
        </w:rPr>
        <w:fldChar w:fldCharType="separate"/>
      </w:r>
      <w:r w:rsidR="00694B01" w:rsidRPr="00932E28">
        <w:rPr>
          <w:rFonts w:cs="Times New Roman"/>
          <w:lang w:val="en-US"/>
        </w:rPr>
        <w:t xml:space="preserve">(Hall &amp; </w:t>
      </w:r>
      <w:proofErr w:type="spellStart"/>
      <w:r w:rsidR="00694B01" w:rsidRPr="00932E28">
        <w:rPr>
          <w:rFonts w:cs="Times New Roman"/>
          <w:lang w:val="en-US"/>
        </w:rPr>
        <w:t>Giaccia</w:t>
      </w:r>
      <w:proofErr w:type="spellEnd"/>
      <w:r w:rsidR="00694B01" w:rsidRPr="00932E28">
        <w:rPr>
          <w:rFonts w:cs="Times New Roman"/>
          <w:lang w:val="en-US"/>
        </w:rPr>
        <w:t>, 2012</w:t>
      </w:r>
      <w:r w:rsidR="00932E28">
        <w:rPr>
          <w:rFonts w:cs="Times New Roman"/>
          <w:lang w:val="en-US"/>
        </w:rPr>
        <w:t>, p.25</w:t>
      </w:r>
      <w:r w:rsidR="00694B01" w:rsidRPr="00932E28">
        <w:rPr>
          <w:rFonts w:cs="Times New Roman"/>
          <w:lang w:val="en-US"/>
        </w:rPr>
        <w:t>)</w:t>
      </w:r>
      <w:r w:rsidR="00694B01">
        <w:rPr>
          <w:rFonts w:eastAsiaTheme="minorEastAsia"/>
          <w:lang w:val="en-US"/>
        </w:rPr>
        <w:fldChar w:fldCharType="end"/>
      </w:r>
      <w:r>
        <w:rPr>
          <w:rFonts w:eastAsiaTheme="minorEastAsia"/>
          <w:lang w:val="en-US"/>
        </w:rPr>
        <w:t xml:space="preserve">. If enough DSB’s are </w:t>
      </w:r>
      <w:r w:rsidR="00672866">
        <w:rPr>
          <w:rFonts w:eastAsiaTheme="minorEastAsia"/>
          <w:lang w:val="en-US"/>
        </w:rPr>
        <w:t>left unrepaired</w:t>
      </w:r>
      <w:r>
        <w:rPr>
          <w:rFonts w:eastAsiaTheme="minorEastAsia"/>
          <w:lang w:val="en-US"/>
        </w:rPr>
        <w:t>,</w:t>
      </w:r>
      <w:r w:rsidR="00C40F97">
        <w:rPr>
          <w:rFonts w:eastAsiaTheme="minorEastAsia"/>
          <w:lang w:val="en-US"/>
        </w:rPr>
        <w:t xml:space="preserve"> or</w:t>
      </w:r>
      <w:r w:rsidR="00DC5F8A">
        <w:rPr>
          <w:rFonts w:eastAsiaTheme="minorEastAsia"/>
          <w:lang w:val="en-US"/>
        </w:rPr>
        <w:t xml:space="preserve"> the cell isn’t arrested or the damage occur </w:t>
      </w:r>
      <w:r w:rsidR="00C40F97">
        <w:rPr>
          <w:rFonts w:eastAsiaTheme="minorEastAsia"/>
          <w:lang w:val="en-US"/>
        </w:rPr>
        <w:t>late in the cell cycle,</w:t>
      </w:r>
      <w:r>
        <w:rPr>
          <w:rFonts w:eastAsiaTheme="minorEastAsia"/>
          <w:lang w:val="en-US"/>
        </w:rPr>
        <w:t xml:space="preserve"> they can cause severe abnormalities known as chromosomal aberrations </w:t>
      </w:r>
      <w:r>
        <w:rPr>
          <w:rFonts w:eastAsiaTheme="minorEastAsia"/>
          <w:lang w:val="en-US"/>
        </w:rPr>
        <w:fldChar w:fldCharType="begin"/>
      </w:r>
      <w:r w:rsidR="00BF6570">
        <w:rPr>
          <w:rFonts w:eastAsiaTheme="minorEastAsia"/>
          <w:lang w:val="en-US"/>
        </w:rPr>
        <w:instrText xml:space="preserve"> ADDIN ZOTERO_ITEM CSL_CITATION {"citationID":"ctiwUPiT","properties":{"formattedCitation":"(Grote &amp; Revell, 1972)","plainCitation":"(Grote &amp; Revell, 1972)","noteIndex":0},"citationItems":[{"id":327,"uris":["http://zotero.org/users/9228513/items/Q8W5QJP5"],"itemData":{"id":327,"type":"article-journal","abstract":"The U.S. Department of Energy's Office of Scientific and Technical Information","container-title":"Curr. Top. Radiat. Res. Quart. 7: No. 3, 303-9(Jun 1972).","language":"English","note":"Institution: Originating Research Org. not identified","source":"www.osti.gov","title":"CORRELATION OF CHROMOSOME DAMAGE AND COLONY-FORMING ABILITY IN SYRIAN HAMSTER CELLS IN CULTURE IRRADIATED IN G.","URL":"https://www.osti.gov/biblio/4599614","author":[{"family":"Grote","given":"S. J."},{"family":"Revell","given":"S. H."}],"accessed":{"date-parts":[["2022",3,30]]},"issued":{"date-parts":[["1972",1,1]]}}}],"schema":"https://github.com/citation-style-language/schema/raw/master/csl-citation.json"} </w:instrText>
      </w:r>
      <w:r>
        <w:rPr>
          <w:rFonts w:eastAsiaTheme="minorEastAsia"/>
          <w:lang w:val="en-US"/>
        </w:rPr>
        <w:fldChar w:fldCharType="separate"/>
      </w:r>
      <w:r w:rsidR="00BF6570" w:rsidRPr="00543343">
        <w:rPr>
          <w:rFonts w:cs="Times New Roman"/>
          <w:lang w:val="en-US"/>
        </w:rPr>
        <w:t>(Grote &amp; Revell, 1972)</w:t>
      </w:r>
      <w:r>
        <w:rPr>
          <w:rFonts w:eastAsiaTheme="minorEastAsia"/>
          <w:lang w:val="en-US"/>
        </w:rPr>
        <w:fldChar w:fldCharType="end"/>
      </w:r>
      <w:r>
        <w:rPr>
          <w:rFonts w:eastAsiaTheme="minorEastAsia"/>
          <w:lang w:val="en-US"/>
        </w:rPr>
        <w:t xml:space="preserve">. Lethal chromosomal </w:t>
      </w:r>
      <w:r w:rsidR="008A3BFD">
        <w:rPr>
          <w:rFonts w:eastAsiaTheme="minorEastAsia"/>
          <w:lang w:val="en-US"/>
        </w:rPr>
        <w:t xml:space="preserve">aberrations result in chromosomes that are connected by more than the centromere. </w:t>
      </w:r>
      <w:r w:rsidR="00773DBB">
        <w:rPr>
          <w:rFonts w:eastAsiaTheme="minorEastAsia"/>
          <w:lang w:val="en-US"/>
        </w:rPr>
        <w:t xml:space="preserve">This leads to chromosomes not being fully separated during </w:t>
      </w:r>
      <w:r w:rsidR="00E42042">
        <w:rPr>
          <w:rFonts w:eastAsiaTheme="minorEastAsia"/>
          <w:lang w:val="en-US"/>
        </w:rPr>
        <w:t>mitosis</w:t>
      </w:r>
      <w:r w:rsidR="00773DBB">
        <w:rPr>
          <w:rFonts w:eastAsiaTheme="minorEastAsia"/>
          <w:lang w:val="en-US"/>
        </w:rPr>
        <w:t xml:space="preserve"> </w:t>
      </w:r>
      <w:r w:rsidR="004B38A2">
        <w:rPr>
          <w:rFonts w:eastAsiaTheme="minorEastAsia"/>
          <w:lang w:val="en-US"/>
        </w:rPr>
        <w:t>causing mitotic cell death</w:t>
      </w:r>
      <w:r w:rsidR="00B6427F">
        <w:rPr>
          <w:rFonts w:eastAsiaTheme="minorEastAsia"/>
          <w:lang w:val="en-US"/>
        </w:rPr>
        <w:t xml:space="preserve"> </w:t>
      </w:r>
      <w:r w:rsidR="00B6427F">
        <w:rPr>
          <w:rFonts w:eastAsiaTheme="minorEastAsia"/>
          <w:lang w:val="en-US"/>
        </w:rPr>
        <w:fldChar w:fldCharType="begin"/>
      </w:r>
      <w:r w:rsidR="004850B3">
        <w:rPr>
          <w:rFonts w:eastAsiaTheme="minorEastAsia"/>
          <w:lang w:val="en-US"/>
        </w:rPr>
        <w:instrText xml:space="preserve"> ADDIN ZOTERO_ITEM CSL_CITATION {"citationID":"6A8tabRG","properties":{"formattedCitation":"(Hall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B6427F">
        <w:rPr>
          <w:rFonts w:eastAsiaTheme="minorEastAsia"/>
          <w:lang w:val="en-US"/>
        </w:rPr>
        <w:fldChar w:fldCharType="separate"/>
      </w:r>
      <w:r w:rsidR="00B6427F" w:rsidRPr="00C8280B">
        <w:rPr>
          <w:rFonts w:cs="Times New Roman"/>
          <w:lang w:val="en-US"/>
        </w:rPr>
        <w:t xml:space="preserve">(Hall &amp; </w:t>
      </w:r>
      <w:proofErr w:type="spellStart"/>
      <w:r w:rsidR="00B6427F" w:rsidRPr="00C8280B">
        <w:rPr>
          <w:rFonts w:cs="Times New Roman"/>
          <w:lang w:val="en-US"/>
        </w:rPr>
        <w:t>Giaccia</w:t>
      </w:r>
      <w:proofErr w:type="spellEnd"/>
      <w:r w:rsidR="00B6427F" w:rsidRPr="00C8280B">
        <w:rPr>
          <w:rFonts w:cs="Times New Roman"/>
          <w:lang w:val="en-US"/>
        </w:rPr>
        <w:t>, 2012</w:t>
      </w:r>
      <w:r w:rsidR="00C8280B">
        <w:rPr>
          <w:rFonts w:cs="Times New Roman"/>
          <w:lang w:val="en-US"/>
        </w:rPr>
        <w:t>, p.26</w:t>
      </w:r>
      <w:r w:rsidR="00B6427F" w:rsidRPr="00C8280B">
        <w:rPr>
          <w:rFonts w:cs="Times New Roman"/>
          <w:lang w:val="en-US"/>
        </w:rPr>
        <w:t>)</w:t>
      </w:r>
      <w:r w:rsidR="00B6427F">
        <w:rPr>
          <w:rFonts w:eastAsiaTheme="minorEastAsia"/>
          <w:lang w:val="en-US"/>
        </w:rPr>
        <w:fldChar w:fldCharType="end"/>
      </w:r>
      <w:r w:rsidR="004B38A2">
        <w:rPr>
          <w:rFonts w:eastAsiaTheme="minorEastAsia"/>
          <w:lang w:val="en-US"/>
        </w:rPr>
        <w:t xml:space="preserve">. </w:t>
      </w:r>
      <w:r>
        <w:rPr>
          <w:rFonts w:eastAsiaTheme="minorEastAsia"/>
          <w:lang w:val="en-US"/>
        </w:rPr>
        <w:t xml:space="preserve">Worse is non-lethal chromosomal aberrations. Examples are symmetrical translocation and small deletions. </w:t>
      </w:r>
      <w:r w:rsidR="002D2586">
        <w:rPr>
          <w:lang w:val="en-US"/>
        </w:rPr>
        <w:t xml:space="preserve">Translocation is when </w:t>
      </w:r>
      <w:r w:rsidR="00EE0013">
        <w:rPr>
          <w:lang w:val="en-US"/>
        </w:rPr>
        <w:t xml:space="preserve">a </w:t>
      </w:r>
      <w:r w:rsidR="0051155D">
        <w:rPr>
          <w:lang w:val="en-US"/>
        </w:rPr>
        <w:t xml:space="preserve">piece of chromosomes breaks and reattach </w:t>
      </w:r>
      <w:r w:rsidR="00BE0B71">
        <w:rPr>
          <w:lang w:val="en-US"/>
        </w:rPr>
        <w:t>to another chromosome</w:t>
      </w:r>
      <w:r w:rsidR="00667243">
        <w:rPr>
          <w:lang w:val="en-US"/>
        </w:rPr>
        <w:t xml:space="preserve">, while </w:t>
      </w:r>
      <w:r w:rsidR="003D2CA3">
        <w:rPr>
          <w:lang w:val="en-US"/>
        </w:rPr>
        <w:t xml:space="preserve">deletion is </w:t>
      </w:r>
      <w:r w:rsidR="00D65D26">
        <w:rPr>
          <w:lang w:val="en-US"/>
        </w:rPr>
        <w:t>removal of a piece of chromosome without re</w:t>
      </w:r>
      <w:r w:rsidR="00450CB8">
        <w:rPr>
          <w:lang w:val="en-US"/>
        </w:rPr>
        <w:t>attaching.</w:t>
      </w:r>
      <w:r w:rsidR="0002478A">
        <w:rPr>
          <w:lang w:val="en-US"/>
        </w:rPr>
        <w:t xml:space="preserve"> The</w:t>
      </w:r>
      <w:r w:rsidR="00A43A69">
        <w:rPr>
          <w:lang w:val="en-US"/>
        </w:rPr>
        <w:t xml:space="preserve">se aberrations are non-lethal because </w:t>
      </w:r>
      <w:r w:rsidR="00F60A0A">
        <w:rPr>
          <w:lang w:val="en-US"/>
        </w:rPr>
        <w:t xml:space="preserve">the chromosomes </w:t>
      </w:r>
      <w:r w:rsidR="00E95031">
        <w:rPr>
          <w:lang w:val="en-US"/>
        </w:rPr>
        <w:t>do</w:t>
      </w:r>
      <w:r w:rsidR="00DD4D58">
        <w:rPr>
          <w:lang w:val="en-US"/>
        </w:rPr>
        <w:t xml:space="preserve"> not attach</w:t>
      </w:r>
      <w:r w:rsidR="00F76C4E">
        <w:rPr>
          <w:lang w:val="en-US"/>
        </w:rPr>
        <w:t xml:space="preserve"> to each other</w:t>
      </w:r>
      <w:r w:rsidR="00DD4D58">
        <w:rPr>
          <w:lang w:val="en-US"/>
        </w:rPr>
        <w:t xml:space="preserve"> when they</w:t>
      </w:r>
      <w:r w:rsidR="006A18CF">
        <w:rPr>
          <w:lang w:val="en-US"/>
        </w:rPr>
        <w:t xml:space="preserve"> a</w:t>
      </w:r>
      <w:r w:rsidR="00DD4D58">
        <w:rPr>
          <w:lang w:val="en-US"/>
        </w:rPr>
        <w:t>re damaged</w:t>
      </w:r>
      <w:r w:rsidR="00F60A0A">
        <w:rPr>
          <w:lang w:val="en-US"/>
        </w:rPr>
        <w:t xml:space="preserve">, </w:t>
      </w:r>
      <w:r w:rsidR="00F76C4E">
        <w:rPr>
          <w:lang w:val="en-US"/>
        </w:rPr>
        <w:t>and</w:t>
      </w:r>
      <w:r w:rsidR="00F60A0A">
        <w:rPr>
          <w:lang w:val="en-US"/>
        </w:rPr>
        <w:t xml:space="preserve"> they</w:t>
      </w:r>
      <w:r w:rsidR="006A18CF">
        <w:rPr>
          <w:lang w:val="en-US"/>
        </w:rPr>
        <w:t xml:space="preserve"> a</w:t>
      </w:r>
      <w:r w:rsidR="00F60A0A">
        <w:rPr>
          <w:lang w:val="en-US"/>
        </w:rPr>
        <w:t>re able to separate successfully</w:t>
      </w:r>
      <w:r w:rsidR="00D65E36">
        <w:rPr>
          <w:lang w:val="en-US"/>
        </w:rPr>
        <w:t xml:space="preserve"> during </w:t>
      </w:r>
      <w:r w:rsidR="00F145DF">
        <w:rPr>
          <w:lang w:val="en-US"/>
        </w:rPr>
        <w:t>mitosis</w:t>
      </w:r>
      <w:r w:rsidR="00B502DB">
        <w:rPr>
          <w:lang w:val="en-US"/>
        </w:rPr>
        <w:t xml:space="preserve"> </w:t>
      </w:r>
      <w:r w:rsidR="00B502DB">
        <w:rPr>
          <w:lang w:val="en-US"/>
        </w:rPr>
        <w:fldChar w:fldCharType="begin"/>
      </w:r>
      <w:r w:rsidR="00B502DB">
        <w:rPr>
          <w:lang w:val="en-US"/>
        </w:rPr>
        <w:instrText xml:space="preserve"> ADDIN ZOTERO_ITEM CSL_CITATION {"citationID":"L0kyuHb1","properties":{"formattedCitation":"(Hall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B502DB">
        <w:rPr>
          <w:lang w:val="en-US"/>
        </w:rPr>
        <w:fldChar w:fldCharType="separate"/>
      </w:r>
      <w:r w:rsidR="00B502DB" w:rsidRPr="00E25266">
        <w:rPr>
          <w:rFonts w:cs="Times New Roman"/>
          <w:lang w:val="en-US"/>
        </w:rPr>
        <w:t xml:space="preserve">(Hall &amp; </w:t>
      </w:r>
      <w:proofErr w:type="spellStart"/>
      <w:r w:rsidR="00B502DB" w:rsidRPr="00E25266">
        <w:rPr>
          <w:rFonts w:cs="Times New Roman"/>
          <w:lang w:val="en-US"/>
        </w:rPr>
        <w:t>Giaccia</w:t>
      </w:r>
      <w:proofErr w:type="spellEnd"/>
      <w:r w:rsidR="00B502DB" w:rsidRPr="00E25266">
        <w:rPr>
          <w:rFonts w:cs="Times New Roman"/>
          <w:lang w:val="en-US"/>
        </w:rPr>
        <w:t>, 2012</w:t>
      </w:r>
      <w:r w:rsidR="00B502DB">
        <w:rPr>
          <w:rFonts w:cs="Times New Roman"/>
          <w:lang w:val="en-US"/>
        </w:rPr>
        <w:t>, p.26-32</w:t>
      </w:r>
      <w:r w:rsidR="00B502DB" w:rsidRPr="00E25266">
        <w:rPr>
          <w:rFonts w:cs="Times New Roman"/>
          <w:lang w:val="en-US"/>
        </w:rPr>
        <w:t>)</w:t>
      </w:r>
      <w:r w:rsidR="00B502DB">
        <w:rPr>
          <w:lang w:val="en-US"/>
        </w:rPr>
        <w:fldChar w:fldCharType="end"/>
      </w:r>
      <w:r w:rsidR="00F60A0A">
        <w:rPr>
          <w:lang w:val="en-US"/>
        </w:rPr>
        <w:t>. But</w:t>
      </w:r>
      <w:r w:rsidR="00450CB8">
        <w:rPr>
          <w:lang w:val="en-US"/>
        </w:rPr>
        <w:t xml:space="preserve"> </w:t>
      </w:r>
      <w:r w:rsidR="00B502DB">
        <w:rPr>
          <w:lang w:val="en-US"/>
        </w:rPr>
        <w:t>the</w:t>
      </w:r>
      <w:r w:rsidR="00AC7A32">
        <w:rPr>
          <w:lang w:val="en-US"/>
        </w:rPr>
        <w:t xml:space="preserve"> damages</w:t>
      </w:r>
      <w:r w:rsidR="00CE50F8">
        <w:rPr>
          <w:lang w:val="en-US"/>
        </w:rPr>
        <w:t xml:space="preserve"> might lead to activation of oncogenes </w:t>
      </w:r>
      <w:r w:rsidR="00CE50F8">
        <w:rPr>
          <w:lang w:val="en-US"/>
        </w:rPr>
        <w:fldChar w:fldCharType="begin"/>
      </w:r>
      <w:r w:rsidR="00F34775">
        <w:rPr>
          <w:lang w:val="en-US"/>
        </w:rPr>
        <w:instrText xml:space="preserve"> ADDIN ZOTERO_ITEM CSL_CITATION {"citationID":"TtCC9VUy","properties":{"formattedCitation":"(Nambiar et al., 2008)","plainCitation":"(Nambiar et al., 2008)","noteIndex":0},"citationItems":[{"id":329,"uris":["http://zotero.org/users/9228513/items/56D57PBJ"],"itemData":{"id":329,"type":"article-journal","abstract":"Genetic alterations in DNA can lead to cancer when it is present in proto-oncogenes, tumor suppressor genes, DNA repair genes etc. Examples of such alterations include deletions, inversions and chromosomal translocations. Among these rearrangements chromosomal translocations are considered as the primary cause for many cancers including lymphoma, leukemia and some solid tumors. Chromosomal translocations in certain cases can result either in the fusion of genes or in bringing genes close to enhancer or promoter elements, hence leading to their altered expression. Moreover, chromosomal translocations are used as diagnostic markers for cancer and its therapeutics. In the first part of this review, we summarize the well-studied chromosomal translocations in cancer. Although the mechanism of formation of most of these translocations is still unclear, in the second part we discuss the recent advances in this area of research.","container-title":"Biochimica et Biophysica Acta (BBA) - Reviews on Cancer","DOI":"10.1016/j.bbcan.2008.07.005","ISSN":"0304-419X","issue":"2","journalAbbreviation":"Biochimica et Biophysica Acta (BBA) - Reviews on Cancer","language":"en","page":"139-152","source":"ScienceDirect","title":"Chromosomal translocations in cancer","volume":"1786","author":[{"family":"Nambiar","given":"Mridula"},{"family":"Kari","given":"Vijayalakshmi"},{"family":"Raghavan","given":"Sathees C."}],"issued":{"date-parts":[["2008",12,1]]}}}],"schema":"https://github.com/citation-style-language/schema/raw/master/csl-citation.json"} </w:instrText>
      </w:r>
      <w:r w:rsidR="00CE50F8">
        <w:rPr>
          <w:lang w:val="en-US"/>
        </w:rPr>
        <w:fldChar w:fldCharType="separate"/>
      </w:r>
      <w:r w:rsidR="00F34775" w:rsidRPr="00F34775">
        <w:rPr>
          <w:rFonts w:cs="Times New Roman"/>
          <w:lang w:val="en-US"/>
        </w:rPr>
        <w:t xml:space="preserve">(Nambiar et al., </w:t>
      </w:r>
      <w:r w:rsidR="00F34775" w:rsidRPr="00F34775">
        <w:rPr>
          <w:rFonts w:cs="Times New Roman"/>
          <w:lang w:val="en-US"/>
        </w:rPr>
        <w:lastRenderedPageBreak/>
        <w:t>2008)</w:t>
      </w:r>
      <w:r w:rsidR="00CE50F8">
        <w:rPr>
          <w:lang w:val="en-US"/>
        </w:rPr>
        <w:fldChar w:fldCharType="end"/>
      </w:r>
      <w:r w:rsidR="00CE50F8">
        <w:rPr>
          <w:lang w:val="en-US"/>
        </w:rPr>
        <w:t xml:space="preserve"> or inactivation of</w:t>
      </w:r>
      <w:r w:rsidR="00D340CA">
        <w:rPr>
          <w:lang w:val="en-US"/>
        </w:rPr>
        <w:t xml:space="preserve"> a tumor suppressor gene</w:t>
      </w:r>
      <w:r w:rsidR="00CE50F8">
        <w:rPr>
          <w:lang w:val="en-US"/>
        </w:rPr>
        <w:t xml:space="preserve"> </w:t>
      </w:r>
      <w:r w:rsidR="00D340CA">
        <w:rPr>
          <w:lang w:val="en-US"/>
        </w:rPr>
        <w:fldChar w:fldCharType="begin"/>
      </w:r>
      <w:r w:rsidR="00927ED2">
        <w:rPr>
          <w:lang w:val="en-US"/>
        </w:rPr>
        <w:instrText xml:space="preserve"> ADDIN ZOTERO_ITEM CSL_CITATION {"citationID":"RcvDo9R4","properties":{"formattedCitation":"(X. Mao et al., 2011)","plainCitation":"(X. Mao et al., 2011)","noteIndex":0},"citationItems":[{"id":203,"uris":["http://zotero.org/users/9228513/items/UTCQJQSV"],"itemData":{"id":203,"type":"article-journal","abstract":"Prostate cancer, the most common male cancer in Western countries, is commonly detected with complex chromosomal rearrangements. Following the discovery of the recurrent TMPRSS2:ETS fusions in prostate cancer and EML4:ALK in non-small-cell lung cancer, it is now accepted that fusion genes not only are the hallmark of haematological malignancies and sarcomas, but also play an important role in epithelial cell carcinogenesis. However, previous studies aiming to identify fusion genes in prostate cancer were mainly focused on expression changes and fusion transcripts. To investigate the genes recurrently affected by the chromosome breakpoints in prostate cancer, we analysed Affymetrix array 6.0 and 500K SNP microarray data from 77 prostate cancer samples. While the two genes most frequently affected by genomic breakpoints were, as expected, ERG and TMPRSS2, surprisingly more known tumour suppressor genes (TSGs) than known oncogenes were identified at recurrent chromosome breakpoints. Certain well-characterised TSGs, including p53, PTEN, BRCA1 and BRCA2 are recurrently truncated as a result of chromosome rearrangements in prostate cancer. Interestingly, many of the genes residing at recurrent breakpoint sites have not yet been implicated in prostate carcinogenesis such as HOOK3, PPP2R2A and TCBA1. We have confirmed the generally reduced expression of selected genes in clinical samples using quantitative RT-PCR analysis. Subsequently, we further investigated the genes associated with the t(4:6) translocation in LNCaP cells and reveal the genomic fusion of SNX9 and putative TSG UNC5C, which led to the reduced expression of both genes. This study reveals another common mechanism that leads to the inactivation of TSGs in prostate cancer and the identification of multiple TSGs inactivated by chromosome rearrangements will lead to new direction of research for the molecular basis of prostate carcinogenesis.","container-title":"American Journal of Cancer Research","ISSN":"2156-6976","issue":"5","journalAbbreviation":"Am J Cancer Res","note":"PMID: 21994901\nPMCID: PMC3189822","page":"604-617","source":"PubMed Central","title":"Chromosome rearrangement associated inactivation of tumour suppressor genes in prostate cancer","volume":"1","author":[{"family":"Mao","given":"Xueying"},{"family":"Boyd","given":"Lara K"},{"family":"Yáñez-Muñoz","given":"Rafael J"},{"family":"Chaplin","given":"Tracy"},{"family":"Xue","given":"Liyan"},{"family":"Lin","given":"Dongmei"},{"family":"Shan","given":"Ling"},{"family":"Berney","given":"Daniel M"},{"family":"Young","given":"Bryan D"},{"family":"Lu","given":"Yong-Jie"}],"issued":{"date-parts":[["2011",4,15]]}}}],"schema":"https://github.com/citation-style-language/schema/raw/master/csl-citation.json"} </w:instrText>
      </w:r>
      <w:r w:rsidR="00D340CA">
        <w:rPr>
          <w:lang w:val="en-US"/>
        </w:rPr>
        <w:fldChar w:fldCharType="separate"/>
      </w:r>
      <w:r w:rsidR="00927ED2" w:rsidRPr="00927ED2">
        <w:rPr>
          <w:rFonts w:cs="Times New Roman"/>
        </w:rPr>
        <w:t>(X. Mao et al., 2011)</w:t>
      </w:r>
      <w:r w:rsidR="00D340CA">
        <w:rPr>
          <w:lang w:val="en-US"/>
        </w:rPr>
        <w:fldChar w:fldCharType="end"/>
      </w:r>
      <w:r w:rsidR="00014BD7">
        <w:rPr>
          <w:lang w:val="en-US"/>
        </w:rPr>
        <w:t xml:space="preserve">, </w:t>
      </w:r>
      <w:r w:rsidR="00B40860">
        <w:rPr>
          <w:lang w:val="en-US"/>
        </w:rPr>
        <w:t>genera</w:t>
      </w:r>
      <w:r w:rsidR="001E18CB">
        <w:rPr>
          <w:lang w:val="en-US"/>
        </w:rPr>
        <w:t>ting</w:t>
      </w:r>
      <w:r w:rsidR="00B40860">
        <w:rPr>
          <w:lang w:val="en-US"/>
        </w:rPr>
        <w:t xml:space="preserve"> cancerous cells. </w:t>
      </w:r>
    </w:p>
    <w:p w14:paraId="6A22AA64" w14:textId="1A343151" w:rsidR="00800BC0" w:rsidRDefault="00800BC0" w:rsidP="00CB30D7">
      <w:pPr>
        <w:pStyle w:val="Heading3"/>
        <w:spacing w:line="360" w:lineRule="auto"/>
        <w:rPr>
          <w:lang w:val="en-US"/>
        </w:rPr>
      </w:pPr>
      <w:bookmarkStart w:id="107" w:name="_Ref99625186"/>
      <w:bookmarkStart w:id="108" w:name="_Ref99627688"/>
      <w:bookmarkStart w:id="109" w:name="_Toc103247149"/>
      <w:r>
        <w:rPr>
          <w:lang w:val="en-US"/>
        </w:rPr>
        <w:t>Cell Survival Curves</w:t>
      </w:r>
      <w:bookmarkEnd w:id="107"/>
      <w:bookmarkEnd w:id="108"/>
      <w:bookmarkEnd w:id="109"/>
      <w:r w:rsidR="00E91569">
        <w:rPr>
          <w:lang w:val="en-US"/>
        </w:rPr>
        <w:t xml:space="preserve"> </w:t>
      </w:r>
    </w:p>
    <w:p w14:paraId="3D64D31F" w14:textId="0328924A" w:rsidR="00C86DE3" w:rsidRDefault="002532FB" w:rsidP="00CB30D7">
      <w:pPr>
        <w:spacing w:line="360" w:lineRule="auto"/>
        <w:rPr>
          <w:lang w:val="en-US"/>
        </w:rPr>
      </w:pPr>
      <w:r>
        <w:rPr>
          <w:lang w:val="en-US"/>
        </w:rPr>
        <w:t>A cell survival curve</w:t>
      </w:r>
      <w:r w:rsidR="00902B44">
        <w:rPr>
          <w:lang w:val="en-US"/>
        </w:rPr>
        <w:t xml:space="preserve"> is a staple in radiobiology and</w:t>
      </w:r>
      <w:r>
        <w:rPr>
          <w:lang w:val="en-US"/>
        </w:rPr>
        <w:t xml:space="preserve"> </w:t>
      </w:r>
      <w:r w:rsidR="00F17CC8">
        <w:rPr>
          <w:lang w:val="en-US"/>
        </w:rPr>
        <w:t xml:space="preserve">explains the relationship between cell survival S and radiation dose D. </w:t>
      </w:r>
      <w:r w:rsidR="00FD2D84">
        <w:rPr>
          <w:lang w:val="en-US"/>
        </w:rPr>
        <w:t>I</w:t>
      </w:r>
      <w:r w:rsidR="00527B24">
        <w:rPr>
          <w:lang w:val="en-US"/>
        </w:rPr>
        <w:t>f</w:t>
      </w:r>
      <w:r w:rsidR="00BD5A7B">
        <w:rPr>
          <w:lang w:val="en-US"/>
        </w:rPr>
        <w:t xml:space="preserve"> there is</w:t>
      </w:r>
      <w:r w:rsidR="00547C0F">
        <w:rPr>
          <w:lang w:val="en-US"/>
        </w:rPr>
        <w:t xml:space="preserve"> enough</w:t>
      </w:r>
      <w:r w:rsidR="00BD5A7B">
        <w:rPr>
          <w:lang w:val="en-US"/>
        </w:rPr>
        <w:t xml:space="preserve"> </w:t>
      </w:r>
      <w:r w:rsidR="00547C0F">
        <w:rPr>
          <w:lang w:val="en-US"/>
        </w:rPr>
        <w:t>space</w:t>
      </w:r>
      <w:r w:rsidR="00BD5A7B">
        <w:rPr>
          <w:lang w:val="en-US"/>
        </w:rPr>
        <w:t xml:space="preserve"> </w:t>
      </w:r>
      <w:r w:rsidR="00527B24">
        <w:rPr>
          <w:lang w:val="en-US"/>
        </w:rPr>
        <w:t xml:space="preserve">and </w:t>
      </w:r>
      <w:r w:rsidR="00547C0F">
        <w:rPr>
          <w:lang w:val="en-US"/>
        </w:rPr>
        <w:t>nutrients</w:t>
      </w:r>
      <w:r w:rsidR="00FD2D84">
        <w:rPr>
          <w:lang w:val="en-US"/>
        </w:rPr>
        <w:t>, a cancer cell will divide indefinitely</w:t>
      </w:r>
      <w:r w:rsidR="00547C0F">
        <w:rPr>
          <w:lang w:val="en-US"/>
        </w:rPr>
        <w:t xml:space="preserve">. </w:t>
      </w:r>
      <w:r w:rsidR="003D54A6">
        <w:rPr>
          <w:lang w:val="en-US"/>
        </w:rPr>
        <w:t>The cancer cell is therefore defined as dead</w:t>
      </w:r>
      <w:r w:rsidR="00605FBC">
        <w:rPr>
          <w:lang w:val="en-US"/>
        </w:rPr>
        <w:t xml:space="preserve"> if it has </w:t>
      </w:r>
      <w:r w:rsidR="00D0102A">
        <w:rPr>
          <w:lang w:val="en-US"/>
        </w:rPr>
        <w:t>completely lost its ability to divide</w:t>
      </w:r>
      <w:r w:rsidR="00151E79">
        <w:rPr>
          <w:lang w:val="en-US"/>
        </w:rPr>
        <w:t xml:space="preserve"> and form colonies, thereby </w:t>
      </w:r>
      <w:r w:rsidR="004209AA">
        <w:rPr>
          <w:lang w:val="en-US"/>
        </w:rPr>
        <w:t xml:space="preserve">the name </w:t>
      </w:r>
      <w:proofErr w:type="spellStart"/>
      <w:r w:rsidR="004209AA">
        <w:rPr>
          <w:lang w:val="en-US"/>
        </w:rPr>
        <w:t>clonogenic</w:t>
      </w:r>
      <w:proofErr w:type="spellEnd"/>
      <w:r w:rsidR="004209AA">
        <w:rPr>
          <w:lang w:val="en-US"/>
        </w:rPr>
        <w:t xml:space="preserve"> survival</w:t>
      </w:r>
      <w:r w:rsidR="003A41AB">
        <w:rPr>
          <w:lang w:val="en-US"/>
        </w:rPr>
        <w:t xml:space="preserve"> </w:t>
      </w:r>
      <w:r w:rsidR="00D051ED">
        <w:rPr>
          <w:lang w:val="en-US"/>
        </w:rPr>
        <w:fldChar w:fldCharType="begin"/>
      </w:r>
      <w:r w:rsidR="003F507D">
        <w:rPr>
          <w:lang w:val="en-US"/>
        </w:rPr>
        <w:instrText xml:space="preserve"> ADDIN ZOTERO_ITEM CSL_CITATION {"citationID":"KSmAgK2N","properties":{"formattedCitation":"(Hall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D051ED">
        <w:rPr>
          <w:lang w:val="en-US"/>
        </w:rPr>
        <w:fldChar w:fldCharType="separate"/>
      </w:r>
      <w:r w:rsidR="00D051ED" w:rsidRPr="00D051ED">
        <w:rPr>
          <w:rFonts w:cs="Times New Roman"/>
          <w:lang w:val="en-US"/>
        </w:rPr>
        <w:t xml:space="preserve">(Hall &amp; </w:t>
      </w:r>
      <w:proofErr w:type="spellStart"/>
      <w:r w:rsidR="00D051ED" w:rsidRPr="00D051ED">
        <w:rPr>
          <w:rFonts w:cs="Times New Roman"/>
          <w:lang w:val="en-US"/>
        </w:rPr>
        <w:t>Giaccia</w:t>
      </w:r>
      <w:proofErr w:type="spellEnd"/>
      <w:r w:rsidR="00D051ED" w:rsidRPr="00D051ED">
        <w:rPr>
          <w:rFonts w:cs="Times New Roman"/>
          <w:lang w:val="en-US"/>
        </w:rPr>
        <w:t>, 2012</w:t>
      </w:r>
      <w:r w:rsidR="00D051ED">
        <w:rPr>
          <w:rFonts w:cs="Times New Roman"/>
          <w:lang w:val="en-US"/>
        </w:rPr>
        <w:t>, p.35</w:t>
      </w:r>
      <w:r w:rsidR="00D051ED" w:rsidRPr="00D051ED">
        <w:rPr>
          <w:rFonts w:cs="Times New Roman"/>
          <w:lang w:val="en-US"/>
        </w:rPr>
        <w:t>)</w:t>
      </w:r>
      <w:r w:rsidR="00D051ED">
        <w:rPr>
          <w:lang w:val="en-US"/>
        </w:rPr>
        <w:fldChar w:fldCharType="end"/>
      </w:r>
      <w:r w:rsidR="00D0102A">
        <w:rPr>
          <w:lang w:val="en-US"/>
        </w:rPr>
        <w:t xml:space="preserve">. </w:t>
      </w:r>
      <w:r w:rsidR="0062514E">
        <w:rPr>
          <w:lang w:val="en-US"/>
        </w:rPr>
        <w:br/>
      </w:r>
      <w:r w:rsidR="00A605A6">
        <w:rPr>
          <w:lang w:val="en-US"/>
        </w:rPr>
        <w:t xml:space="preserve">Cancer cells response to irradiation is often studied by in vitro (in cell dish) </w:t>
      </w:r>
      <w:r w:rsidR="00174096">
        <w:rPr>
          <w:lang w:val="en-US"/>
        </w:rPr>
        <w:t xml:space="preserve">cell survival experiments. </w:t>
      </w:r>
      <w:r w:rsidR="00B04C6C">
        <w:rPr>
          <w:lang w:val="en-US"/>
        </w:rPr>
        <w:t xml:space="preserve">The cells </w:t>
      </w:r>
      <w:r w:rsidR="005438B1">
        <w:rPr>
          <w:lang w:val="en-US"/>
        </w:rPr>
        <w:t>are seeded in monolayers at the bottom of a cell dish</w:t>
      </w:r>
      <w:r w:rsidR="003C6000">
        <w:rPr>
          <w:lang w:val="en-US"/>
        </w:rPr>
        <w:t xml:space="preserve"> with a medium containing all necessary nutrients.</w:t>
      </w:r>
      <w:r w:rsidR="00183894">
        <w:rPr>
          <w:lang w:val="en-US"/>
        </w:rPr>
        <w:t xml:space="preserve"> </w:t>
      </w:r>
      <w:r w:rsidR="003D447D">
        <w:rPr>
          <w:lang w:val="en-US"/>
        </w:rPr>
        <w:t>The cells are kept in an incubator with ideal growth temperature</w:t>
      </w:r>
      <w:r w:rsidR="00AE0E83">
        <w:rPr>
          <w:lang w:val="en-US"/>
        </w:rPr>
        <w:t xml:space="preserve">, and after </w:t>
      </w:r>
      <w:r w:rsidR="0035209A">
        <w:rPr>
          <w:lang w:val="en-US"/>
        </w:rPr>
        <w:t>x number of days they</w:t>
      </w:r>
      <w:r w:rsidR="006A18CF">
        <w:rPr>
          <w:lang w:val="en-US"/>
        </w:rPr>
        <w:t xml:space="preserve"> a</w:t>
      </w:r>
      <w:r w:rsidR="0035209A">
        <w:rPr>
          <w:lang w:val="en-US"/>
        </w:rPr>
        <w:t xml:space="preserve">re counted. </w:t>
      </w:r>
      <w:r w:rsidR="00D25135">
        <w:rPr>
          <w:lang w:val="en-US"/>
        </w:rPr>
        <w:t>The cells in a non-irradiated cell dish ha</w:t>
      </w:r>
      <w:r w:rsidR="00FC552B">
        <w:rPr>
          <w:lang w:val="en-US"/>
        </w:rPr>
        <w:t>ve</w:t>
      </w:r>
      <w:r w:rsidR="00D25135">
        <w:rPr>
          <w:lang w:val="en-US"/>
        </w:rPr>
        <w:t xml:space="preserve"> a probability of </w:t>
      </w:r>
      <w:r w:rsidR="00733E02">
        <w:rPr>
          <w:lang w:val="en-US"/>
        </w:rPr>
        <w:t>growing into colonies</w:t>
      </w:r>
      <w:r w:rsidR="003167E5">
        <w:rPr>
          <w:lang w:val="en-US"/>
        </w:rPr>
        <w:t>, which is affected by the external</w:t>
      </w:r>
      <w:r w:rsidR="00610F46">
        <w:rPr>
          <w:lang w:val="en-US"/>
        </w:rPr>
        <w:t xml:space="preserve"> environment </w:t>
      </w:r>
      <w:r w:rsidR="00C82277">
        <w:rPr>
          <w:lang w:val="en-US"/>
        </w:rPr>
        <w:t xml:space="preserve">as well as </w:t>
      </w:r>
      <w:r w:rsidR="005577BF">
        <w:rPr>
          <w:lang w:val="en-US"/>
        </w:rPr>
        <w:t>cell division errors</w:t>
      </w:r>
      <w:r w:rsidR="00333974">
        <w:rPr>
          <w:lang w:val="en-US"/>
        </w:rPr>
        <w:t xml:space="preserve"> </w:t>
      </w:r>
      <w:r w:rsidR="00333974">
        <w:rPr>
          <w:lang w:val="en-US"/>
        </w:rPr>
        <w:fldChar w:fldCharType="begin"/>
      </w:r>
      <w:r w:rsidR="003F507D">
        <w:rPr>
          <w:lang w:val="en-US"/>
        </w:rPr>
        <w:instrText xml:space="preserve"> ADDIN ZOTERO_ITEM CSL_CITATION {"citationID":"vAPVMPmW","properties":{"formattedCitation":"(Hall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333974">
        <w:rPr>
          <w:lang w:val="en-US"/>
        </w:rPr>
        <w:fldChar w:fldCharType="separate"/>
      </w:r>
      <w:r w:rsidR="00333974" w:rsidRPr="00333974">
        <w:rPr>
          <w:rFonts w:cs="Times New Roman"/>
          <w:lang w:val="en-US"/>
        </w:rPr>
        <w:t xml:space="preserve">(Hall &amp; </w:t>
      </w:r>
      <w:proofErr w:type="spellStart"/>
      <w:r w:rsidR="00333974" w:rsidRPr="00333974">
        <w:rPr>
          <w:rFonts w:cs="Times New Roman"/>
          <w:lang w:val="en-US"/>
        </w:rPr>
        <w:t>Giaccia</w:t>
      </w:r>
      <w:proofErr w:type="spellEnd"/>
      <w:r w:rsidR="00333974" w:rsidRPr="00333974">
        <w:rPr>
          <w:rFonts w:cs="Times New Roman"/>
          <w:lang w:val="en-US"/>
        </w:rPr>
        <w:t>, 2012</w:t>
      </w:r>
      <w:r w:rsidR="00333974">
        <w:rPr>
          <w:rFonts w:cs="Times New Roman"/>
          <w:lang w:val="en-US"/>
        </w:rPr>
        <w:t>, p.36</w:t>
      </w:r>
      <w:r w:rsidR="00333974" w:rsidRPr="00333974">
        <w:rPr>
          <w:rFonts w:cs="Times New Roman"/>
          <w:lang w:val="en-US"/>
        </w:rPr>
        <w:t>)</w:t>
      </w:r>
      <w:r w:rsidR="00333974">
        <w:rPr>
          <w:lang w:val="en-US"/>
        </w:rPr>
        <w:fldChar w:fldCharType="end"/>
      </w:r>
      <w:r w:rsidR="005577BF">
        <w:rPr>
          <w:lang w:val="en-US"/>
        </w:rPr>
        <w:t xml:space="preserve">. </w:t>
      </w:r>
      <w:r w:rsidR="00C86DE3">
        <w:rPr>
          <w:lang w:val="en-US"/>
        </w:rPr>
        <w:t xml:space="preserve">This efficiency is called the plating efficiency and is represented by the formula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C86DE3" w14:paraId="20F0C177" w14:textId="77777777" w:rsidTr="00B567ED">
        <w:tc>
          <w:tcPr>
            <w:tcW w:w="8815" w:type="dxa"/>
          </w:tcPr>
          <w:p w14:paraId="732762E6" w14:textId="7A77BE52" w:rsidR="00C86DE3" w:rsidRPr="00FD1501" w:rsidRDefault="00B567ED" w:rsidP="00CB30D7">
            <w:pPr>
              <w:spacing w:line="360" w:lineRule="auto"/>
              <w:rPr>
                <w:lang w:val="en-US"/>
              </w:rPr>
            </w:pPr>
            <m:oMathPara>
              <m:oMath>
                <m:r>
                  <w:rPr>
                    <w:rFonts w:ascii="Cambria Math" w:hAnsi="Cambria Math"/>
                  </w:rPr>
                  <m:t>PE</m:t>
                </m:r>
                <m:r>
                  <w:rPr>
                    <w:rFonts w:ascii="Cambria Math" w:hAnsi="Cambria Math"/>
                    <w:lang w:val="en-US"/>
                  </w:rPr>
                  <m:t>=</m:t>
                </m:r>
                <m:f>
                  <m:fPr>
                    <m:ctrlPr>
                      <w:rPr>
                        <w:rFonts w:ascii="Cambria Math" w:hAnsi="Cambria Math"/>
                        <w:i/>
                      </w:rPr>
                    </m:ctrlPr>
                  </m:fPr>
                  <m:num>
                    <m:r>
                      <w:rPr>
                        <w:rFonts w:ascii="Cambria Math" w:hAnsi="Cambria Math"/>
                        <w:lang w:val="en-US"/>
                      </w:rPr>
                      <m:t xml:space="preserve"># </m:t>
                    </m:r>
                    <m:r>
                      <w:rPr>
                        <w:rFonts w:ascii="Cambria Math" w:hAnsi="Cambria Math"/>
                      </w:rPr>
                      <m:t>colonies</m:t>
                    </m:r>
                    <m:r>
                      <w:rPr>
                        <w:rFonts w:ascii="Cambria Math" w:hAnsi="Cambria Math"/>
                        <w:lang w:val="en-US"/>
                      </w:rPr>
                      <m:t xml:space="preserve"> </m:t>
                    </m:r>
                    <m:r>
                      <w:rPr>
                        <w:rFonts w:ascii="Cambria Math" w:hAnsi="Cambria Math"/>
                      </w:rPr>
                      <m:t>counted</m:t>
                    </m:r>
                    <m:r>
                      <w:rPr>
                        <w:rFonts w:ascii="Cambria Math" w:hAnsi="Cambria Math"/>
                      </w:rPr>
                      <m:t xml:space="preserve"> control</m:t>
                    </m:r>
                    <m:r>
                      <w:rPr>
                        <w:rFonts w:ascii="Cambria Math" w:hAnsi="Cambria Math"/>
                      </w:rPr>
                      <m:t xml:space="preserve"> flask</m:t>
                    </m:r>
                  </m:num>
                  <m:den>
                    <m:r>
                      <w:rPr>
                        <w:rFonts w:ascii="Cambria Math" w:hAnsi="Cambria Math"/>
                        <w:lang w:val="en-US"/>
                      </w:rPr>
                      <m:t xml:space="preserve"># </m:t>
                    </m:r>
                    <m:r>
                      <w:rPr>
                        <w:rFonts w:ascii="Cambria Math" w:hAnsi="Cambria Math"/>
                      </w:rPr>
                      <m:t>cells</m:t>
                    </m:r>
                    <m:r>
                      <w:rPr>
                        <w:rFonts w:ascii="Cambria Math" w:hAnsi="Cambria Math"/>
                        <w:lang w:val="en-US"/>
                      </w:rPr>
                      <m:t xml:space="preserve"> </m:t>
                    </m:r>
                    <m:r>
                      <w:rPr>
                        <w:rFonts w:ascii="Cambria Math" w:hAnsi="Cambria Math"/>
                      </w:rPr>
                      <m:t>seeded</m:t>
                    </m:r>
                  </m:den>
                </m:f>
                <m:r>
                  <w:rPr>
                    <w:rFonts w:ascii="Cambria Math" w:hAnsi="Cambria Math"/>
                    <w:lang w:val="en-US"/>
                  </w:rPr>
                  <m:t xml:space="preserve"> .</m:t>
                </m:r>
              </m:oMath>
            </m:oMathPara>
          </w:p>
        </w:tc>
        <w:bookmarkStart w:id="110" w:name="_Ref99466604"/>
        <w:tc>
          <w:tcPr>
            <w:tcW w:w="535" w:type="dxa"/>
          </w:tcPr>
          <w:p w14:paraId="490A0864" w14:textId="3F23AACC" w:rsidR="00C86DE3" w:rsidRDefault="00C86DE3"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21</w:t>
            </w:r>
            <w:r>
              <w:fldChar w:fldCharType="end"/>
            </w:r>
            <w:bookmarkEnd w:id="110"/>
          </w:p>
        </w:tc>
      </w:tr>
    </w:tbl>
    <w:p w14:paraId="45051A64" w14:textId="77777777" w:rsidR="00264FE5" w:rsidRDefault="00D44BB2" w:rsidP="00CB30D7">
      <w:pPr>
        <w:spacing w:line="360" w:lineRule="auto"/>
        <w:rPr>
          <w:lang w:val="en-US"/>
        </w:rPr>
      </w:pPr>
      <w:r>
        <w:rPr>
          <w:lang w:val="en-US"/>
        </w:rPr>
        <w:t xml:space="preserve">Plating efficiency is used as a normalization factor to accurately </w:t>
      </w:r>
      <w:r w:rsidR="00131E49">
        <w:rPr>
          <w:lang w:val="en-US"/>
        </w:rPr>
        <w:t xml:space="preserve">compare different experiments with different conditions. </w:t>
      </w:r>
      <w:r w:rsidR="00264FE5">
        <w:rPr>
          <w:lang w:val="en-US"/>
        </w:rPr>
        <w:t>T</w:t>
      </w:r>
      <w:r w:rsidR="00614A16">
        <w:rPr>
          <w:lang w:val="en-US"/>
        </w:rPr>
        <w:t xml:space="preserve">he </w:t>
      </w:r>
      <w:r w:rsidR="00632595">
        <w:rPr>
          <w:lang w:val="en-US"/>
        </w:rPr>
        <w:t>survival fraction of an irradiated</w:t>
      </w:r>
      <w:r w:rsidR="00264FE5">
        <w:rPr>
          <w:lang w:val="en-US"/>
        </w:rPr>
        <w:t xml:space="preserve"> cell dish is found using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F0616" w14:paraId="29C6A56A" w14:textId="77777777" w:rsidTr="008F0616">
        <w:tc>
          <w:tcPr>
            <w:tcW w:w="8815" w:type="dxa"/>
          </w:tcPr>
          <w:p w14:paraId="33108CCB" w14:textId="5ECD3790" w:rsidR="008F0616" w:rsidRDefault="008F0616" w:rsidP="00CB30D7">
            <w:pPr>
              <w:spacing w:line="360" w:lineRule="auto"/>
            </w:pPr>
            <m:oMathPara>
              <m:oMath>
                <m:r>
                  <w:rPr>
                    <w:rFonts w:ascii="Cambria Math" w:hAnsi="Cambria Math"/>
                  </w:rPr>
                  <m:t>SF=</m:t>
                </m:r>
                <m:f>
                  <m:fPr>
                    <m:ctrlPr>
                      <w:rPr>
                        <w:rFonts w:ascii="Cambria Math" w:hAnsi="Cambria Math"/>
                        <w:i/>
                      </w:rPr>
                    </m:ctrlPr>
                  </m:fPr>
                  <m:num>
                    <m:r>
                      <w:rPr>
                        <w:rFonts w:ascii="Cambria Math" w:hAnsi="Cambria Math"/>
                      </w:rPr>
                      <m:t># colonies counted</m:t>
                    </m:r>
                    <m:r>
                      <w:rPr>
                        <w:rFonts w:ascii="Cambria Math" w:hAnsi="Cambria Math"/>
                      </w:rPr>
                      <m:t xml:space="preserve"> irradiated</m:t>
                    </m:r>
                    <m:r>
                      <w:rPr>
                        <w:rFonts w:ascii="Cambria Math" w:hAnsi="Cambria Math"/>
                      </w:rPr>
                      <m:t xml:space="preserve"> flask</m:t>
                    </m:r>
                  </m:num>
                  <m:den>
                    <m:r>
                      <w:rPr>
                        <w:rFonts w:ascii="Cambria Math" w:hAnsi="Cambria Math"/>
                      </w:rPr>
                      <m:t># cells seeded⋅PE</m:t>
                    </m:r>
                  </m:den>
                </m:f>
                <m:r>
                  <w:rPr>
                    <w:rFonts w:ascii="Cambria Math" w:hAnsi="Cambria Math"/>
                  </w:rPr>
                  <m:t xml:space="preserve"> . </m:t>
                </m:r>
              </m:oMath>
            </m:oMathPara>
          </w:p>
        </w:tc>
        <w:tc>
          <w:tcPr>
            <w:tcW w:w="535" w:type="dxa"/>
          </w:tcPr>
          <w:p w14:paraId="1CF623C3" w14:textId="69F8CB73" w:rsidR="008F0616" w:rsidRDefault="008F0616"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22</w:t>
            </w:r>
            <w:r>
              <w:fldChar w:fldCharType="end"/>
            </w:r>
          </w:p>
        </w:tc>
      </w:tr>
    </w:tbl>
    <w:p w14:paraId="68D5A862" w14:textId="51313810" w:rsidR="000C51CC" w:rsidRDefault="009E5981" w:rsidP="00CB30D7">
      <w:pPr>
        <w:spacing w:line="360" w:lineRule="auto"/>
        <w:rPr>
          <w:lang w:val="en-US"/>
        </w:rPr>
      </w:pPr>
      <w:r>
        <w:rPr>
          <w:lang w:val="en-US"/>
        </w:rPr>
        <w:t xml:space="preserve">In </w:t>
      </w:r>
      <w:r>
        <w:rPr>
          <w:lang w:val="en-US"/>
        </w:rPr>
        <w:fldChar w:fldCharType="begin"/>
      </w:r>
      <w:r>
        <w:rPr>
          <w:lang w:val="en-US"/>
        </w:rPr>
        <w:instrText xml:space="preserve"> REF _Ref98153779 \h </w:instrText>
      </w:r>
      <w:r w:rsidR="00CB30D7">
        <w:rPr>
          <w:lang w:val="en-US"/>
        </w:rPr>
        <w:instrText xml:space="preserve"> \* MERGEFORMAT </w:instrText>
      </w:r>
      <w:r>
        <w:rPr>
          <w:lang w:val="en-US"/>
        </w:rPr>
      </w:r>
      <w:r>
        <w:rPr>
          <w:lang w:val="en-US"/>
        </w:rPr>
        <w:fldChar w:fldCharType="separate"/>
      </w:r>
      <w:r w:rsidR="000E19EF" w:rsidRPr="001F7046">
        <w:rPr>
          <w:lang w:val="en-US"/>
        </w:rPr>
        <w:t xml:space="preserve">Figure </w:t>
      </w:r>
      <w:r w:rsidR="000E19EF">
        <w:rPr>
          <w:noProof/>
          <w:lang w:val="en-US"/>
        </w:rPr>
        <w:t>1</w:t>
      </w:r>
      <w:r w:rsidR="000E19EF">
        <w:rPr>
          <w:noProof/>
          <w:lang w:val="en-US"/>
        </w:rPr>
        <w:noBreakHyphen/>
        <w:t>22</w:t>
      </w:r>
      <w:r>
        <w:rPr>
          <w:lang w:val="en-US"/>
        </w:rPr>
        <w:fldChar w:fldCharType="end"/>
      </w:r>
      <w:r>
        <w:rPr>
          <w:lang w:val="en-US"/>
        </w:rPr>
        <w:t xml:space="preserve"> we see a </w:t>
      </w:r>
      <w:r w:rsidR="00DF2CFF">
        <w:rPr>
          <w:lang w:val="en-US"/>
        </w:rPr>
        <w:t>typical cell survival curve, with the natural log of survival as a function of radiation dose</w:t>
      </w:r>
      <w:r w:rsidR="0044229F">
        <w:rPr>
          <w:lang w:val="en-US"/>
        </w:rPr>
        <w:t>. However, it is</w:t>
      </w:r>
      <w:r w:rsidR="00F637EC">
        <w:rPr>
          <w:lang w:val="en-US"/>
        </w:rPr>
        <w:t xml:space="preserve"> worth noting that each irradiated dish</w:t>
      </w:r>
      <w:r w:rsidR="008324E8">
        <w:rPr>
          <w:lang w:val="en-US"/>
        </w:rPr>
        <w:t>’s survival</w:t>
      </w:r>
      <w:r w:rsidR="00F637EC">
        <w:rPr>
          <w:lang w:val="en-US"/>
        </w:rPr>
        <w:t xml:space="preserve"> constitutes a point on the </w:t>
      </w:r>
      <w:r w:rsidR="008324E8">
        <w:rPr>
          <w:lang w:val="en-US"/>
        </w:rPr>
        <w:t xml:space="preserve">curve, and the </w:t>
      </w:r>
      <w:r w:rsidR="00054AB2">
        <w:rPr>
          <w:lang w:val="en-US"/>
        </w:rPr>
        <w:t xml:space="preserve">curve is a result of interpolation. </w:t>
      </w:r>
      <w:r w:rsidR="0044229F">
        <w:rPr>
          <w:lang w:val="en-US"/>
        </w:rPr>
        <w:t xml:space="preserve">The interpolation is </w:t>
      </w:r>
      <w:r w:rsidR="006F1C0B">
        <w:rPr>
          <w:lang w:val="en-US"/>
        </w:rPr>
        <w:t>decided by a model known as the linear quadratic (LQ)</w:t>
      </w:r>
      <w:r w:rsidR="005F425A">
        <w:rPr>
          <w:lang w:val="en-US"/>
        </w:rPr>
        <w:t xml:space="preserve"> model, which is discussed in </w:t>
      </w:r>
      <w:r w:rsidR="005F425A">
        <w:rPr>
          <w:lang w:val="en-US"/>
        </w:rPr>
        <w:fldChar w:fldCharType="begin"/>
      </w:r>
      <w:r w:rsidR="005F425A">
        <w:rPr>
          <w:lang w:val="en-US"/>
        </w:rPr>
        <w:instrText xml:space="preserve"> REF _Ref98154118 \r \h </w:instrText>
      </w:r>
      <w:r w:rsidR="00CB30D7">
        <w:rPr>
          <w:lang w:val="en-US"/>
        </w:rPr>
        <w:instrText xml:space="preserve"> \* MERGEFORMAT </w:instrText>
      </w:r>
      <w:r w:rsidR="005F425A">
        <w:rPr>
          <w:lang w:val="en-US"/>
        </w:rPr>
      </w:r>
      <w:r w:rsidR="005F425A">
        <w:rPr>
          <w:lang w:val="en-US"/>
        </w:rPr>
        <w:fldChar w:fldCharType="separate"/>
      </w:r>
      <w:r w:rsidR="000E19EF">
        <w:rPr>
          <w:lang w:val="en-US"/>
        </w:rPr>
        <w:t>1.7.5</w:t>
      </w:r>
      <w:r w:rsidR="005F425A">
        <w:rPr>
          <w:lang w:val="en-US"/>
        </w:rPr>
        <w:fldChar w:fldCharType="end"/>
      </w:r>
      <w:r w:rsidR="005F425A">
        <w:rPr>
          <w:lang w:val="en-US"/>
        </w:rPr>
        <w:t xml:space="preserve">. </w:t>
      </w:r>
      <w:r w:rsidR="005C44FF">
        <w:rPr>
          <w:lang w:val="en-US"/>
        </w:rPr>
        <w:t xml:space="preserve"> </w:t>
      </w:r>
    </w:p>
    <w:p w14:paraId="73090202" w14:textId="77777777" w:rsidR="000C51CC" w:rsidRDefault="000C51CC" w:rsidP="00CB30D7">
      <w:pPr>
        <w:spacing w:line="360" w:lineRule="auto"/>
        <w:rPr>
          <w:lang w:val="en-US"/>
        </w:rPr>
      </w:pPr>
    </w:p>
    <w:p w14:paraId="2EE79FE1" w14:textId="77777777" w:rsidR="001F7046" w:rsidRDefault="001F7046" w:rsidP="00CB30D7">
      <w:pPr>
        <w:keepNext/>
        <w:spacing w:line="360" w:lineRule="auto"/>
      </w:pPr>
      <w:r>
        <w:rPr>
          <w:noProof/>
          <w:lang w:val="en-US"/>
        </w:rPr>
        <w:lastRenderedPageBreak/>
        <w:drawing>
          <wp:inline distT="0" distB="0" distL="0" distR="0" wp14:anchorId="1FFE179C" wp14:editId="3648EDD6">
            <wp:extent cx="2792896" cy="2732324"/>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03889" cy="2743078"/>
                    </a:xfrm>
                    <a:prstGeom prst="rect">
                      <a:avLst/>
                    </a:prstGeom>
                  </pic:spPr>
                </pic:pic>
              </a:graphicData>
            </a:graphic>
          </wp:inline>
        </w:drawing>
      </w:r>
    </w:p>
    <w:p w14:paraId="06ED3C4E" w14:textId="0191D67B" w:rsidR="001F7046" w:rsidRPr="001F7046" w:rsidRDefault="001F7046" w:rsidP="00CB30D7">
      <w:pPr>
        <w:pStyle w:val="Caption"/>
        <w:spacing w:line="360" w:lineRule="auto"/>
        <w:rPr>
          <w:lang w:val="en-US"/>
        </w:rPr>
      </w:pPr>
      <w:bookmarkStart w:id="111" w:name="_Ref98153779"/>
      <w:r w:rsidRPr="001F7046">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22</w:t>
      </w:r>
      <w:r w:rsidR="005B1E99">
        <w:rPr>
          <w:lang w:val="en-US"/>
        </w:rPr>
        <w:fldChar w:fldCharType="end"/>
      </w:r>
      <w:bookmarkEnd w:id="111"/>
      <w:r w:rsidRPr="001F7046">
        <w:rPr>
          <w:lang w:val="en-US"/>
        </w:rPr>
        <w:t>. Typical cell survival c</w:t>
      </w:r>
      <w:r>
        <w:rPr>
          <w:lang w:val="en-US"/>
        </w:rPr>
        <w:t xml:space="preserve">urve with </w:t>
      </w:r>
      <w:r w:rsidR="003B50F2">
        <w:rPr>
          <w:lang w:val="en-US"/>
        </w:rPr>
        <w:t xml:space="preserve">low and high LET (see </w:t>
      </w:r>
      <w:r w:rsidR="00792CFB">
        <w:rPr>
          <w:lang w:val="en-US"/>
        </w:rPr>
        <w:fldChar w:fldCharType="begin"/>
      </w:r>
      <w:r w:rsidR="00792CFB">
        <w:rPr>
          <w:lang w:val="en-US"/>
        </w:rPr>
        <w:instrText xml:space="preserve"> REF _Ref94701047 \r \h </w:instrText>
      </w:r>
      <w:r w:rsidR="00CB30D7">
        <w:rPr>
          <w:lang w:val="en-US"/>
        </w:rPr>
        <w:instrText xml:space="preserve"> \* MERGEFORMAT </w:instrText>
      </w:r>
      <w:r w:rsidR="00792CFB">
        <w:rPr>
          <w:lang w:val="en-US"/>
        </w:rPr>
      </w:r>
      <w:r w:rsidR="00792CFB">
        <w:rPr>
          <w:lang w:val="en-US"/>
        </w:rPr>
        <w:fldChar w:fldCharType="separate"/>
      </w:r>
      <w:r w:rsidR="000E19EF">
        <w:rPr>
          <w:lang w:val="en-US"/>
        </w:rPr>
        <w:t>1.1.2</w:t>
      </w:r>
      <w:r w:rsidR="00792CFB">
        <w:rPr>
          <w:lang w:val="en-US"/>
        </w:rPr>
        <w:fldChar w:fldCharType="end"/>
      </w:r>
      <w:r w:rsidR="003B50F2">
        <w:rPr>
          <w:lang w:val="en-US"/>
        </w:rPr>
        <w:t>)</w:t>
      </w:r>
      <w:r w:rsidR="009E5981">
        <w:rPr>
          <w:lang w:val="en-US"/>
        </w:rPr>
        <w:t xml:space="preserve"> which is typically expressed in the natural log of survival</w:t>
      </w:r>
      <w:r w:rsidR="007F5604">
        <w:rPr>
          <w:lang w:val="en-US"/>
        </w:rPr>
        <w:t xml:space="preserve"> </w:t>
      </w:r>
      <w:r w:rsidR="007F5604">
        <w:rPr>
          <w:lang w:val="en-US"/>
        </w:rPr>
        <w:fldChar w:fldCharType="begin"/>
      </w:r>
      <w:r w:rsidR="003F507D">
        <w:rPr>
          <w:lang w:val="en-US"/>
        </w:rPr>
        <w:instrText xml:space="preserve"> ADDIN ZOTERO_ITEM CSL_CITATION {"citationID":"PJySlSsE","properties":{"formattedCitation":"(Giridhar &amp; Rath, 2020)","plainCitation":"(Giridhar &amp; Rath, 2020)","noteIndex":0},"citationItems":[{"id":206,"uris":["http://zotero.org/users/9228513/items/YRGF3M6K"],"itemData":{"id":206,"type":"chapter","abstract":"Understanding cell cycles is very important in knowing radiobiology behind radiosensitivity and cell death. Cell death for non-proliferating cells is defined as the loss of specific function and for proliferating cells it is defined as the loss of reproductive integrity. This chapter will describe the basic cell survival curve and the relevant mathematical models to explain the cell survival curve (photons) at both conventional and high dose per fractions.","container-title":"Practical Radiation Oncology","event-place":"Singapore","ISBN":"9789811500732","language":"en","note":"DOI: 10.1007/978-981-15-0073-2_27","page":"171-175","publisher":"Springer","publisher-place":"Singapore","source":"Springer Link","title":"Clinical Significance of Cell Survival Curves","URL":"https://doi.org/10.1007/978-981-15-0073-2_27","author":[{"family":"Giridhar","given":"Prashanth"},{"family":"Rath","given":"Goura K."}],"editor":[{"family":"Mallick","given":"Supriya"},{"family":"Rath","given":"Goura K."},{"family":"Benson","given":"Rony"}],"accessed":{"date-parts":[["2022",3,14]]},"issued":{"date-parts":[["2020"]]}}}],"schema":"https://github.com/citation-style-language/schema/raw/master/csl-citation.json"} </w:instrText>
      </w:r>
      <w:r w:rsidR="007F5604">
        <w:rPr>
          <w:lang w:val="en-US"/>
        </w:rPr>
        <w:fldChar w:fldCharType="separate"/>
      </w:r>
      <w:r w:rsidR="007F5604" w:rsidRPr="00F637EC">
        <w:rPr>
          <w:rFonts w:cs="Times New Roman"/>
          <w:lang w:val="en-US"/>
        </w:rPr>
        <w:t>(</w:t>
      </w:r>
      <w:proofErr w:type="spellStart"/>
      <w:r w:rsidR="007F5604" w:rsidRPr="00F637EC">
        <w:rPr>
          <w:rFonts w:cs="Times New Roman"/>
          <w:lang w:val="en-US"/>
        </w:rPr>
        <w:t>Giridhar</w:t>
      </w:r>
      <w:proofErr w:type="spellEnd"/>
      <w:r w:rsidR="007F5604" w:rsidRPr="00F637EC">
        <w:rPr>
          <w:rFonts w:cs="Times New Roman"/>
          <w:lang w:val="en-US"/>
        </w:rPr>
        <w:t xml:space="preserve"> &amp; Rath, 2020)</w:t>
      </w:r>
      <w:r w:rsidR="007F5604">
        <w:rPr>
          <w:lang w:val="en-US"/>
        </w:rPr>
        <w:fldChar w:fldCharType="end"/>
      </w:r>
      <w:r w:rsidR="009E5981">
        <w:rPr>
          <w:lang w:val="en-US"/>
        </w:rPr>
        <w:t>.</w:t>
      </w:r>
    </w:p>
    <w:p w14:paraId="6CC5A81A" w14:textId="7EBCDFEE" w:rsidR="00800BC0" w:rsidRPr="00800BC0" w:rsidRDefault="00632595" w:rsidP="00CB30D7">
      <w:pPr>
        <w:spacing w:line="360" w:lineRule="auto"/>
        <w:rPr>
          <w:lang w:val="en-US"/>
        </w:rPr>
      </w:pPr>
      <w:r>
        <w:rPr>
          <w:lang w:val="en-US"/>
        </w:rPr>
        <w:t xml:space="preserve"> </w:t>
      </w:r>
      <w:r w:rsidR="00FF14F4">
        <w:rPr>
          <w:lang w:val="en-US"/>
        </w:rPr>
        <w:t xml:space="preserve"> </w:t>
      </w:r>
      <w:r w:rsidR="00605FBC">
        <w:rPr>
          <w:lang w:val="en-US"/>
        </w:rPr>
        <w:t xml:space="preserve"> </w:t>
      </w:r>
    </w:p>
    <w:p w14:paraId="0B9261EC" w14:textId="430174A4" w:rsidR="00260592" w:rsidRDefault="00260592" w:rsidP="00CB30D7">
      <w:pPr>
        <w:pStyle w:val="Heading3"/>
        <w:spacing w:line="360" w:lineRule="auto"/>
        <w:rPr>
          <w:lang w:val="en-US"/>
        </w:rPr>
      </w:pPr>
      <w:bookmarkStart w:id="112" w:name="_Ref98154118"/>
      <w:bookmarkStart w:id="113" w:name="_Toc103247150"/>
      <w:r>
        <w:rPr>
          <w:lang w:val="en-US"/>
        </w:rPr>
        <w:t>LQ-model</w:t>
      </w:r>
      <w:bookmarkEnd w:id="112"/>
      <w:bookmarkEnd w:id="113"/>
    </w:p>
    <w:p w14:paraId="40C56661" w14:textId="502AA633" w:rsidR="005A1D66" w:rsidRPr="005A1D66" w:rsidRDefault="005A1D66" w:rsidP="005A1D66">
      <w:pPr>
        <w:rPr>
          <w:lang w:val="en-US"/>
        </w:rPr>
      </w:pPr>
      <w:r>
        <w:rPr>
          <w:lang w:val="en-US"/>
        </w:rPr>
        <w:t xml:space="preserve">This section is </w:t>
      </w:r>
      <w:r w:rsidR="005A27FC">
        <w:rPr>
          <w:lang w:val="en-US"/>
        </w:rPr>
        <w:t xml:space="preserve">based on </w:t>
      </w:r>
      <w:r w:rsidR="005A27FC">
        <w:rPr>
          <w:rFonts w:eastAsiaTheme="minorEastAsia"/>
          <w:lang w:val="en-US"/>
        </w:rPr>
        <w:fldChar w:fldCharType="begin"/>
      </w:r>
      <w:r w:rsidR="004850B3">
        <w:rPr>
          <w:rFonts w:eastAsiaTheme="minorEastAsia"/>
          <w:lang w:val="en-US"/>
        </w:rPr>
        <w:instrText xml:space="preserve"> ADDIN ZOTERO_ITEM CSL_CITATION {"citationID":"sU2KP4Ou","properties":{"formattedCitation":"(Chadwick &amp; Leenhouts, 1973)","plainCitation":"(Chadwick &amp; Leenhouts, 1973)","dontUpdate":true,"noteIndex":0},"citationItems":[{"id":209,"uris":["http://zotero.org/users/9228513/items/FHRT693P"],"itemData":{"id":209,"type":"article-journal","abstract":"A. theory is presented t o explain the effect of radiation on cell survival. The theory is based on the assumption that a double strand break in the DXA helix is the critical damage. The theory is derived from the radiation induced molecular bondbreaks in the DNA strands and parameters are included to take account of variousrepair processes which may occur between theradiationeventandthe biological result. Implications of the theory with respect to RBE, the oxygen effect and radiological protection are mentioned and a fit of the theoreticallyderived expression to experimental data for 250 kV, X-rays and15 MeV neutrons is presented. An appendixcontains data which show that the enzymaticrepair of single strand breaks in DNA is in accordance with thetheoretical analysis of protracted irradiations and that a coherent analysis of the variation of radiation sensitivity in the cell cycle is in strong supportof the primary assumption that a double strand break in the DNA helix is the critical damage leading t o cell reproductive death.","container-title":"Physics in Medicine and Biology","DOI":"10.1088/0031-9155/18/1/007","ISSN":"00319155","issue":"1","journalAbbreviation":"Phys. Med. Biol.","language":"en","page":"78-87","source":"DOI.org (Crossref)","title":"A molecular theory of cell survival","volume":"18","author":[{"family":"Chadwick","given":"K H"},{"family":"Leenhouts","given":"H P"}],"issued":{"date-parts":[["1973",1,1]]}}}],"schema":"https://github.com/citation-style-language/schema/raw/master/csl-citation.json"} </w:instrText>
      </w:r>
      <w:r w:rsidR="005A27FC">
        <w:rPr>
          <w:rFonts w:eastAsiaTheme="minorEastAsia"/>
          <w:lang w:val="en-US"/>
        </w:rPr>
        <w:fldChar w:fldCharType="separate"/>
      </w:r>
      <w:r w:rsidR="005A27FC" w:rsidRPr="008A42BE">
        <w:rPr>
          <w:rFonts w:cs="Times New Roman"/>
          <w:lang w:val="en-US"/>
        </w:rPr>
        <w:t>Chadwick &amp; Leenhouts</w:t>
      </w:r>
      <w:r w:rsidR="005A27FC">
        <w:rPr>
          <w:rFonts w:cs="Times New Roman"/>
          <w:lang w:val="en-US"/>
        </w:rPr>
        <w:t xml:space="preserve">: </w:t>
      </w:r>
      <w:r w:rsidR="005A27FC" w:rsidRPr="00F34775">
        <w:rPr>
          <w:lang w:val="en-US"/>
        </w:rPr>
        <w:t>A molecular theory of cell survival</w:t>
      </w:r>
      <w:r w:rsidR="005A27FC">
        <w:rPr>
          <w:rFonts w:eastAsiaTheme="minorEastAsia"/>
          <w:lang w:val="en-US"/>
        </w:rPr>
        <w:fldChar w:fldCharType="end"/>
      </w:r>
    </w:p>
    <w:p w14:paraId="44F9C949" w14:textId="02DD33DD" w:rsidR="004B48B5" w:rsidRDefault="00F06330" w:rsidP="00CB30D7">
      <w:pPr>
        <w:spacing w:line="360" w:lineRule="auto"/>
        <w:rPr>
          <w:lang w:val="en-US"/>
        </w:rPr>
      </w:pPr>
      <w:r>
        <w:rPr>
          <w:lang w:val="en-US"/>
        </w:rPr>
        <w:t xml:space="preserve">The LQ-model </w:t>
      </w:r>
      <w:r w:rsidR="00A630C6">
        <w:rPr>
          <w:lang w:val="en-US"/>
        </w:rPr>
        <w:t>tries</w:t>
      </w:r>
      <w:r w:rsidR="00BB63F3">
        <w:rPr>
          <w:lang w:val="en-US"/>
        </w:rPr>
        <w:t xml:space="preserve"> to</w:t>
      </w:r>
      <w:r w:rsidR="00A630C6">
        <w:rPr>
          <w:lang w:val="en-US"/>
        </w:rPr>
        <w:t xml:space="preserve"> explain the shape of the cell survival curve as a function of increasing dose</w:t>
      </w:r>
      <w:r w:rsidR="0076527B">
        <w:rPr>
          <w:lang w:val="en-US"/>
        </w:rPr>
        <w:t>. From</w:t>
      </w:r>
      <w:r w:rsidR="00345765">
        <w:rPr>
          <w:lang w:val="en-US"/>
        </w:rPr>
        <w:t xml:space="preserve"> </w:t>
      </w:r>
      <w:r w:rsidR="00345765">
        <w:rPr>
          <w:lang w:val="en-US"/>
        </w:rPr>
        <w:fldChar w:fldCharType="begin"/>
      </w:r>
      <w:r w:rsidR="00345765">
        <w:rPr>
          <w:lang w:val="en-US"/>
        </w:rPr>
        <w:instrText xml:space="preserve"> REF _Ref98153779 \h </w:instrText>
      </w:r>
      <w:r w:rsidR="00CB30D7">
        <w:rPr>
          <w:lang w:val="en-US"/>
        </w:rPr>
        <w:instrText xml:space="preserve"> \* MERGEFORMAT </w:instrText>
      </w:r>
      <w:r w:rsidR="00345765">
        <w:rPr>
          <w:lang w:val="en-US"/>
        </w:rPr>
      </w:r>
      <w:r w:rsidR="00345765">
        <w:rPr>
          <w:lang w:val="en-US"/>
        </w:rPr>
        <w:fldChar w:fldCharType="separate"/>
      </w:r>
      <w:r w:rsidR="000E19EF" w:rsidRPr="001F7046">
        <w:rPr>
          <w:lang w:val="en-US"/>
        </w:rPr>
        <w:t xml:space="preserve">Figure </w:t>
      </w:r>
      <w:r w:rsidR="000E19EF">
        <w:rPr>
          <w:noProof/>
          <w:lang w:val="en-US"/>
        </w:rPr>
        <w:t>1</w:t>
      </w:r>
      <w:r w:rsidR="000E19EF">
        <w:rPr>
          <w:noProof/>
          <w:lang w:val="en-US"/>
        </w:rPr>
        <w:noBreakHyphen/>
        <w:t>22</w:t>
      </w:r>
      <w:r w:rsidR="00345765">
        <w:rPr>
          <w:lang w:val="en-US"/>
        </w:rPr>
        <w:fldChar w:fldCharType="end"/>
      </w:r>
      <w:r w:rsidR="0076527B">
        <w:rPr>
          <w:lang w:val="en-US"/>
        </w:rPr>
        <w:t xml:space="preserve"> we see that </w:t>
      </w:r>
      <w:r w:rsidR="004D7E3E">
        <w:rPr>
          <w:lang w:val="en-US"/>
        </w:rPr>
        <w:t xml:space="preserve">the survival curve becomes </w:t>
      </w:r>
      <w:r w:rsidR="00C84EDF">
        <w:rPr>
          <w:lang w:val="en-US"/>
        </w:rPr>
        <w:t>less</w:t>
      </w:r>
      <w:r w:rsidR="004D7E3E">
        <w:rPr>
          <w:lang w:val="en-US"/>
        </w:rPr>
        <w:t xml:space="preserve"> linear as </w:t>
      </w:r>
      <w:r w:rsidR="00A432C1">
        <w:rPr>
          <w:lang w:val="en-US"/>
        </w:rPr>
        <w:t>LET</w:t>
      </w:r>
      <w:r w:rsidR="00D779CF">
        <w:rPr>
          <w:lang w:val="en-US"/>
        </w:rPr>
        <w:t xml:space="preserve"> (see </w:t>
      </w:r>
      <w:r w:rsidR="00D779CF">
        <w:rPr>
          <w:lang w:val="en-US"/>
        </w:rPr>
        <w:fldChar w:fldCharType="begin"/>
      </w:r>
      <w:r w:rsidR="00D779CF">
        <w:rPr>
          <w:lang w:val="en-US"/>
        </w:rPr>
        <w:instrText xml:space="preserve"> REF _Ref94701047 \r \h </w:instrText>
      </w:r>
      <w:r w:rsidR="00CB30D7">
        <w:rPr>
          <w:lang w:val="en-US"/>
        </w:rPr>
        <w:instrText xml:space="preserve"> \* MERGEFORMAT </w:instrText>
      </w:r>
      <w:r w:rsidR="00D779CF">
        <w:rPr>
          <w:lang w:val="en-US"/>
        </w:rPr>
      </w:r>
      <w:r w:rsidR="00D779CF">
        <w:rPr>
          <w:lang w:val="en-US"/>
        </w:rPr>
        <w:fldChar w:fldCharType="separate"/>
      </w:r>
      <w:r w:rsidR="000E19EF">
        <w:rPr>
          <w:lang w:val="en-US"/>
        </w:rPr>
        <w:t>1.1.2</w:t>
      </w:r>
      <w:r w:rsidR="00D779CF">
        <w:rPr>
          <w:lang w:val="en-US"/>
        </w:rPr>
        <w:fldChar w:fldCharType="end"/>
      </w:r>
      <w:r w:rsidR="00D779CF">
        <w:rPr>
          <w:lang w:val="en-US"/>
        </w:rPr>
        <w:t>)</w:t>
      </w:r>
      <w:r w:rsidR="00A432C1">
        <w:rPr>
          <w:lang w:val="en-US"/>
        </w:rPr>
        <w:t xml:space="preserve"> </w:t>
      </w:r>
      <w:r w:rsidR="00C84EDF">
        <w:rPr>
          <w:lang w:val="en-US"/>
        </w:rPr>
        <w:t>decreases.</w:t>
      </w:r>
      <w:r w:rsidR="00C65433">
        <w:rPr>
          <w:lang w:val="en-US"/>
        </w:rPr>
        <w:t xml:space="preserve"> </w:t>
      </w:r>
      <w:r w:rsidR="006140CB">
        <w:rPr>
          <w:lang w:val="en-US"/>
        </w:rPr>
        <w:t xml:space="preserve">The increased curvature of the low LET region is known as the </w:t>
      </w:r>
      <w:r w:rsidR="00982F41">
        <w:rPr>
          <w:lang w:val="en-US"/>
        </w:rPr>
        <w:t>“</w:t>
      </w:r>
      <w:r w:rsidR="006140CB">
        <w:rPr>
          <w:lang w:val="en-US"/>
        </w:rPr>
        <w:t>shoulder</w:t>
      </w:r>
      <w:r w:rsidR="00982F41">
        <w:rPr>
          <w:lang w:val="en-US"/>
        </w:rPr>
        <w:t>” of the survival curve.</w:t>
      </w:r>
      <w:r w:rsidR="00D706BB">
        <w:rPr>
          <w:lang w:val="en-US"/>
        </w:rPr>
        <w:t xml:space="preserve"> </w:t>
      </w:r>
      <w:r w:rsidR="00717A28">
        <w:rPr>
          <w:lang w:val="en-US"/>
        </w:rPr>
        <w:t xml:space="preserve">The formula explaining this shape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715972" w14:paraId="3BBB9419" w14:textId="77777777" w:rsidTr="00715972">
        <w:tc>
          <w:tcPr>
            <w:tcW w:w="8815" w:type="dxa"/>
          </w:tcPr>
          <w:p w14:paraId="03C1DCD1" w14:textId="7F0DA638" w:rsidR="00715972" w:rsidRPr="00715972" w:rsidRDefault="00715972" w:rsidP="00CB30D7">
            <w:pPr>
              <w:spacing w:line="360" w:lineRule="auto"/>
              <w:rPr>
                <w:rFonts w:eastAsiaTheme="minorEastAsia"/>
                <w:lang w:val="sv-SE"/>
              </w:rPr>
            </w:pPr>
            <m:oMathPara>
              <m:oMath>
                <m:r>
                  <w:rPr>
                    <w:rFonts w:ascii="Cambria Math" w:eastAsiaTheme="minorEastAsia" w:hAnsi="Cambria Math"/>
                    <w:lang w:val="sv-SE"/>
                  </w:rPr>
                  <m:t xml:space="preserve">S= </m:t>
                </m:r>
                <m:sSup>
                  <m:sSupPr>
                    <m:ctrlPr>
                      <w:rPr>
                        <w:rFonts w:ascii="Cambria Math" w:hAnsi="Cambria Math"/>
                        <w:i/>
                        <w:lang w:val="en-US"/>
                      </w:rPr>
                    </m:ctrlPr>
                  </m:sSupPr>
                  <m:e>
                    <m:r>
                      <w:rPr>
                        <w:rFonts w:ascii="Cambria Math" w:hAnsi="Cambria Math"/>
                        <w:lang w:val="en-US"/>
                      </w:rPr>
                      <m:t>e</m:t>
                    </m:r>
                  </m:e>
                  <m:sup>
                    <m:r>
                      <w:rPr>
                        <w:rFonts w:ascii="Cambria Math" w:hAnsi="Cambria Math"/>
                        <w:lang w:val="sv-SE"/>
                      </w:rPr>
                      <m:t>-(</m:t>
                    </m:r>
                    <m:r>
                      <w:rPr>
                        <w:rFonts w:ascii="Cambria Math" w:hAnsi="Cambria Math"/>
                        <w:lang w:val="en-US"/>
                      </w:rPr>
                      <m:t>αD</m:t>
                    </m:r>
                    <m:r>
                      <w:rPr>
                        <w:rFonts w:ascii="Cambria Math" w:hAnsi="Cambria Math"/>
                        <w:lang w:val="sv-SE"/>
                      </w:rPr>
                      <m:t>+</m:t>
                    </m:r>
                    <m:r>
                      <w:rPr>
                        <w:rFonts w:ascii="Cambria Math" w:hAnsi="Cambria Math"/>
                        <w:lang w:val="en-US"/>
                      </w:rPr>
                      <m:t>β</m:t>
                    </m:r>
                    <m:sSup>
                      <m:sSupPr>
                        <m:ctrlPr>
                          <w:rPr>
                            <w:rFonts w:ascii="Cambria Math" w:hAnsi="Cambria Math"/>
                            <w:i/>
                            <w:lang w:val="en-US"/>
                          </w:rPr>
                        </m:ctrlPr>
                      </m:sSupPr>
                      <m:e>
                        <m:r>
                          <w:rPr>
                            <w:rFonts w:ascii="Cambria Math" w:hAnsi="Cambria Math"/>
                            <w:lang w:val="en-US"/>
                          </w:rPr>
                          <m:t>D</m:t>
                        </m:r>
                      </m:e>
                      <m:sup>
                        <m:r>
                          <w:rPr>
                            <w:rFonts w:ascii="Cambria Math" w:hAnsi="Cambria Math"/>
                            <w:lang w:val="sv-SE"/>
                          </w:rPr>
                          <m:t>2</m:t>
                        </m:r>
                      </m:sup>
                    </m:sSup>
                    <m:r>
                      <w:rPr>
                        <w:rFonts w:ascii="Cambria Math" w:hAnsi="Cambria Math"/>
                        <w:lang w:val="sv-SE"/>
                      </w:rPr>
                      <m:t>)</m:t>
                    </m:r>
                  </m:sup>
                </m:sSup>
                <m:r>
                  <w:rPr>
                    <w:rFonts w:ascii="Cambria Math" w:eastAsiaTheme="minorEastAsia" w:hAnsi="Cambria Math"/>
                    <w:lang w:val="sv-SE"/>
                  </w:rPr>
                  <m:t>,</m:t>
                </m:r>
              </m:oMath>
            </m:oMathPara>
          </w:p>
        </w:tc>
        <w:bookmarkStart w:id="114" w:name="_Ref98247116"/>
        <w:tc>
          <w:tcPr>
            <w:tcW w:w="535" w:type="dxa"/>
          </w:tcPr>
          <w:p w14:paraId="3F410076" w14:textId="33D2A57B" w:rsidR="00715972" w:rsidRDefault="00715972"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23</w:t>
            </w:r>
            <w:r>
              <w:fldChar w:fldCharType="end"/>
            </w:r>
            <w:bookmarkEnd w:id="114"/>
          </w:p>
        </w:tc>
      </w:tr>
    </w:tbl>
    <w:p w14:paraId="7EE5A2C0" w14:textId="35902CCF" w:rsidR="00996504" w:rsidRDefault="00996504" w:rsidP="00CB30D7">
      <w:pPr>
        <w:spacing w:line="360" w:lineRule="auto"/>
        <w:rPr>
          <w:rFonts w:eastAsiaTheme="minorEastAsia"/>
          <w:lang w:val="en-US"/>
        </w:rPr>
      </w:pPr>
      <w:r>
        <w:rPr>
          <w:rFonts w:eastAsiaTheme="minorEastAsia"/>
          <w:lang w:val="en-US"/>
        </w:rPr>
        <w:t xml:space="preserve">where </w:t>
      </w:r>
      <w:r w:rsidR="003E58B1">
        <w:rPr>
          <w:rFonts w:eastAsiaTheme="minorEastAsia"/>
          <w:lang w:val="en-US"/>
        </w:rPr>
        <w:t>D</w:t>
      </w:r>
      <w:r>
        <w:rPr>
          <w:rFonts w:eastAsiaTheme="minorEastAsia"/>
          <w:lang w:val="en-US"/>
        </w:rPr>
        <w:t xml:space="preserve"> is dose.</w:t>
      </w:r>
      <w:r w:rsidR="004235CA">
        <w:rPr>
          <w:rFonts w:eastAsiaTheme="minorEastAsia"/>
          <w:lang w:val="en-US"/>
        </w:rPr>
        <w:t xml:space="preserve"> </w:t>
      </w:r>
      <m:oMath>
        <m:r>
          <w:rPr>
            <w:rFonts w:ascii="Cambria Math" w:eastAsiaTheme="minorEastAsia" w:hAnsi="Cambria Math"/>
            <w:lang w:val="en-US"/>
          </w:rPr>
          <m:t>α</m:t>
        </m:r>
      </m:oMath>
      <w:r w:rsidR="00302F74">
        <w:rPr>
          <w:rFonts w:eastAsiaTheme="minorEastAsia"/>
          <w:lang w:val="en-US"/>
        </w:rPr>
        <w:t xml:space="preserve"> </w:t>
      </w:r>
      <w:r w:rsidR="00F108CC">
        <w:rPr>
          <w:rFonts w:eastAsiaTheme="minorEastAsia"/>
          <w:lang w:val="en-US"/>
        </w:rPr>
        <w:t xml:space="preserve">and </w:t>
      </w:r>
      <m:oMath>
        <m:r>
          <w:rPr>
            <w:rFonts w:ascii="Cambria Math" w:eastAsiaTheme="minorEastAsia" w:hAnsi="Cambria Math"/>
            <w:lang w:val="en-US"/>
          </w:rPr>
          <m:t>β</m:t>
        </m:r>
      </m:oMath>
      <w:r w:rsidR="00F108CC">
        <w:rPr>
          <w:rFonts w:eastAsiaTheme="minorEastAsia"/>
          <w:lang w:val="en-US"/>
        </w:rPr>
        <w:t xml:space="preserve"> represents radiosensitivity</w:t>
      </w:r>
      <w:r w:rsidR="00482AD0">
        <w:rPr>
          <w:rFonts w:eastAsiaTheme="minorEastAsia"/>
          <w:lang w:val="en-US"/>
        </w:rPr>
        <w:t xml:space="preserve"> of the cell</w:t>
      </w:r>
      <w:r w:rsidR="002A6B3F">
        <w:rPr>
          <w:rFonts w:eastAsiaTheme="minorEastAsia"/>
          <w:lang w:val="en-US"/>
        </w:rPr>
        <w:t xml:space="preserve"> </w:t>
      </w:r>
      <w:r w:rsidR="00482AD0">
        <w:rPr>
          <w:rFonts w:eastAsiaTheme="minorEastAsia"/>
          <w:lang w:val="en-US"/>
        </w:rPr>
        <w:fldChar w:fldCharType="begin"/>
      </w:r>
      <w:r w:rsidR="003F507D">
        <w:rPr>
          <w:rFonts w:eastAsiaTheme="minorEastAsia"/>
          <w:lang w:val="en-US"/>
        </w:rPr>
        <w:instrText xml:space="preserve"> ADDIN ZOTERO_ITEM CSL_CITATION {"citationID":"DbJzEEhA","properties":{"formattedCitation":"(McMahon, 2018)","plainCitation":"(McMahon, 2018)","noteIndex":0},"citationItems":[{"id":211,"uris":["http://zotero.org/users/9228513/items/A49ZSXKS"],"itemData":{"id":211,"type":"article-journal","container-title":"Physics in Medicine &amp; Biology","DOI":"10.1088/1361-6560/aaf26a","ISSN":"1361-6560","issue":"1","journalAbbreviation":"Phys. Med. Biol.","language":"en","page":"01TR01","source":"DOI.org (Crossref)","title":"The linear quadratic model: usage, interpretation and challenges","title-short":"The linear quadratic model","volume":"64","author":[{"family":"McMahon","given":"Stephen Joseph"}],"issued":{"date-parts":[["2018",12,19]]}}}],"schema":"https://github.com/citation-style-language/schema/raw/master/csl-citation.json"} </w:instrText>
      </w:r>
      <w:r w:rsidR="00482AD0">
        <w:rPr>
          <w:rFonts w:eastAsiaTheme="minorEastAsia"/>
          <w:lang w:val="en-US"/>
        </w:rPr>
        <w:fldChar w:fldCharType="separate"/>
      </w:r>
      <w:r w:rsidR="00482AD0" w:rsidRPr="00482AD0">
        <w:rPr>
          <w:rFonts w:cs="Times New Roman"/>
          <w:lang w:val="en-US"/>
        </w:rPr>
        <w:t>(McMahon, 2018)</w:t>
      </w:r>
      <w:r w:rsidR="00482AD0">
        <w:rPr>
          <w:rFonts w:eastAsiaTheme="minorEastAsia"/>
          <w:lang w:val="en-US"/>
        </w:rPr>
        <w:fldChar w:fldCharType="end"/>
      </w:r>
      <w:r w:rsidR="00B252C5">
        <w:rPr>
          <w:rFonts w:eastAsiaTheme="minorEastAsia"/>
          <w:lang w:val="en-US"/>
        </w:rPr>
        <w:t>.</w:t>
      </w:r>
      <w:r w:rsidR="006B7E1C">
        <w:rPr>
          <w:rFonts w:eastAsiaTheme="minorEastAsia"/>
          <w:lang w:val="en-US"/>
        </w:rPr>
        <w:t xml:space="preserve"> </w:t>
      </w:r>
      <w:r w:rsidR="004235CA">
        <w:rPr>
          <w:rFonts w:eastAsiaTheme="minorEastAsia"/>
          <w:lang w:val="en-US"/>
        </w:rPr>
        <w:t xml:space="preserve">The </w:t>
      </w:r>
      <w:r w:rsidR="002A5BE0">
        <w:rPr>
          <w:rFonts w:eastAsiaTheme="minorEastAsia"/>
          <w:lang w:val="en-US"/>
        </w:rPr>
        <w:t xml:space="preserve">model assumes that there is a critical molecule </w:t>
      </w:r>
      <w:r w:rsidR="00A87C86">
        <w:rPr>
          <w:rFonts w:eastAsiaTheme="minorEastAsia"/>
          <w:lang w:val="en-US"/>
        </w:rPr>
        <w:t>crucial for a cell’s ability to divide, and that</w:t>
      </w:r>
      <w:r w:rsidR="00F55535">
        <w:rPr>
          <w:rFonts w:eastAsiaTheme="minorEastAsia"/>
          <w:lang w:val="en-US"/>
        </w:rPr>
        <w:t xml:space="preserve"> this molecule is the DNA</w:t>
      </w:r>
      <w:r w:rsidR="00343A68">
        <w:rPr>
          <w:rFonts w:eastAsiaTheme="minorEastAsia"/>
          <w:lang w:val="en-US"/>
        </w:rPr>
        <w:t xml:space="preserve">. It also assumes </w:t>
      </w:r>
      <w:r w:rsidR="009A0B83">
        <w:rPr>
          <w:rFonts w:eastAsiaTheme="minorEastAsia"/>
          <w:lang w:val="en-US"/>
        </w:rPr>
        <w:t xml:space="preserve">that DSB </w:t>
      </w:r>
      <w:r w:rsidR="00B4641F">
        <w:rPr>
          <w:rFonts w:eastAsiaTheme="minorEastAsia"/>
          <w:lang w:val="en-US"/>
        </w:rPr>
        <w:t>is</w:t>
      </w:r>
      <w:r w:rsidR="00CF7D54">
        <w:rPr>
          <w:rFonts w:eastAsiaTheme="minorEastAsia"/>
          <w:lang w:val="en-US"/>
        </w:rPr>
        <w:t xml:space="preserve"> the critical damage type</w:t>
      </w:r>
      <w:r w:rsidR="007D276C">
        <w:rPr>
          <w:rFonts w:eastAsiaTheme="minorEastAsia"/>
          <w:lang w:val="en-US"/>
        </w:rPr>
        <w:t>, but that</w:t>
      </w:r>
      <w:r w:rsidR="00C424DE">
        <w:rPr>
          <w:rFonts w:eastAsiaTheme="minorEastAsia"/>
          <w:lang w:val="en-US"/>
        </w:rPr>
        <w:t xml:space="preserve"> </w:t>
      </w:r>
      <w:r w:rsidR="004857F0">
        <w:rPr>
          <w:rFonts w:eastAsiaTheme="minorEastAsia"/>
          <w:lang w:val="en-US"/>
        </w:rPr>
        <w:t>the cell</w:t>
      </w:r>
      <w:r w:rsidR="00D51422">
        <w:rPr>
          <w:rFonts w:eastAsiaTheme="minorEastAsia"/>
          <w:lang w:val="en-US"/>
        </w:rPr>
        <w:t xml:space="preserve"> has repair mechanisms that might repair the damage</w:t>
      </w:r>
      <w:r w:rsidR="004857F0">
        <w:rPr>
          <w:rFonts w:eastAsiaTheme="minorEastAsia"/>
          <w:lang w:val="en-US"/>
        </w:rPr>
        <w:t>.</w:t>
      </w:r>
      <w:r w:rsidR="008A42BE">
        <w:rPr>
          <w:rFonts w:eastAsiaTheme="minorEastAsia"/>
          <w:lang w:val="en-US"/>
        </w:rPr>
        <w:t xml:space="preserve"> </w:t>
      </w:r>
      <w:r w:rsidR="00A60421">
        <w:rPr>
          <w:rFonts w:eastAsiaTheme="minorEastAsia"/>
          <w:lang w:val="en-US"/>
        </w:rPr>
        <w:t>It accounts for two different DSB events</w:t>
      </w:r>
      <w:r w:rsidR="000C65E2">
        <w:rPr>
          <w:rFonts w:eastAsiaTheme="minorEastAsia"/>
          <w:lang w:val="en-US"/>
        </w:rPr>
        <w:t xml:space="preserve"> (breakage of chemical bonds in the DNA molecule)</w:t>
      </w:r>
      <w:r w:rsidR="00A60421">
        <w:rPr>
          <w:rFonts w:eastAsiaTheme="minorEastAsia"/>
          <w:lang w:val="en-US"/>
        </w:rPr>
        <w:t xml:space="preserve">. </w:t>
      </w:r>
    </w:p>
    <w:p w14:paraId="0EF69B14" w14:textId="319C7419" w:rsidR="00A0640E" w:rsidRDefault="00744CDD" w:rsidP="00CB30D7">
      <w:pPr>
        <w:pStyle w:val="ListParagraph"/>
        <w:numPr>
          <w:ilvl w:val="0"/>
          <w:numId w:val="8"/>
        </w:numPr>
        <w:spacing w:line="360" w:lineRule="auto"/>
        <w:rPr>
          <w:rFonts w:eastAsiaTheme="minorEastAsia"/>
          <w:lang w:val="en-US"/>
        </w:rPr>
      </w:pPr>
      <w:r>
        <w:rPr>
          <w:rFonts w:eastAsiaTheme="minorEastAsia"/>
          <w:lang w:val="en-US"/>
        </w:rPr>
        <w:t xml:space="preserve">One </w:t>
      </w:r>
      <w:r w:rsidR="00A0640E">
        <w:rPr>
          <w:rFonts w:eastAsiaTheme="minorEastAsia"/>
          <w:lang w:val="en-US"/>
        </w:rPr>
        <w:t xml:space="preserve">event causing </w:t>
      </w:r>
      <w:r w:rsidR="008A58B5">
        <w:rPr>
          <w:rFonts w:eastAsiaTheme="minorEastAsia"/>
          <w:lang w:val="en-US"/>
        </w:rPr>
        <w:t>one</w:t>
      </w:r>
      <w:r w:rsidR="00A0640E">
        <w:rPr>
          <w:rFonts w:eastAsiaTheme="minorEastAsia"/>
          <w:lang w:val="en-US"/>
        </w:rPr>
        <w:t xml:space="preserve"> DSB</w:t>
      </w:r>
    </w:p>
    <w:p w14:paraId="156AD668" w14:textId="351CF09C" w:rsidR="00A0640E" w:rsidRDefault="00A0640E" w:rsidP="00CB30D7">
      <w:pPr>
        <w:pStyle w:val="ListParagraph"/>
        <w:numPr>
          <w:ilvl w:val="0"/>
          <w:numId w:val="8"/>
        </w:numPr>
        <w:spacing w:line="360" w:lineRule="auto"/>
        <w:rPr>
          <w:rFonts w:eastAsiaTheme="minorEastAsia"/>
          <w:lang w:val="en-US"/>
        </w:rPr>
      </w:pPr>
      <w:r>
        <w:rPr>
          <w:rFonts w:eastAsiaTheme="minorEastAsia"/>
          <w:lang w:val="en-US"/>
        </w:rPr>
        <w:t>Two SSB</w:t>
      </w:r>
      <w:r w:rsidR="00727CA8">
        <w:rPr>
          <w:rFonts w:eastAsiaTheme="minorEastAsia"/>
          <w:lang w:val="en-US"/>
        </w:rPr>
        <w:t>’s</w:t>
      </w:r>
      <w:r>
        <w:rPr>
          <w:rFonts w:eastAsiaTheme="minorEastAsia"/>
          <w:lang w:val="en-US"/>
        </w:rPr>
        <w:t xml:space="preserve"> close enough in time and space to create </w:t>
      </w:r>
      <w:r w:rsidR="00BE00CE">
        <w:rPr>
          <w:rFonts w:eastAsiaTheme="minorEastAsia"/>
          <w:lang w:val="en-US"/>
        </w:rPr>
        <w:t>one</w:t>
      </w:r>
      <w:r>
        <w:rPr>
          <w:rFonts w:eastAsiaTheme="minorEastAsia"/>
          <w:lang w:val="en-US"/>
        </w:rPr>
        <w:t xml:space="preserve"> DSB</w:t>
      </w:r>
    </w:p>
    <w:p w14:paraId="15547FC8" w14:textId="2E27E6C0" w:rsidR="00A0640E" w:rsidRDefault="004560AD" w:rsidP="00CB30D7">
      <w:pPr>
        <w:spacing w:line="360" w:lineRule="auto"/>
        <w:rPr>
          <w:rFonts w:eastAsiaTheme="minorEastAsia"/>
          <w:lang w:val="en-US"/>
        </w:rPr>
      </w:pPr>
      <m:oMath>
        <m:r>
          <w:rPr>
            <w:rFonts w:ascii="Cambria Math" w:eastAsiaTheme="minorEastAsia" w:hAnsi="Cambria Math"/>
            <w:lang w:val="en-US"/>
          </w:rPr>
          <w:lastRenderedPageBreak/>
          <m:t>α</m:t>
        </m:r>
      </m:oMath>
      <w:r>
        <w:rPr>
          <w:rFonts w:eastAsiaTheme="minorEastAsia"/>
          <w:lang w:val="en-US"/>
        </w:rPr>
        <w:t xml:space="preserve"> </w:t>
      </w:r>
      <w:r w:rsidR="00FA3D8E">
        <w:rPr>
          <w:rFonts w:eastAsiaTheme="minorEastAsia"/>
          <w:lang w:val="en-US"/>
        </w:rPr>
        <w:t xml:space="preserve">represents </w:t>
      </w:r>
      <w:r w:rsidR="00921866">
        <w:rPr>
          <w:rFonts w:eastAsiaTheme="minorEastAsia"/>
          <w:lang w:val="en-US"/>
        </w:rPr>
        <w:t>mode</w:t>
      </w:r>
      <w:r w:rsidR="00FA3D8E">
        <w:rPr>
          <w:rFonts w:eastAsiaTheme="minorEastAsia"/>
          <w:lang w:val="en-US"/>
        </w:rPr>
        <w:t xml:space="preserve"> 1, and </w:t>
      </w:r>
      <m:oMath>
        <m:r>
          <w:rPr>
            <w:rFonts w:ascii="Cambria Math" w:eastAsiaTheme="minorEastAsia" w:hAnsi="Cambria Math"/>
            <w:lang w:val="en-US"/>
          </w:rPr>
          <m:t>β</m:t>
        </m:r>
      </m:oMath>
      <w:r w:rsidR="00FA3D8E">
        <w:rPr>
          <w:rFonts w:eastAsiaTheme="minorEastAsia"/>
          <w:lang w:val="en-US"/>
        </w:rPr>
        <w:t xml:space="preserve"> represents </w:t>
      </w:r>
      <w:r w:rsidR="00921866">
        <w:rPr>
          <w:rFonts w:eastAsiaTheme="minorEastAsia"/>
          <w:lang w:val="en-US"/>
        </w:rPr>
        <w:t>mode</w:t>
      </w:r>
      <w:r w:rsidR="00FA3D8E">
        <w:rPr>
          <w:rFonts w:eastAsiaTheme="minorEastAsia"/>
          <w:lang w:val="en-US"/>
        </w:rPr>
        <w:t xml:space="preserve"> 2. </w:t>
      </w:r>
      <w:r w:rsidR="00143653">
        <w:rPr>
          <w:rFonts w:eastAsiaTheme="minorEastAsia"/>
          <w:lang w:val="en-US"/>
        </w:rPr>
        <w:t xml:space="preserve">In </w:t>
      </w:r>
      <m:oMath>
        <m:r>
          <w:rPr>
            <w:rFonts w:ascii="Cambria Math" w:eastAsiaTheme="minorEastAsia" w:hAnsi="Cambria Math"/>
            <w:lang w:val="en-US"/>
          </w:rPr>
          <m:t>α</m:t>
        </m:r>
      </m:oMath>
      <w:r w:rsidR="00143653">
        <w:rPr>
          <w:rFonts w:eastAsiaTheme="minorEastAsia"/>
          <w:lang w:val="en-US"/>
        </w:rPr>
        <w:t xml:space="preserve"> and </w:t>
      </w:r>
      <m:oMath>
        <m:r>
          <w:rPr>
            <w:rFonts w:ascii="Cambria Math" w:eastAsiaTheme="minorEastAsia" w:hAnsi="Cambria Math"/>
            <w:lang w:val="en-US"/>
          </w:rPr>
          <m:t>β</m:t>
        </m:r>
      </m:oMath>
      <w:r w:rsidR="00143653">
        <w:rPr>
          <w:rFonts w:eastAsiaTheme="minorEastAsia"/>
          <w:lang w:val="en-US"/>
        </w:rPr>
        <w:t xml:space="preserve"> we have the probability </w:t>
      </w:r>
      <w:r w:rsidR="00FA2BAF">
        <w:rPr>
          <w:rFonts w:eastAsiaTheme="minorEastAsia"/>
          <w:lang w:val="en-US"/>
        </w:rPr>
        <w:t>the</w:t>
      </w:r>
      <w:r w:rsidR="00FE10C3">
        <w:rPr>
          <w:rFonts w:eastAsiaTheme="minorEastAsia"/>
          <w:lang w:val="en-US"/>
        </w:rPr>
        <w:t xml:space="preserve"> </w:t>
      </w:r>
      <w:r w:rsidR="000E7EDD">
        <w:rPr>
          <w:rFonts w:eastAsiaTheme="minorEastAsia"/>
          <w:lang w:val="en-US"/>
        </w:rPr>
        <w:t>chemical</w:t>
      </w:r>
      <w:r w:rsidR="00811A2B">
        <w:rPr>
          <w:rFonts w:eastAsiaTheme="minorEastAsia"/>
          <w:lang w:val="en-US"/>
        </w:rPr>
        <w:t xml:space="preserve"> </w:t>
      </w:r>
      <w:r w:rsidR="000E7EDD">
        <w:rPr>
          <w:rFonts w:eastAsiaTheme="minorEastAsia"/>
          <w:lang w:val="en-US"/>
        </w:rPr>
        <w:t>bond</w:t>
      </w:r>
      <w:r w:rsidR="00811A2B">
        <w:rPr>
          <w:rFonts w:eastAsiaTheme="minorEastAsia"/>
          <w:lang w:val="en-US"/>
        </w:rPr>
        <w:t>s</w:t>
      </w:r>
      <w:r w:rsidR="00090CC1">
        <w:rPr>
          <w:rFonts w:eastAsiaTheme="minorEastAsia"/>
          <w:lang w:val="en-US"/>
        </w:rPr>
        <w:t>,</w:t>
      </w:r>
      <w:r w:rsidR="00811A2B">
        <w:rPr>
          <w:rFonts w:eastAsiaTheme="minorEastAsia"/>
          <w:lang w:val="en-US"/>
        </w:rPr>
        <w:t xml:space="preserve"> that received dose </w:t>
      </w:r>
      <w:r w:rsidR="00A50450">
        <w:rPr>
          <w:rFonts w:eastAsiaTheme="minorEastAsia"/>
          <w:lang w:val="en-US"/>
        </w:rPr>
        <w:t>D</w:t>
      </w:r>
      <w:r w:rsidR="00AF2B83">
        <w:rPr>
          <w:rFonts w:eastAsiaTheme="minorEastAsia"/>
          <w:lang w:val="en-US"/>
        </w:rPr>
        <w:t>,</w:t>
      </w:r>
      <w:r w:rsidR="00BE3CEA">
        <w:rPr>
          <w:rFonts w:eastAsiaTheme="minorEastAsia"/>
          <w:lang w:val="en-US"/>
        </w:rPr>
        <w:t xml:space="preserve"> </w:t>
      </w:r>
      <w:r w:rsidR="00090CC1">
        <w:rPr>
          <w:rFonts w:eastAsiaTheme="minorEastAsia"/>
          <w:lang w:val="en-US"/>
        </w:rPr>
        <w:t>are</w:t>
      </w:r>
      <w:r w:rsidR="00FE10C3">
        <w:rPr>
          <w:rFonts w:eastAsiaTheme="minorEastAsia"/>
          <w:lang w:val="en-US"/>
        </w:rPr>
        <w:t xml:space="preserve"> broken</w:t>
      </w:r>
      <w:r w:rsidR="00BE3CEA">
        <w:rPr>
          <w:rFonts w:eastAsiaTheme="minorEastAsia"/>
          <w:lang w:val="en-US"/>
        </w:rPr>
        <w:t xml:space="preserve">. Represented by </w:t>
      </w:r>
    </w:p>
    <w:p w14:paraId="136ACA91" w14:textId="39C5B543" w:rsidR="000E7EDD" w:rsidRDefault="000E7EDD" w:rsidP="00CB30D7">
      <w:pPr>
        <w:pStyle w:val="ListParagraph"/>
        <w:numPr>
          <w:ilvl w:val="0"/>
          <w:numId w:val="9"/>
        </w:numPr>
        <w:spacing w:line="360" w:lineRule="auto"/>
        <w:rPr>
          <w:rFonts w:eastAsiaTheme="minorEastAsia"/>
          <w:lang w:val="en-US"/>
        </w:rPr>
      </w:pPr>
      <m:oMath>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-kD</m:t>
            </m:r>
            <m:r>
              <m:rPr>
                <m:sty m:val="p"/>
              </m:rPr>
              <w:rPr>
                <w:rFonts w:ascii="Cambria Math" w:eastAsiaTheme="minorEastAsia" w:hAnsi="Cambria Math"/>
                <w:lang w:val="en-US"/>
              </w:rPr>
              <m:t>Δ</m:t>
            </m:r>
          </m:sup>
        </m:sSup>
        <m:r>
          <w:rPr>
            <w:rFonts w:ascii="Cambria Math" w:eastAsiaTheme="minorEastAsia" w:hAnsi="Cambria Math"/>
            <w:lang w:val="en-US"/>
          </w:rPr>
          <m:t xml:space="preserve"> </m:t>
        </m:r>
      </m:oMath>
    </w:p>
    <w:p w14:paraId="6E081282" w14:textId="70C7A746" w:rsidR="00840F0C" w:rsidRPr="00840F0C" w:rsidRDefault="00840F0C" w:rsidP="00CB30D7">
      <w:pPr>
        <w:pStyle w:val="ListParagraph"/>
        <w:numPr>
          <w:ilvl w:val="0"/>
          <w:numId w:val="9"/>
        </w:numPr>
        <w:spacing w:line="360" w:lineRule="auto"/>
        <w:rPr>
          <w:rFonts w:eastAsiaTheme="minorEastAsia"/>
          <w:lang w:val="en-US"/>
        </w:rPr>
      </w:pPr>
      <m:oMath>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-kD(1-</m:t>
            </m:r>
            <m:r>
              <m:rPr>
                <m:sty m:val="p"/>
              </m:rPr>
              <w:rPr>
                <w:rFonts w:ascii="Cambria Math" w:eastAsiaTheme="minorEastAsia" w:hAnsi="Cambria Math"/>
                <w:lang w:val="en-US"/>
              </w:rPr>
              <m:t>Δ)</m:t>
            </m:r>
          </m:sup>
        </m:sSup>
      </m:oMath>
    </w:p>
    <w:p w14:paraId="2EBFA14C" w14:textId="0590DB64" w:rsidR="006E3DD9" w:rsidRDefault="00BD0BE1" w:rsidP="00CB30D7">
      <w:pPr>
        <w:spacing w:line="360" w:lineRule="auto"/>
        <w:rPr>
          <w:rFonts w:eastAsiaTheme="minorEastAsia"/>
          <w:lang w:val="en-US"/>
        </w:rPr>
      </w:pPr>
      <w:r>
        <w:rPr>
          <w:lang w:val="en-US"/>
        </w:rPr>
        <w:t>where k is the probability per</w:t>
      </w:r>
      <w:r w:rsidR="006C24F1">
        <w:rPr>
          <w:lang w:val="en-US"/>
        </w:rPr>
        <w:t xml:space="preserve"> </w:t>
      </w:r>
      <w:r w:rsidR="00811A2B">
        <w:rPr>
          <w:lang w:val="en-US"/>
        </w:rPr>
        <w:t>bond</w:t>
      </w:r>
      <w:r w:rsidR="006C24F1">
        <w:rPr>
          <w:lang w:val="en-US"/>
        </w:rPr>
        <w:t xml:space="preserve"> per</w:t>
      </w:r>
      <w:r>
        <w:rPr>
          <w:lang w:val="en-US"/>
        </w:rPr>
        <w:t xml:space="preserve"> unit dose that the bond is broken</w:t>
      </w:r>
      <w:r w:rsidR="00106711">
        <w:rPr>
          <w:lang w:val="en-US"/>
        </w:rPr>
        <w:t>.</w:t>
      </w:r>
      <w:r w:rsidR="008631F0">
        <w:rPr>
          <w:lang w:val="en-US"/>
        </w:rPr>
        <w:t xml:space="preserve"> </w:t>
      </w:r>
      <m:oMath>
        <m:r>
          <m:rPr>
            <m:sty m:val="p"/>
          </m:rPr>
          <w:rPr>
            <w:rFonts w:ascii="Cambria Math" w:hAnsi="Cambria Math"/>
            <w:lang w:val="en-US"/>
          </w:rPr>
          <m:t>Δ</m:t>
        </m:r>
      </m:oMath>
      <w:r w:rsidR="009C73C0">
        <w:rPr>
          <w:rFonts w:eastAsiaTheme="minorEastAsia"/>
          <w:lang w:val="en-US"/>
        </w:rPr>
        <w:t xml:space="preserve"> is the proportion</w:t>
      </w:r>
      <w:r w:rsidR="00840F0C">
        <w:rPr>
          <w:rFonts w:eastAsiaTheme="minorEastAsia"/>
          <w:lang w:val="en-US"/>
        </w:rPr>
        <w:t xml:space="preserve"> of dose</w:t>
      </w:r>
      <w:r w:rsidR="00106711">
        <w:rPr>
          <w:rFonts w:eastAsiaTheme="minorEastAsia"/>
          <w:lang w:val="en-US"/>
        </w:rPr>
        <w:t xml:space="preserve"> that</w:t>
      </w:r>
      <w:r w:rsidR="00840F0C">
        <w:rPr>
          <w:rFonts w:eastAsiaTheme="minorEastAsia"/>
          <w:lang w:val="en-US"/>
        </w:rPr>
        <w:t xml:space="preserve"> </w:t>
      </w:r>
      <w:r w:rsidR="00994901">
        <w:rPr>
          <w:rFonts w:eastAsiaTheme="minorEastAsia"/>
          <w:lang w:val="en-US"/>
        </w:rPr>
        <w:t>breaks the bonds</w:t>
      </w:r>
      <w:r w:rsidR="00106711">
        <w:rPr>
          <w:rFonts w:eastAsiaTheme="minorEastAsia"/>
          <w:lang w:val="en-US"/>
        </w:rPr>
        <w:t xml:space="preserve"> with</w:t>
      </w:r>
      <w:r w:rsidR="00E60222">
        <w:rPr>
          <w:rFonts w:eastAsiaTheme="minorEastAsia"/>
          <w:lang w:val="en-US"/>
        </w:rPr>
        <w:t xml:space="preserve"> </w:t>
      </w:r>
      <w:r w:rsidR="00921866">
        <w:rPr>
          <w:rFonts w:eastAsiaTheme="minorEastAsia"/>
          <w:lang w:val="en-US"/>
        </w:rPr>
        <w:t>mode</w:t>
      </w:r>
      <w:r w:rsidR="00E60222">
        <w:rPr>
          <w:rFonts w:eastAsiaTheme="minorEastAsia"/>
          <w:lang w:val="en-US"/>
        </w:rPr>
        <w:t xml:space="preserve"> 1, and </w:t>
      </w:r>
      <m:oMath>
        <m:r>
          <w:rPr>
            <w:rFonts w:ascii="Cambria Math" w:eastAsiaTheme="minorEastAsia" w:hAnsi="Cambria Math"/>
            <w:lang w:val="en-US"/>
          </w:rPr>
          <m:t>(1-</m:t>
        </m:r>
        <m:r>
          <m:rPr>
            <m:sty m:val="p"/>
          </m:rPr>
          <w:rPr>
            <w:rFonts w:ascii="Cambria Math" w:eastAsiaTheme="minorEastAsia" w:hAnsi="Cambria Math"/>
            <w:lang w:val="en-US"/>
          </w:rPr>
          <m:t>Δ)</m:t>
        </m:r>
        <m:r>
          <w:rPr>
            <w:rFonts w:ascii="Cambria Math" w:eastAsiaTheme="minorEastAsia" w:hAnsi="Cambria Math"/>
            <w:lang w:val="en-US"/>
          </w:rPr>
          <m:t xml:space="preserve"> </m:t>
        </m:r>
      </m:oMath>
      <w:r w:rsidR="00E60222">
        <w:rPr>
          <w:rFonts w:eastAsiaTheme="minorEastAsia"/>
          <w:lang w:val="en-US"/>
        </w:rPr>
        <w:t xml:space="preserve">is the </w:t>
      </w:r>
      <w:r w:rsidR="00D0628F">
        <w:rPr>
          <w:rFonts w:eastAsiaTheme="minorEastAsia"/>
          <w:lang w:val="en-US"/>
        </w:rPr>
        <w:t xml:space="preserve">proportion of dose for mode </w:t>
      </w:r>
      <w:proofErr w:type="gramStart"/>
      <w:r w:rsidR="00D0628F">
        <w:rPr>
          <w:rFonts w:eastAsiaTheme="minorEastAsia"/>
          <w:lang w:val="en-US"/>
        </w:rPr>
        <w:t>2.</w:t>
      </w:r>
      <w:proofErr w:type="gramEnd"/>
      <w:r w:rsidR="00D0628F">
        <w:rPr>
          <w:rFonts w:eastAsiaTheme="minorEastAsia"/>
          <w:lang w:val="en-US"/>
        </w:rPr>
        <w:t xml:space="preserve"> </w:t>
      </w:r>
      <w:r w:rsidR="00994901">
        <w:rPr>
          <w:rFonts w:eastAsiaTheme="minorEastAsia"/>
          <w:lang w:val="en-US"/>
        </w:rPr>
        <w:t xml:space="preserve"> </w:t>
      </w:r>
      <w:r w:rsidR="007432A6">
        <w:rPr>
          <w:rFonts w:eastAsiaTheme="minorEastAsia"/>
          <w:lang w:val="en-US"/>
        </w:rPr>
        <w:t>Chadwick &amp; Leenhouts showed</w:t>
      </w:r>
      <w:r w:rsidR="006E3DD9">
        <w:rPr>
          <w:rFonts w:eastAsiaTheme="minorEastAsia"/>
          <w:lang w:val="en-US"/>
        </w:rPr>
        <w:t xml:space="preserve"> that the mean number of DSB’s from mode 1 </w:t>
      </w:r>
      <w:r w:rsidR="00D737D2">
        <w:rPr>
          <w:rFonts w:eastAsiaTheme="minorEastAsia"/>
          <w:lang w:val="en-US"/>
        </w:rPr>
        <w:t>was</w:t>
      </w:r>
      <w:r w:rsidR="006E3DD9">
        <w:rPr>
          <w:rFonts w:eastAsiaTheme="minorEastAsia"/>
          <w:lang w:val="en-US"/>
        </w:rPr>
        <w:t xml:space="preserve"> </w:t>
      </w:r>
    </w:p>
    <w:p w14:paraId="10BE1160" w14:textId="714734CF" w:rsidR="00DC515A" w:rsidRPr="00DC515A" w:rsidRDefault="00E91CFF" w:rsidP="00CB30D7">
      <w:pPr>
        <w:spacing w:line="360" w:lineRule="auto"/>
        <w:rPr>
          <w:rFonts w:eastAsiaTheme="minorEastAsia"/>
          <w:lang w:val="en-US"/>
        </w:rPr>
      </w:pPr>
      <m:oMathPara>
        <m:oMath>
          <m:r>
            <w:rPr>
              <w:rFonts w:ascii="Cambria Math" w:eastAsiaTheme="minorEastAsia" w:hAnsi="Cambria Math"/>
              <w:lang w:val="en-US"/>
            </w:rPr>
            <m:t>A</m:t>
          </m:r>
          <m:d>
            <m:dPr>
              <m:begChr m:val="["/>
              <m:endChr m:val="]"/>
              <m:ctrlPr>
                <w:rPr>
                  <w:rFonts w:ascii="Cambria Math" w:eastAsiaTheme="minorEastAsia"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-k</m:t>
                  </m:r>
                  <m:r>
                    <m:rPr>
                      <m:sty m:val="p"/>
                    </m:rPr>
                    <w:rPr>
                      <w:rFonts w:ascii="Cambria Math" w:hAnsi="Cambria Math"/>
                      <w:lang w:val="en-US"/>
                    </w:rPr>
                    <m:t>Δ</m:t>
                  </m:r>
                  <m:r>
                    <w:rPr>
                      <w:rFonts w:ascii="Cambria Math" w:hAnsi="Cambria Math"/>
                      <w:lang w:val="en-US"/>
                    </w:rPr>
                    <m:t>D</m:t>
                  </m:r>
                </m:sup>
              </m:sSup>
            </m:e>
          </m:d>
          <m:r>
            <w:rPr>
              <w:rFonts w:ascii="Cambria Math" w:eastAsiaTheme="minorEastAsia" w:hAnsi="Cambria Math"/>
              <w:lang w:val="en-US"/>
            </w:rPr>
            <m:t xml:space="preserve"> ,</m:t>
          </m:r>
        </m:oMath>
      </m:oMathPara>
    </w:p>
    <w:p w14:paraId="1770EA9C" w14:textId="3A229AE1" w:rsidR="000A54EF" w:rsidRDefault="00DC515A" w:rsidP="00CB30D7">
      <w:pPr>
        <w:spacing w:line="360" w:lineRule="auto"/>
        <w:rPr>
          <w:rFonts w:eastAsiaTheme="minorEastAsia"/>
          <w:lang w:val="en-US"/>
        </w:rPr>
      </w:pPr>
      <w:r>
        <w:rPr>
          <w:rFonts w:eastAsiaTheme="minorEastAsia"/>
          <w:lang w:val="en-US"/>
        </w:rPr>
        <w:t xml:space="preserve">where A is the </w:t>
      </w:r>
      <w:r w:rsidR="00A62EDE">
        <w:rPr>
          <w:rFonts w:eastAsiaTheme="minorEastAsia"/>
          <w:lang w:val="en-US"/>
        </w:rPr>
        <w:t xml:space="preserve">number of bonds on </w:t>
      </w:r>
      <w:r w:rsidR="0015533E">
        <w:rPr>
          <w:rFonts w:eastAsiaTheme="minorEastAsia"/>
          <w:lang w:val="en-US"/>
        </w:rPr>
        <w:t xml:space="preserve">the DNA double helix, where mode 1 </w:t>
      </w:r>
      <w:r w:rsidR="000A362E">
        <w:rPr>
          <w:rFonts w:eastAsiaTheme="minorEastAsia"/>
          <w:lang w:val="en-US"/>
        </w:rPr>
        <w:t>DSB’s occur.</w:t>
      </w:r>
      <w:r w:rsidR="000A54EF">
        <w:rPr>
          <w:rFonts w:eastAsiaTheme="minorEastAsia"/>
          <w:lang w:val="en-US"/>
        </w:rPr>
        <w:br/>
        <w:t xml:space="preserve">A first order Taylor approximation around 0 for </w:t>
      </w:r>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m:t>
            </m:r>
            <m:r>
              <m:rPr>
                <m:sty m:val="p"/>
              </m:rPr>
              <w:rPr>
                <w:rFonts w:ascii="Cambria Math" w:eastAsiaTheme="minorEastAsia" w:hAnsi="Cambria Math"/>
                <w:lang w:val="en-US"/>
              </w:rPr>
              <m:t>Δ</m:t>
            </m:r>
            <m:r>
              <w:rPr>
                <w:rFonts w:ascii="Cambria Math" w:eastAsiaTheme="minorEastAsia" w:hAnsi="Cambria Math"/>
                <w:lang w:val="en-US"/>
              </w:rPr>
              <m:t>D</m:t>
            </m:r>
          </m:sup>
        </m:sSup>
      </m:oMath>
      <w:r w:rsidR="000A54EF">
        <w:rPr>
          <w:rFonts w:eastAsiaTheme="minorEastAsia"/>
          <w:lang w:val="en-US"/>
        </w:rPr>
        <w:t xml:space="preserve"> gives </w:t>
      </w:r>
    </w:p>
    <w:p w14:paraId="7F536DC4" w14:textId="1FAC340A" w:rsidR="00DC515A" w:rsidRDefault="000A54EF" w:rsidP="00CB30D7">
      <w:pPr>
        <w:spacing w:line="360" w:lineRule="auto"/>
        <w:rPr>
          <w:rFonts w:eastAsiaTheme="minorEastAsia"/>
          <w:lang w:val="en-US"/>
        </w:rPr>
      </w:pPr>
      <m:oMathPara>
        <m:oMath>
          <m:r>
            <w:rPr>
              <w:rFonts w:ascii="Cambria Math" w:eastAsiaTheme="minorEastAsia" w:hAnsi="Cambria Math"/>
              <w:lang w:val="en-US"/>
            </w:rPr>
            <m:t>A⋅</m:t>
          </m:r>
          <m:d>
            <m:dPr>
              <m:begChr m:val="["/>
              <m:endChr m:val="]"/>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1-k</m:t>
                  </m:r>
                  <m:r>
                    <m:rPr>
                      <m:sty m:val="p"/>
                    </m:rPr>
                    <w:rPr>
                      <w:rFonts w:ascii="Cambria Math" w:eastAsiaTheme="minorEastAsia" w:hAnsi="Cambria Math"/>
                      <w:lang w:val="en-US"/>
                    </w:rPr>
                    <m:t>Δ</m:t>
                  </m:r>
                  <m:r>
                    <w:rPr>
                      <w:rFonts w:ascii="Cambria Math" w:eastAsiaTheme="minorEastAsia" w:hAnsi="Cambria Math"/>
                      <w:lang w:val="en-US"/>
                    </w:rPr>
                    <m:t>D</m:t>
                  </m:r>
                </m:e>
              </m:d>
            </m:e>
          </m:d>
          <m:r>
            <w:rPr>
              <w:rFonts w:ascii="Cambria Math" w:eastAsiaTheme="minorEastAsia" w:hAnsi="Cambria Math"/>
              <w:lang w:val="en-US"/>
            </w:rPr>
            <m:t>=Ak</m:t>
          </m:r>
          <m:r>
            <m:rPr>
              <m:sty m:val="p"/>
            </m:rPr>
            <w:rPr>
              <w:rFonts w:ascii="Cambria Math" w:eastAsiaTheme="minorEastAsia" w:hAnsi="Cambria Math"/>
              <w:lang w:val="en-US"/>
            </w:rPr>
            <m:t>Δ</m:t>
          </m:r>
          <m:r>
            <w:rPr>
              <w:rFonts w:ascii="Cambria Math" w:eastAsiaTheme="minorEastAsia" w:hAnsi="Cambria Math"/>
              <w:lang w:val="en-US"/>
            </w:rPr>
            <m:t xml:space="preserve">D </m:t>
          </m:r>
        </m:oMath>
      </m:oMathPara>
    </w:p>
    <w:p w14:paraId="38629E26" w14:textId="774A024D" w:rsidR="00914321" w:rsidRDefault="007432A6" w:rsidP="00CB30D7">
      <w:pPr>
        <w:spacing w:line="360" w:lineRule="auto"/>
        <w:rPr>
          <w:rFonts w:eastAsiaTheme="minorEastAsia"/>
          <w:lang w:val="en-US"/>
        </w:rPr>
      </w:pPr>
      <w:r>
        <w:rPr>
          <w:rFonts w:eastAsiaTheme="minorEastAsia"/>
          <w:lang w:val="en-US"/>
        </w:rPr>
        <w:t xml:space="preserve"> </w:t>
      </w:r>
      <w:r w:rsidR="00D737D2">
        <w:rPr>
          <w:rFonts w:eastAsiaTheme="minorEastAsia"/>
          <w:lang w:val="en-US"/>
        </w:rPr>
        <w:t xml:space="preserve">For mode 2 they showed </w:t>
      </w:r>
      <w:r w:rsidR="005659EC">
        <w:rPr>
          <w:rFonts w:eastAsiaTheme="minorEastAsia"/>
          <w:lang w:val="en-US"/>
        </w:rPr>
        <w:t xml:space="preserve">that mean number of </w:t>
      </w:r>
      <w:r w:rsidR="00BE56FD">
        <w:rPr>
          <w:rFonts w:eastAsiaTheme="minorEastAsia"/>
          <w:lang w:val="en-US"/>
        </w:rPr>
        <w:t xml:space="preserve">DSB’s </w:t>
      </w:r>
      <w:r w:rsidR="00D737D2">
        <w:rPr>
          <w:rFonts w:eastAsiaTheme="minorEastAsia"/>
          <w:lang w:val="en-US"/>
        </w:rPr>
        <w:t>was</w:t>
      </w:r>
    </w:p>
    <w:p w14:paraId="34696FC6" w14:textId="491A2DD1" w:rsidR="00BE56FD" w:rsidRPr="0055486B" w:rsidRDefault="006569A9" w:rsidP="00CB30D7">
      <w:pPr>
        <w:spacing w:line="360" w:lineRule="auto"/>
        <w:rPr>
          <w:rFonts w:eastAsiaTheme="minorEastAsia"/>
          <w:lang w:val="en-US"/>
        </w:rPr>
      </w:pPr>
      <m:oMathPara>
        <m:oMath>
          <m:r>
            <w:rPr>
              <w:rFonts w:ascii="Cambria Math" w:hAnsi="Cambria Math"/>
              <w:lang w:val="en-US"/>
            </w:rPr>
            <m:t>B</m:t>
          </m:r>
          <m:sSup>
            <m:sSupPr>
              <m:ctrlPr>
                <w:rPr>
                  <w:rFonts w:ascii="Cambria Math" w:hAnsi="Cambria Math"/>
                  <w:i/>
                  <w:lang w:val="en-US"/>
                </w:rPr>
              </m:ctrlPr>
            </m:sSup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-k</m:t>
                  </m:r>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Δ</m:t>
                      </m:r>
                    </m:e>
                  </m:d>
                  <m:r>
                    <w:rPr>
                      <w:rFonts w:ascii="Cambria Math" w:hAnsi="Cambria Math"/>
                      <w:lang w:val="en-US"/>
                    </w:rPr>
                    <m:t>D</m:t>
                  </m:r>
                </m:sup>
              </m:sSup>
              <m:r>
                <w:rPr>
                  <w:rFonts w:ascii="Cambria Math" w:hAnsi="Cambria Math"/>
                  <w:lang w:val="en-US"/>
                </w:rPr>
                <m:t>]</m:t>
              </m:r>
            </m:e>
            <m:sup>
              <m:r>
                <w:rPr>
                  <w:rFonts w:ascii="Cambria Math" w:hAnsi="Cambria Math"/>
                  <w:lang w:val="en-US"/>
                </w:rPr>
                <m:t>2</m:t>
              </m:r>
            </m:sup>
          </m:sSup>
          <m:r>
            <w:rPr>
              <w:rFonts w:ascii="Cambria Math" w:hAnsi="Cambria Math"/>
              <w:lang w:val="en-US"/>
            </w:rPr>
            <m:t>,</m:t>
          </m:r>
        </m:oMath>
      </m:oMathPara>
    </w:p>
    <w:p w14:paraId="7DFA368E" w14:textId="79795B38" w:rsidR="00A27AF9" w:rsidRDefault="0055486B" w:rsidP="00CB30D7">
      <w:pPr>
        <w:spacing w:line="360" w:lineRule="auto"/>
        <w:rPr>
          <w:rFonts w:eastAsiaTheme="minorEastAsia"/>
          <w:lang w:val="en-US"/>
        </w:rPr>
      </w:pPr>
      <w:r>
        <w:rPr>
          <w:rFonts w:eastAsiaTheme="minorEastAsia"/>
          <w:lang w:val="en-US"/>
        </w:rPr>
        <w:t xml:space="preserve">where </w:t>
      </w:r>
      <w:r w:rsidR="006569A9">
        <w:rPr>
          <w:rFonts w:eastAsiaTheme="minorEastAsia"/>
          <w:lang w:val="en-US"/>
        </w:rPr>
        <w:t>B</w:t>
      </w:r>
      <w:r w:rsidR="00495655">
        <w:rPr>
          <w:rFonts w:eastAsiaTheme="minorEastAsia"/>
          <w:lang w:val="en-US"/>
        </w:rPr>
        <w:t xml:space="preserve"> is</w:t>
      </w:r>
      <w:r w:rsidR="000D2C1E">
        <w:rPr>
          <w:rFonts w:eastAsiaTheme="minorEastAsia"/>
          <w:lang w:val="en-US"/>
        </w:rPr>
        <w:t xml:space="preserve"> </w:t>
      </w:r>
      <w:r w:rsidR="00D01776">
        <w:rPr>
          <w:rFonts w:eastAsiaTheme="minorEastAsia"/>
          <w:lang w:val="en-US"/>
        </w:rPr>
        <w:t>number</w:t>
      </w:r>
      <w:r w:rsidR="000D2C1E">
        <w:rPr>
          <w:rFonts w:eastAsiaTheme="minorEastAsia"/>
          <w:lang w:val="en-US"/>
        </w:rPr>
        <w:t xml:space="preserve"> of </w:t>
      </w:r>
      <w:r w:rsidR="00A938A2">
        <w:rPr>
          <w:rFonts w:eastAsiaTheme="minorEastAsia"/>
          <w:lang w:val="en-US"/>
        </w:rPr>
        <w:t>SSB’s</w:t>
      </w:r>
      <w:r w:rsidR="000D2C1E">
        <w:rPr>
          <w:rFonts w:eastAsiaTheme="minorEastAsia"/>
          <w:lang w:val="en-US"/>
        </w:rPr>
        <w:t xml:space="preserve"> not repaired on both strands</w:t>
      </w:r>
      <w:r w:rsidR="005D2CF2">
        <w:rPr>
          <w:rFonts w:eastAsiaTheme="minorEastAsia"/>
          <w:lang w:val="en-US"/>
        </w:rPr>
        <w:t xml:space="preserve">, that are also close enough in time and space to constitute a DSB. </w:t>
      </w:r>
      <w:r w:rsidR="005F09DE">
        <w:rPr>
          <w:rFonts w:eastAsiaTheme="minorEastAsia"/>
          <w:lang w:val="en-US"/>
        </w:rPr>
        <w:t xml:space="preserve">Doing the same Taylor expansion </w:t>
      </w:r>
      <w:r w:rsidR="00F23716">
        <w:rPr>
          <w:rFonts w:eastAsiaTheme="minorEastAsia"/>
          <w:lang w:val="en-US"/>
        </w:rPr>
        <w:t xml:space="preserve">gives </w:t>
      </w:r>
    </w:p>
    <w:p w14:paraId="4A724471" w14:textId="06FAB591" w:rsidR="006569A9" w:rsidRPr="00F23716" w:rsidRDefault="006569A9" w:rsidP="00CB30D7">
      <w:pPr>
        <w:spacing w:line="360" w:lineRule="auto"/>
        <w:rPr>
          <w:rFonts w:eastAsiaTheme="minorEastAsia"/>
          <w:lang w:val="en-US"/>
        </w:rPr>
      </w:pPr>
      <m:oMathPara>
        <m:oMath>
          <m:r>
            <w:rPr>
              <w:rFonts w:ascii="Cambria Math" w:eastAsiaTheme="minorEastAsia" w:hAnsi="Cambria Math"/>
              <w:lang w:val="en-US"/>
            </w:rPr>
            <m:t>B⋅</m:t>
          </m:r>
          <m:d>
            <m:dPr>
              <m:begChr m:val="["/>
              <m:endChr m:val="]"/>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1-k</m:t>
                      </m:r>
                      <m:d>
                        <m:dPr>
                          <m:ctrlPr>
                            <w:rPr>
                              <w:rFonts w:ascii="Cambria Math" w:eastAsiaTheme="minorEastAsia" w:hAnsi="Cambria Math"/>
                              <w:i/>
                              <w:lang w:val="en-US"/>
                            </w:rPr>
                          </m:ctrlPr>
                        </m:dPr>
                        <m:e>
                          <m:r>
                            <w:rPr>
                              <w:rFonts w:ascii="Cambria Math" w:eastAsiaTheme="minorEastAsia" w:hAnsi="Cambria Math"/>
                              <w:lang w:val="en-US"/>
                            </w:rPr>
                            <m:t>1-</m:t>
                          </m:r>
                          <m:r>
                            <m:rPr>
                              <m:sty m:val="p"/>
                            </m:rPr>
                            <w:rPr>
                              <w:rFonts w:ascii="Cambria Math" w:eastAsiaTheme="minorEastAsia" w:hAnsi="Cambria Math"/>
                              <w:lang w:val="en-US"/>
                            </w:rPr>
                            <m:t>Δ</m:t>
                          </m:r>
                        </m:e>
                      </m:d>
                      <m:r>
                        <w:rPr>
                          <w:rFonts w:ascii="Cambria Math" w:eastAsiaTheme="minorEastAsia" w:hAnsi="Cambria Math"/>
                          <w:lang w:val="en-US"/>
                        </w:rPr>
                        <m:t>D</m:t>
                      </m:r>
                    </m:e>
                  </m:d>
                </m:e>
                <m:sup>
                  <m:r>
                    <w:rPr>
                      <w:rFonts w:ascii="Cambria Math" w:eastAsiaTheme="minorEastAsia" w:hAnsi="Cambria Math"/>
                      <w:lang w:val="en-US"/>
                    </w:rPr>
                    <m:t>2</m:t>
                  </m:r>
                </m:sup>
              </m:sSup>
            </m:e>
          </m:d>
          <m:r>
            <w:rPr>
              <w:rFonts w:ascii="Cambria Math" w:eastAsiaTheme="minorEastAsia" w:hAnsi="Cambria Math"/>
              <w:lang w:val="en-US"/>
            </w:rPr>
            <m:t>=Bk(1-</m:t>
          </m:r>
          <m:r>
            <m:rPr>
              <m:sty m:val="p"/>
            </m:rPr>
            <w:rPr>
              <w:rFonts w:ascii="Cambria Math" w:eastAsiaTheme="minorEastAsia" w:hAnsi="Cambria Math"/>
              <w:lang w:val="en-US"/>
            </w:rPr>
            <m:t>Δ</m:t>
          </m:r>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p w14:paraId="6F177F1C" w14:textId="4F288DE3" w:rsidR="000E3907" w:rsidRDefault="00E009E1" w:rsidP="00CB30D7">
      <w:pPr>
        <w:spacing w:line="360" w:lineRule="auto"/>
        <w:rPr>
          <w:rFonts w:eastAsiaTheme="minorEastAsia"/>
          <w:lang w:val="en-US"/>
        </w:rPr>
      </w:pPr>
      <w:r>
        <w:rPr>
          <w:rFonts w:eastAsiaTheme="minorEastAsia"/>
          <w:lang w:val="en-US"/>
        </w:rPr>
        <w:t xml:space="preserve">Combining the number of DSB’s from each </w:t>
      </w:r>
      <w:r w:rsidR="00405360">
        <w:rPr>
          <w:rFonts w:eastAsiaTheme="minorEastAsia"/>
          <w:lang w:val="en-US"/>
        </w:rPr>
        <w:t>mode</w:t>
      </w:r>
      <w:r>
        <w:rPr>
          <w:rFonts w:eastAsiaTheme="minorEastAsia"/>
          <w:lang w:val="en-US"/>
        </w:rPr>
        <w:t xml:space="preserve"> and multiplying with the probability of </w:t>
      </w:r>
      <w:r w:rsidR="00405360">
        <w:rPr>
          <w:rFonts w:eastAsiaTheme="minorEastAsia"/>
          <w:lang w:val="en-US"/>
        </w:rPr>
        <w:t xml:space="preserve">the DSB’s being repaired </w:t>
      </w:r>
      <w:r w:rsidR="00E13EC5">
        <w:rPr>
          <w:rFonts w:eastAsiaTheme="minorEastAsia"/>
          <w:lang w:val="en-US"/>
        </w:rPr>
        <w:t>f,</w:t>
      </w:r>
      <w:r w:rsidR="00405360">
        <w:rPr>
          <w:rFonts w:eastAsiaTheme="minorEastAsia"/>
          <w:lang w:val="en-US"/>
        </w:rPr>
        <w:t xml:space="preserve"> we get </w:t>
      </w:r>
    </w:p>
    <w:p w14:paraId="47777D1C" w14:textId="3FF367E3" w:rsidR="00405360" w:rsidRPr="00E13EC5" w:rsidRDefault="00E13EC5" w:rsidP="00CB30D7">
      <w:pPr>
        <w:spacing w:line="360" w:lineRule="auto"/>
        <w:rPr>
          <w:rFonts w:eastAsiaTheme="minorEastAsia"/>
          <w:lang w:val="en-US"/>
        </w:rPr>
      </w:pPr>
      <m:oMathPara>
        <m:oMath>
          <m:r>
            <w:rPr>
              <w:rFonts w:ascii="Cambria Math" w:eastAsiaTheme="minorEastAsia" w:hAnsi="Cambria Math"/>
              <w:lang w:val="en-US"/>
            </w:rPr>
            <m:t>f⋅</m:t>
          </m:r>
          <m:d>
            <m:dPr>
              <m:begChr m:val="["/>
              <m:endChr m:val="]"/>
              <m:ctrlPr>
                <w:rPr>
                  <w:rFonts w:ascii="Cambria Math" w:eastAsiaTheme="minorEastAsia" w:hAnsi="Cambria Math"/>
                  <w:i/>
                  <w:lang w:val="en-US"/>
                </w:rPr>
              </m:ctrlPr>
            </m:dPr>
            <m:e>
              <m:r>
                <w:rPr>
                  <w:rFonts w:ascii="Cambria Math" w:eastAsiaTheme="minorEastAsia" w:hAnsi="Cambria Math"/>
                  <w:lang w:val="en-US"/>
                </w:rPr>
                <m:t>Ak</m:t>
              </m:r>
              <m:r>
                <m:rPr>
                  <m:sty m:val="p"/>
                </m:rPr>
                <w:rPr>
                  <w:rFonts w:ascii="Cambria Math" w:eastAsiaTheme="minorEastAsia" w:hAnsi="Cambria Math"/>
                  <w:lang w:val="en-US"/>
                </w:rPr>
                <m:t>Δ</m:t>
              </m:r>
              <m:r>
                <w:rPr>
                  <w:rFonts w:ascii="Cambria Math" w:eastAsiaTheme="minorEastAsia" w:hAnsi="Cambria Math"/>
                  <w:lang w:val="en-US"/>
                </w:rPr>
                <m:t>D + Bk</m:t>
              </m:r>
              <m:d>
                <m:dPr>
                  <m:ctrlPr>
                    <w:rPr>
                      <w:rFonts w:ascii="Cambria Math" w:eastAsiaTheme="minorEastAsia" w:hAnsi="Cambria Math"/>
                      <w:i/>
                      <w:lang w:val="en-US"/>
                    </w:rPr>
                  </m:ctrlPr>
                </m:dPr>
                <m:e>
                  <m:r>
                    <w:rPr>
                      <w:rFonts w:ascii="Cambria Math" w:eastAsiaTheme="minorEastAsia" w:hAnsi="Cambria Math"/>
                      <w:lang w:val="en-US"/>
                    </w:rPr>
                    <m:t>1-</m:t>
                  </m:r>
                  <m:r>
                    <m:rPr>
                      <m:sty m:val="p"/>
                    </m:rPr>
                    <w:rPr>
                      <w:rFonts w:ascii="Cambria Math" w:eastAsiaTheme="minorEastAsia" w:hAnsi="Cambria Math"/>
                      <w:lang w:val="en-US"/>
                    </w:rPr>
                    <m:t>Δ</m:t>
                  </m:r>
                </m:e>
              </m:d>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e>
          </m:d>
          <m:r>
            <w:rPr>
              <w:rFonts w:ascii="Cambria Math" w:eastAsiaTheme="minorEastAsia" w:hAnsi="Cambria Math"/>
              <w:lang w:val="en-US"/>
            </w:rPr>
            <m:t xml:space="preserve"> .</m:t>
          </m:r>
        </m:oMath>
      </m:oMathPara>
    </w:p>
    <w:p w14:paraId="6B8694A2" w14:textId="1B54593E" w:rsidR="00E13EC5" w:rsidRDefault="00FF6785" w:rsidP="00CB30D7">
      <w:pPr>
        <w:spacing w:line="360" w:lineRule="auto"/>
        <w:rPr>
          <w:rFonts w:eastAsiaTheme="minorEastAsia"/>
          <w:lang w:val="en-US"/>
        </w:rPr>
      </w:pPr>
      <w:r>
        <w:rPr>
          <w:rFonts w:eastAsiaTheme="minorEastAsia"/>
          <w:lang w:val="en-US"/>
        </w:rPr>
        <w:t xml:space="preserve">From here they introduced a proportionality constant to relate number of </w:t>
      </w:r>
      <w:r w:rsidR="00725E26">
        <w:rPr>
          <w:rFonts w:eastAsiaTheme="minorEastAsia"/>
          <w:lang w:val="en-US"/>
        </w:rPr>
        <w:t xml:space="preserve">DSB’s to cell </w:t>
      </w:r>
      <w:r w:rsidR="007009B4">
        <w:rPr>
          <w:rFonts w:eastAsiaTheme="minorEastAsia"/>
          <w:lang w:val="en-US"/>
        </w:rPr>
        <w:t>death and</w:t>
      </w:r>
      <w:r w:rsidR="00725E26">
        <w:rPr>
          <w:rFonts w:eastAsiaTheme="minorEastAsia"/>
          <w:lang w:val="en-US"/>
        </w:rPr>
        <w:t xml:space="preserve"> assumed Poisson distribut</w:t>
      </w:r>
      <w:r w:rsidR="00961431">
        <w:rPr>
          <w:rFonts w:eastAsiaTheme="minorEastAsia"/>
          <w:lang w:val="en-US"/>
        </w:rPr>
        <w:t>ion</w:t>
      </w:r>
      <w:r w:rsidR="00CD7678">
        <w:rPr>
          <w:rFonts w:eastAsiaTheme="minorEastAsia"/>
          <w:lang w:val="en-US"/>
        </w:rPr>
        <w:t xml:space="preserve"> (see </w:t>
      </w:r>
      <w:r w:rsidR="00CD7678">
        <w:rPr>
          <w:rFonts w:eastAsiaTheme="minorEastAsia"/>
          <w:lang w:val="en-US"/>
        </w:rPr>
        <w:fldChar w:fldCharType="begin"/>
      </w:r>
      <w:r w:rsidR="00CD7678">
        <w:rPr>
          <w:rFonts w:eastAsiaTheme="minorEastAsia"/>
          <w:lang w:val="en-US"/>
        </w:rPr>
        <w:instrText xml:space="preserve"> REF _Ref99552466 \r \h </w:instrText>
      </w:r>
      <w:r w:rsidR="00CD7678">
        <w:rPr>
          <w:rFonts w:eastAsiaTheme="minorEastAsia"/>
          <w:lang w:val="en-US"/>
        </w:rPr>
      </w:r>
      <w:r w:rsidR="00CD7678">
        <w:rPr>
          <w:rFonts w:eastAsiaTheme="minorEastAsia"/>
          <w:lang w:val="en-US"/>
        </w:rPr>
        <w:fldChar w:fldCharType="separate"/>
      </w:r>
      <w:r w:rsidR="000E19EF">
        <w:rPr>
          <w:rFonts w:eastAsiaTheme="minorEastAsia"/>
          <w:lang w:val="en-US"/>
        </w:rPr>
        <w:t>1.6.3</w:t>
      </w:r>
      <w:r w:rsidR="00CD7678">
        <w:rPr>
          <w:rFonts w:eastAsiaTheme="minorEastAsia"/>
          <w:lang w:val="en-US"/>
        </w:rPr>
        <w:fldChar w:fldCharType="end"/>
      </w:r>
      <w:r w:rsidR="00CD7678">
        <w:rPr>
          <w:rFonts w:eastAsiaTheme="minorEastAsia"/>
          <w:lang w:val="en-US"/>
        </w:rPr>
        <w:t>)</w:t>
      </w:r>
      <w:r w:rsidR="00961431">
        <w:rPr>
          <w:rFonts w:eastAsiaTheme="minorEastAsia"/>
          <w:lang w:val="en-US"/>
        </w:rPr>
        <w:t xml:space="preserve"> to achieve </w:t>
      </w:r>
      <w:r w:rsidR="00B94DB6">
        <w:rPr>
          <w:rFonts w:eastAsiaTheme="minorEastAsia"/>
          <w:lang w:val="en-US"/>
        </w:rPr>
        <w:t>probability of cell survival per dose</w:t>
      </w:r>
      <w:r w:rsidR="00715972">
        <w:rPr>
          <w:rFonts w:eastAsiaTheme="minorEastAsia"/>
          <w:lang w:val="en-US"/>
        </w:rPr>
        <w:t xml:space="preserve">. Which results in the equation </w:t>
      </w:r>
      <w:r w:rsidR="007009B4">
        <w:rPr>
          <w:rFonts w:eastAsiaTheme="minorEastAsia"/>
          <w:lang w:val="en-US"/>
        </w:rPr>
        <w:fldChar w:fldCharType="begin"/>
      </w:r>
      <w:r w:rsidR="007009B4">
        <w:rPr>
          <w:rFonts w:eastAsiaTheme="minorEastAsia"/>
          <w:lang w:val="en-US"/>
        </w:rPr>
        <w:instrText xml:space="preserve"> REF _Ref98247116 \h </w:instrText>
      </w:r>
      <w:r w:rsidR="00CB30D7">
        <w:rPr>
          <w:rFonts w:eastAsiaTheme="minorEastAsia"/>
          <w:lang w:val="en-US"/>
        </w:rPr>
        <w:instrText xml:space="preserve"> \* MERGEFORMAT </w:instrText>
      </w:r>
      <w:r w:rsidR="007009B4">
        <w:rPr>
          <w:rFonts w:eastAsiaTheme="minorEastAsia"/>
          <w:lang w:val="en-US"/>
        </w:rPr>
      </w:r>
      <w:r w:rsidR="007009B4">
        <w:rPr>
          <w:rFonts w:eastAsiaTheme="minorEastAsia"/>
          <w:lang w:val="en-US"/>
        </w:rPr>
        <w:fldChar w:fldCharType="separate"/>
      </w:r>
      <w:r w:rsidR="000E19EF" w:rsidRPr="000E19EF">
        <w:rPr>
          <w:noProof/>
          <w:lang w:val="en-US"/>
        </w:rPr>
        <w:t>1</w:t>
      </w:r>
      <w:r w:rsidR="000E19EF" w:rsidRPr="000E19EF">
        <w:rPr>
          <w:noProof/>
          <w:lang w:val="en-US"/>
        </w:rPr>
        <w:noBreakHyphen/>
        <w:t>23</w:t>
      </w:r>
      <w:r w:rsidR="007009B4">
        <w:rPr>
          <w:rFonts w:eastAsiaTheme="minorEastAsia"/>
          <w:lang w:val="en-US"/>
        </w:rPr>
        <w:fldChar w:fldCharType="end"/>
      </w:r>
      <w:r w:rsidR="007009B4">
        <w:rPr>
          <w:rFonts w:eastAsiaTheme="minorEastAsia"/>
          <w:lang w:val="en-US"/>
        </w:rPr>
        <w:t xml:space="preserve">. </w:t>
      </w:r>
      <w:r w:rsidR="00C96A44">
        <w:rPr>
          <w:rFonts w:eastAsiaTheme="minorEastAsia"/>
          <w:lang w:val="en-US"/>
        </w:rPr>
        <w:t xml:space="preserve">This shows </w:t>
      </w:r>
      <w:r w:rsidR="00906E37">
        <w:rPr>
          <w:rFonts w:eastAsiaTheme="minorEastAsia"/>
          <w:lang w:val="en-US"/>
        </w:rPr>
        <w:t>why we have a linear and a quadratic link in the LQ-model</w:t>
      </w:r>
      <w:r w:rsidR="00594A01">
        <w:rPr>
          <w:rFonts w:eastAsiaTheme="minorEastAsia"/>
          <w:lang w:val="en-US"/>
        </w:rPr>
        <w:t xml:space="preserve">, which does fit well with </w:t>
      </w:r>
      <w:r w:rsidR="00EF1E7F">
        <w:rPr>
          <w:rFonts w:eastAsiaTheme="minorEastAsia"/>
          <w:lang w:val="en-US"/>
        </w:rPr>
        <w:t xml:space="preserve">the curves we see in </w:t>
      </w:r>
      <w:r w:rsidR="00EF1E7F">
        <w:rPr>
          <w:rFonts w:eastAsiaTheme="minorEastAsia"/>
          <w:lang w:val="en-US"/>
        </w:rPr>
        <w:fldChar w:fldCharType="begin"/>
      </w:r>
      <w:r w:rsidR="00EF1E7F">
        <w:rPr>
          <w:rFonts w:eastAsiaTheme="minorEastAsia"/>
          <w:lang w:val="en-US"/>
        </w:rPr>
        <w:instrText xml:space="preserve"> REF _Ref98153779 \h </w:instrText>
      </w:r>
      <w:r w:rsidR="00CB30D7">
        <w:rPr>
          <w:rFonts w:eastAsiaTheme="minorEastAsia"/>
          <w:lang w:val="en-US"/>
        </w:rPr>
        <w:instrText xml:space="preserve"> \* MERGEFORMAT </w:instrText>
      </w:r>
      <w:r w:rsidR="00EF1E7F">
        <w:rPr>
          <w:rFonts w:eastAsiaTheme="minorEastAsia"/>
          <w:lang w:val="en-US"/>
        </w:rPr>
      </w:r>
      <w:r w:rsidR="00EF1E7F">
        <w:rPr>
          <w:rFonts w:eastAsiaTheme="minorEastAsia"/>
          <w:lang w:val="en-US"/>
        </w:rPr>
        <w:fldChar w:fldCharType="separate"/>
      </w:r>
      <w:r w:rsidR="000E19EF" w:rsidRPr="001F7046">
        <w:rPr>
          <w:lang w:val="en-US"/>
        </w:rPr>
        <w:t xml:space="preserve">Figure </w:t>
      </w:r>
      <w:r w:rsidR="000E19EF">
        <w:rPr>
          <w:noProof/>
          <w:lang w:val="en-US"/>
        </w:rPr>
        <w:t>1</w:t>
      </w:r>
      <w:r w:rsidR="000E19EF">
        <w:rPr>
          <w:noProof/>
          <w:lang w:val="en-US"/>
        </w:rPr>
        <w:noBreakHyphen/>
        <w:t>22</w:t>
      </w:r>
      <w:r w:rsidR="00EF1E7F">
        <w:rPr>
          <w:rFonts w:eastAsiaTheme="minorEastAsia"/>
          <w:lang w:val="en-US"/>
        </w:rPr>
        <w:fldChar w:fldCharType="end"/>
      </w:r>
      <w:r w:rsidR="00EF1E7F">
        <w:rPr>
          <w:rFonts w:eastAsiaTheme="minorEastAsia"/>
          <w:lang w:val="en-US"/>
        </w:rPr>
        <w:t xml:space="preserve">, where the high LET </w:t>
      </w:r>
      <w:r w:rsidR="003B6A03">
        <w:rPr>
          <w:rFonts w:eastAsiaTheme="minorEastAsia"/>
          <w:lang w:val="en-US"/>
        </w:rPr>
        <w:t>radiation has a denser energy depo</w:t>
      </w:r>
      <w:r w:rsidR="002F1415">
        <w:rPr>
          <w:rFonts w:eastAsiaTheme="minorEastAsia"/>
          <w:lang w:val="en-US"/>
        </w:rPr>
        <w:t>sition</w:t>
      </w:r>
      <w:r w:rsidR="009439C2">
        <w:rPr>
          <w:rFonts w:eastAsiaTheme="minorEastAsia"/>
          <w:lang w:val="en-US"/>
        </w:rPr>
        <w:t>, creating more mode 1 DSBs</w:t>
      </w:r>
      <w:r w:rsidR="002F1415">
        <w:rPr>
          <w:rFonts w:eastAsiaTheme="minorEastAsia"/>
          <w:lang w:val="en-US"/>
        </w:rPr>
        <w:t xml:space="preserve">. And for </w:t>
      </w:r>
      <w:r w:rsidR="00621648">
        <w:rPr>
          <w:rFonts w:eastAsiaTheme="minorEastAsia"/>
          <w:lang w:val="en-US"/>
        </w:rPr>
        <w:t>low LET there is a shoulder caused by accumulation of SSB</w:t>
      </w:r>
      <w:r w:rsidR="00770310">
        <w:rPr>
          <w:rFonts w:eastAsiaTheme="minorEastAsia"/>
          <w:lang w:val="en-US"/>
        </w:rPr>
        <w:t xml:space="preserve">’s </w:t>
      </w:r>
      <w:r w:rsidR="00E24FF0">
        <w:rPr>
          <w:rFonts w:eastAsiaTheme="minorEastAsia"/>
          <w:lang w:val="en-US"/>
        </w:rPr>
        <w:t>f</w:t>
      </w:r>
      <w:r w:rsidR="00745B48">
        <w:rPr>
          <w:rFonts w:eastAsiaTheme="minorEastAsia"/>
          <w:lang w:val="en-US"/>
        </w:rPr>
        <w:t>or</w:t>
      </w:r>
      <w:r w:rsidR="00E24FF0">
        <w:rPr>
          <w:rFonts w:eastAsiaTheme="minorEastAsia"/>
          <w:lang w:val="en-US"/>
        </w:rPr>
        <w:t xml:space="preserve"> higher doses</w:t>
      </w:r>
      <w:r w:rsidR="00745B48">
        <w:rPr>
          <w:rFonts w:eastAsiaTheme="minorEastAsia"/>
          <w:lang w:val="en-US"/>
        </w:rPr>
        <w:t xml:space="preserve"> creating more mode 2 DSB’s</w:t>
      </w:r>
      <w:r w:rsidR="00E24FF0">
        <w:rPr>
          <w:rFonts w:eastAsiaTheme="minorEastAsia"/>
          <w:lang w:val="en-US"/>
        </w:rPr>
        <w:t xml:space="preserve">. </w:t>
      </w:r>
    </w:p>
    <w:p w14:paraId="6FBB0876" w14:textId="55289528" w:rsidR="008B78C5" w:rsidRDefault="001A1B9D" w:rsidP="00CB30D7">
      <w:pPr>
        <w:spacing w:line="360" w:lineRule="auto"/>
        <w:rPr>
          <w:rFonts w:eastAsiaTheme="minorEastAsia"/>
          <w:lang w:val="en-US"/>
        </w:rPr>
      </w:pPr>
      <w:r>
        <w:rPr>
          <w:rFonts w:eastAsiaTheme="minorEastAsia"/>
          <w:lang w:val="en-US"/>
        </w:rPr>
        <w:lastRenderedPageBreak/>
        <w:t xml:space="preserve">The </w:t>
      </w:r>
      <m:oMath>
        <m:r>
          <w:rPr>
            <w:rFonts w:ascii="Cambria Math" w:eastAsiaTheme="minorEastAsia" w:hAnsi="Cambria Math"/>
            <w:lang w:val="en-US"/>
          </w:rPr>
          <m:t>α/β</m:t>
        </m:r>
      </m:oMath>
      <w:r>
        <w:rPr>
          <w:rFonts w:eastAsiaTheme="minorEastAsia"/>
          <w:lang w:val="en-US"/>
        </w:rPr>
        <w:t xml:space="preserve"> ratio is a typical measurement of </w:t>
      </w:r>
      <w:r w:rsidR="00915785">
        <w:rPr>
          <w:rFonts w:eastAsiaTheme="minorEastAsia"/>
          <w:lang w:val="en-US"/>
        </w:rPr>
        <w:t>sensitivity to fractionation</w:t>
      </w:r>
      <w:r w:rsidR="003238EA">
        <w:rPr>
          <w:rFonts w:eastAsiaTheme="minorEastAsia"/>
          <w:lang w:val="en-US"/>
        </w:rPr>
        <w:t xml:space="preserve">, where you find the dose of equal contribution between </w:t>
      </w:r>
      <m:oMath>
        <m:r>
          <w:rPr>
            <w:rFonts w:ascii="Cambria Math" w:eastAsiaTheme="minorEastAsia" w:hAnsi="Cambria Math"/>
            <w:lang w:val="en-US"/>
          </w:rPr>
          <m:t>α</m:t>
        </m:r>
      </m:oMath>
      <w:r w:rsidR="003238EA">
        <w:rPr>
          <w:rFonts w:eastAsiaTheme="minorEastAsia"/>
          <w:lang w:val="en-US"/>
        </w:rPr>
        <w:t xml:space="preserve"> and </w:t>
      </w:r>
      <m:oMath>
        <m:r>
          <w:rPr>
            <w:rFonts w:ascii="Cambria Math" w:eastAsiaTheme="minorEastAsia" w:hAnsi="Cambria Math"/>
            <w:lang w:val="en-US"/>
          </w:rPr>
          <m:t>β</m:t>
        </m:r>
      </m:oMath>
      <w:r w:rsidR="005C50A9">
        <w:rPr>
          <w:rFonts w:eastAsiaTheme="minorEastAsia"/>
          <w:lang w:val="en-US"/>
        </w:rPr>
        <w:t xml:space="preserve"> </w:t>
      </w:r>
      <w:r w:rsidR="009B0F04">
        <w:rPr>
          <w:rFonts w:eastAsiaTheme="minorEastAsia"/>
          <w:lang w:val="en-US"/>
        </w:rPr>
        <w:t xml:space="preserve">(see </w:t>
      </w:r>
      <w:r w:rsidR="009B0F04">
        <w:rPr>
          <w:rFonts w:eastAsiaTheme="minorEastAsia"/>
          <w:lang w:val="en-US"/>
        </w:rPr>
        <w:fldChar w:fldCharType="begin"/>
      </w:r>
      <w:r w:rsidR="009B0F04">
        <w:rPr>
          <w:rFonts w:eastAsiaTheme="minorEastAsia"/>
          <w:lang w:val="en-US"/>
        </w:rPr>
        <w:instrText xml:space="preserve"> REF _Ref98254105 \h </w:instrText>
      </w:r>
      <w:r w:rsidR="00CB30D7">
        <w:rPr>
          <w:rFonts w:eastAsiaTheme="minorEastAsia"/>
          <w:lang w:val="en-US"/>
        </w:rPr>
        <w:instrText xml:space="preserve"> \* MERGEFORMAT </w:instrText>
      </w:r>
      <w:r w:rsidR="009B0F04">
        <w:rPr>
          <w:rFonts w:eastAsiaTheme="minorEastAsia"/>
          <w:lang w:val="en-US"/>
        </w:rPr>
      </w:r>
      <w:r w:rsidR="009B0F04">
        <w:rPr>
          <w:rFonts w:eastAsiaTheme="minorEastAsia"/>
          <w:lang w:val="en-US"/>
        </w:rPr>
        <w:fldChar w:fldCharType="separate"/>
      </w:r>
      <w:r w:rsidR="000E19EF" w:rsidRPr="00344D94">
        <w:rPr>
          <w:lang w:val="en-US"/>
        </w:rPr>
        <w:t xml:space="preserve">Figure </w:t>
      </w:r>
      <w:r w:rsidR="000E19EF">
        <w:rPr>
          <w:noProof/>
          <w:lang w:val="en-US"/>
        </w:rPr>
        <w:t>1</w:t>
      </w:r>
      <w:r w:rsidR="000E19EF">
        <w:rPr>
          <w:noProof/>
          <w:lang w:val="en-US"/>
        </w:rPr>
        <w:noBreakHyphen/>
        <w:t>23</w:t>
      </w:r>
      <w:r w:rsidR="009B0F04">
        <w:rPr>
          <w:rFonts w:eastAsiaTheme="minorEastAsia"/>
          <w:lang w:val="en-US"/>
        </w:rPr>
        <w:fldChar w:fldCharType="end"/>
      </w:r>
      <w:r w:rsidR="009B0F04">
        <w:rPr>
          <w:rFonts w:eastAsiaTheme="minorEastAsia"/>
          <w:lang w:val="en-US"/>
        </w:rPr>
        <w:t xml:space="preserve">). </w:t>
      </w:r>
      <w:r w:rsidR="000E02D9">
        <w:rPr>
          <w:rFonts w:eastAsiaTheme="minorEastAsia"/>
          <w:lang w:val="en-US"/>
        </w:rPr>
        <w:t xml:space="preserve">The ratio indicates </w:t>
      </w:r>
      <w:r w:rsidR="005C50A9">
        <w:rPr>
          <w:rFonts w:eastAsiaTheme="minorEastAsia"/>
          <w:lang w:val="en-US"/>
        </w:rPr>
        <w:t>whether</w:t>
      </w:r>
      <w:r w:rsidR="000E02D9">
        <w:rPr>
          <w:rFonts w:eastAsiaTheme="minorEastAsia"/>
          <w:lang w:val="en-US"/>
        </w:rPr>
        <w:t xml:space="preserve"> </w:t>
      </w:r>
      <w:r w:rsidR="005C50A9">
        <w:rPr>
          <w:rFonts w:eastAsiaTheme="minorEastAsia"/>
          <w:lang w:val="en-US"/>
        </w:rPr>
        <w:t xml:space="preserve">it is </w:t>
      </w:r>
      <w:r w:rsidR="004A615F">
        <w:rPr>
          <w:rFonts w:eastAsiaTheme="minorEastAsia"/>
          <w:lang w:val="en-US"/>
        </w:rPr>
        <w:t>reasonable to split the dose into fractions</w:t>
      </w:r>
      <w:r w:rsidR="00E50028">
        <w:rPr>
          <w:rFonts w:eastAsiaTheme="minorEastAsia"/>
          <w:lang w:val="en-US"/>
        </w:rPr>
        <w:t xml:space="preserve"> to allow time for repair</w:t>
      </w:r>
      <w:r w:rsidR="000B1A20">
        <w:rPr>
          <w:rFonts w:eastAsiaTheme="minorEastAsia"/>
          <w:lang w:val="en-US"/>
        </w:rPr>
        <w:t>, thereby extending the shoulder of the survival curve</w:t>
      </w:r>
      <w:r w:rsidR="0002757E">
        <w:rPr>
          <w:rFonts w:eastAsiaTheme="minorEastAsia"/>
          <w:lang w:val="en-US"/>
        </w:rPr>
        <w:t xml:space="preserve"> and increasing survival</w:t>
      </w:r>
      <w:r w:rsidR="00E826C4">
        <w:rPr>
          <w:rFonts w:eastAsiaTheme="minorEastAsia"/>
          <w:lang w:val="en-US"/>
        </w:rPr>
        <w:t xml:space="preserve"> </w:t>
      </w:r>
      <w:r w:rsidR="009B047C">
        <w:rPr>
          <w:rFonts w:eastAsiaTheme="minorEastAsia"/>
          <w:lang w:val="en-US"/>
        </w:rPr>
        <w:fldChar w:fldCharType="begin"/>
      </w:r>
      <w:r w:rsidR="003F507D">
        <w:rPr>
          <w:rFonts w:eastAsiaTheme="minorEastAsia"/>
          <w:lang w:val="en-US"/>
        </w:rPr>
        <w:instrText xml:space="preserve"> ADDIN ZOTERO_ITEM CSL_CITATION {"citationID":"9Q6HAC4j","properties":{"formattedCitation":"(van Leeuwen et al., 2018)","plainCitation":"(van Leeuwen et al., 2018)","noteIndex":0},"citationItems":[{"id":212,"uris":["http://zotero.org/users/9228513/items/G5WEAJFQ"],"itemData":{"id":212,"type":"article-journal","abstract":"Prediction of radiobiological response is a major challenge in radiotherapy. Of several radiobiological models, the linear-quadratic (LQ) model has been best validated by experimental and clinical data. Clinically, the LQ model is mainly used to estimate equivalent radiotherapy schedules (e.g. calculate the equivalent dose in 2 Gy fractions, EQD2), but increasingly also to predict tumour control probability (TCP) and normal tissue complication probability (NTCP) using logistic models. The selection of accurate LQ parameters α, β and α/β is pivotal for a reliable estimate of radiation response. The aim of this review is to provide an overview of published values for the LQ parameters of human tumours as a guideline for radiation oncologists and radiation researchers to select appropriate radiobiological parameter values for LQ modelling in clinical radiotherapy.","container-title":"Radiation Oncology","DOI":"10.1186/s13014-018-1040-z","ISSN":"1748-717X","issue":"1","journalAbbreviation":"Radiation Oncology","page":"96","source":"BioMed Central","title":"The alfa and beta of tumours: a review of parameters of the linear-quadratic model, derived from clinical radiotherapy studies","title-short":"The alfa and beta of tumours","volume":"13","author":[{"family":"Leeuwen","given":"C. M.","non-dropping-particle":"van"},{"family":"Oei","given":"A. L."},{"family":"Crezee","given":"J."},{"family":"Bel","given":"A."},{"family":"Franken","given":"N. A. P."},{"family":"Stalpers","given":"L. J. A."},{"family":"Kok","given":"H. P."}],"issued":{"date-parts":[["2018",5,16]]}}}],"schema":"https://github.com/citation-style-language/schema/raw/master/csl-citation.json"} </w:instrText>
      </w:r>
      <w:r w:rsidR="009B047C">
        <w:rPr>
          <w:rFonts w:eastAsiaTheme="minorEastAsia"/>
          <w:lang w:val="en-US"/>
        </w:rPr>
        <w:fldChar w:fldCharType="separate"/>
      </w:r>
      <w:r w:rsidR="009B047C" w:rsidRPr="009D1F37">
        <w:rPr>
          <w:rFonts w:cs="Times New Roman"/>
          <w:lang w:val="en-US"/>
        </w:rPr>
        <w:t>(van Leeuwen et al., 2018)</w:t>
      </w:r>
      <w:r w:rsidR="009B047C">
        <w:rPr>
          <w:rFonts w:eastAsiaTheme="minorEastAsia"/>
          <w:lang w:val="en-US"/>
        </w:rPr>
        <w:fldChar w:fldCharType="end"/>
      </w:r>
      <w:r w:rsidR="00CC5E1A">
        <w:rPr>
          <w:rFonts w:eastAsiaTheme="minorEastAsia"/>
          <w:lang w:val="en-US"/>
        </w:rPr>
        <w:t>. The ratio</w:t>
      </w:r>
      <w:r w:rsidR="00D22E8B">
        <w:rPr>
          <w:rFonts w:eastAsiaTheme="minorEastAsia"/>
          <w:lang w:val="en-US"/>
        </w:rPr>
        <w:t xml:space="preserve"> </w:t>
      </w:r>
      <w:r w:rsidR="008B78C5">
        <w:rPr>
          <w:rFonts w:eastAsiaTheme="minorEastAsia"/>
          <w:lang w:val="en-US"/>
        </w:rPr>
        <w:t>is found</w:t>
      </w:r>
      <w:r w:rsidR="00E826C4">
        <w:rPr>
          <w:rFonts w:eastAsiaTheme="minorEastAsia"/>
          <w:lang w:val="en-US"/>
        </w:rPr>
        <w:t xml:space="preserve"> like this</w:t>
      </w:r>
      <w:r w:rsidR="008B78C5">
        <w:rPr>
          <w:rFonts w:eastAsiaTheme="minorEastAsia"/>
          <w:lang w:val="en-US"/>
        </w:rPr>
        <w:t xml:space="preserve"> </w:t>
      </w:r>
      <w:r w:rsidR="00953D8B">
        <w:rPr>
          <w:rFonts w:eastAsiaTheme="minorEastAsia"/>
          <w:lang w:val="en-US"/>
        </w:rPr>
        <w:fldChar w:fldCharType="begin"/>
      </w:r>
      <w:r w:rsidR="003F507D">
        <w:rPr>
          <w:rFonts w:eastAsiaTheme="minorEastAsia"/>
          <w:lang w:val="en-US"/>
        </w:rPr>
        <w:instrText xml:space="preserve"> ADDIN ZOTERO_ITEM CSL_CITATION {"citationID":"JAfBHLOw","properties":{"formattedCitation":"(Hall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953D8B">
        <w:rPr>
          <w:rFonts w:eastAsiaTheme="minorEastAsia"/>
          <w:lang w:val="en-US"/>
        </w:rPr>
        <w:fldChar w:fldCharType="separate"/>
      </w:r>
      <w:r w:rsidR="00953D8B" w:rsidRPr="00953D8B">
        <w:rPr>
          <w:rFonts w:cs="Times New Roman"/>
          <w:lang w:val="en-US"/>
        </w:rPr>
        <w:t xml:space="preserve">(Hall &amp; </w:t>
      </w:r>
      <w:proofErr w:type="spellStart"/>
      <w:r w:rsidR="00953D8B" w:rsidRPr="00953D8B">
        <w:rPr>
          <w:rFonts w:cs="Times New Roman"/>
          <w:lang w:val="en-US"/>
        </w:rPr>
        <w:t>Giaccia</w:t>
      </w:r>
      <w:proofErr w:type="spellEnd"/>
      <w:r w:rsidR="00953D8B" w:rsidRPr="00953D8B">
        <w:rPr>
          <w:rFonts w:cs="Times New Roman"/>
          <w:lang w:val="en-US"/>
        </w:rPr>
        <w:t>, 2012</w:t>
      </w:r>
      <w:r w:rsidR="00953D8B">
        <w:rPr>
          <w:rFonts w:cs="Times New Roman"/>
          <w:lang w:val="en-US"/>
        </w:rPr>
        <w:t>, p.39</w:t>
      </w:r>
      <w:r w:rsidR="00953D8B" w:rsidRPr="00953D8B">
        <w:rPr>
          <w:rFonts w:cs="Times New Roman"/>
          <w:lang w:val="en-US"/>
        </w:rPr>
        <w:t>)</w:t>
      </w:r>
      <w:r w:rsidR="00953D8B">
        <w:rPr>
          <w:rFonts w:eastAsiaTheme="minorEastAsia"/>
          <w:lang w:val="en-US"/>
        </w:rPr>
        <w:fldChar w:fldCharType="end"/>
      </w:r>
    </w:p>
    <w:p w14:paraId="338A390D" w14:textId="6F3F7BBB" w:rsidR="0073428D" w:rsidRDefault="008B78C5" w:rsidP="00CB30D7">
      <w:pPr>
        <w:spacing w:line="360" w:lineRule="auto"/>
        <w:jc w:val="center"/>
        <w:rPr>
          <w:rFonts w:eastAsiaTheme="minorEastAsia"/>
          <w:lang w:val="en-US"/>
        </w:rPr>
      </w:pPr>
      <m:oMath>
        <m:r>
          <w:rPr>
            <w:rFonts w:ascii="Cambria Math" w:eastAsiaTheme="minorEastAsia" w:hAnsi="Cambria Math"/>
            <w:lang w:val="en-US"/>
          </w:rPr>
          <m:t>αD=β</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r>
          <w:rPr>
            <w:rFonts w:ascii="Cambria Math" w:eastAsiaTheme="minorEastAsia" w:hAnsi="Cambria Math"/>
            <w:lang w:val="en-US"/>
          </w:rPr>
          <m:t>→D=</m:t>
        </m:r>
        <m:f>
          <m:fPr>
            <m:ctrlPr>
              <w:rPr>
                <w:rFonts w:ascii="Cambria Math" w:eastAsiaTheme="minorEastAsia" w:hAnsi="Cambria Math"/>
                <w:i/>
                <w:lang w:val="en-US"/>
              </w:rPr>
            </m:ctrlPr>
          </m:fPr>
          <m:num>
            <m:r>
              <w:rPr>
                <w:rFonts w:ascii="Cambria Math" w:eastAsiaTheme="minorEastAsia" w:hAnsi="Cambria Math"/>
                <w:lang w:val="en-US"/>
              </w:rPr>
              <m:t>α</m:t>
            </m:r>
          </m:num>
          <m:den>
            <m:r>
              <w:rPr>
                <w:rFonts w:ascii="Cambria Math" w:eastAsiaTheme="minorEastAsia" w:hAnsi="Cambria Math"/>
                <w:lang w:val="en-US"/>
              </w:rPr>
              <m:t>β</m:t>
            </m:r>
          </m:den>
        </m:f>
        <m:r>
          <w:rPr>
            <w:rFonts w:ascii="Cambria Math" w:eastAsiaTheme="minorEastAsia" w:hAnsi="Cambria Math"/>
            <w:lang w:val="en-US"/>
          </w:rPr>
          <m:t xml:space="preserve"> .</m:t>
        </m:r>
      </m:oMath>
      <w:r w:rsidR="007D262A">
        <w:rPr>
          <w:rFonts w:eastAsiaTheme="minorEastAsia"/>
          <w:lang w:val="en-US"/>
        </w:rPr>
        <w:t xml:space="preserve"> </w:t>
      </w:r>
      <w:r w:rsidR="007B223B">
        <w:rPr>
          <w:rFonts w:eastAsiaTheme="minorEastAsia"/>
          <w:lang w:val="en-US"/>
        </w:rPr>
        <w:t xml:space="preserve"> </w:t>
      </w:r>
    </w:p>
    <w:p w14:paraId="6C0B4E18" w14:textId="309CA121" w:rsidR="00A86925" w:rsidRPr="00A87081" w:rsidRDefault="00E4167E" w:rsidP="00CB30D7">
      <w:pPr>
        <w:keepNext/>
        <w:spacing w:line="360" w:lineRule="auto"/>
        <w:rPr>
          <w:lang w:val="en-US"/>
        </w:rPr>
      </w:pPr>
      <w:r>
        <w:rPr>
          <w:noProof/>
        </w:rPr>
        <mc:AlternateContent>
          <mc:Choice Requires="wps">
            <w:drawing>
              <wp:anchor distT="0" distB="0" distL="114300" distR="114300" simplePos="0" relativeHeight="251732992" behindDoc="1" locked="0" layoutInCell="1" allowOverlap="1" wp14:anchorId="00868F37" wp14:editId="240D5358">
                <wp:simplePos x="0" y="0"/>
                <wp:positionH relativeFrom="column">
                  <wp:posOffset>2951425</wp:posOffset>
                </wp:positionH>
                <wp:positionV relativeFrom="paragraph">
                  <wp:posOffset>2786352</wp:posOffset>
                </wp:positionV>
                <wp:extent cx="3667125"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51745D8C" w14:textId="656A0A71" w:rsidR="00344D94" w:rsidRDefault="00344D94" w:rsidP="00344D94">
                            <w:pPr>
                              <w:pStyle w:val="Caption"/>
                              <w:rPr>
                                <w:rFonts w:eastAsiaTheme="minorEastAsia"/>
                                <w:lang w:val="en-US"/>
                              </w:rPr>
                            </w:pPr>
                            <w:bookmarkStart w:id="115" w:name="_Ref98254105"/>
                            <w:r w:rsidRPr="00344D94">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23</w:t>
                            </w:r>
                            <w:r w:rsidR="005B1E99">
                              <w:rPr>
                                <w:lang w:val="en-US"/>
                              </w:rPr>
                              <w:fldChar w:fldCharType="end"/>
                            </w:r>
                            <w:bookmarkEnd w:id="115"/>
                            <w:r w:rsidRPr="001511D6">
                              <w:rPr>
                                <w:lang w:val="en-US"/>
                              </w:rPr>
                              <w:t>. Typical cell survival c</w:t>
                            </w:r>
                            <w:r>
                              <w:rPr>
                                <w:lang w:val="en-US"/>
                              </w:rPr>
                              <w:t xml:space="preserve">urves for low (blue) and high (red) LET, with </w:t>
                            </w:r>
                            <m:oMath>
                              <m:r>
                                <w:rPr>
                                  <w:rFonts w:ascii="Cambria Math" w:hAnsi="Cambria Math"/>
                                  <w:lang w:val="en-US"/>
                                </w:rPr>
                                <m:t>α</m:t>
                              </m:r>
                              <m:r>
                                <w:rPr>
                                  <w:rFonts w:ascii="Cambria Math" w:eastAsiaTheme="minorEastAsia" w:hAnsi="Cambria Math"/>
                                  <w:lang w:val="en-US"/>
                                </w:rPr>
                                <m:t>/β</m:t>
                              </m:r>
                            </m:oMath>
                            <w:r>
                              <w:rPr>
                                <w:rFonts w:eastAsiaTheme="minorEastAsia"/>
                                <w:lang w:val="en-US"/>
                              </w:rPr>
                              <w:t xml:space="preserve"> ratio illustrated </w:t>
                            </w:r>
                            <w:r>
                              <w:rPr>
                                <w:rFonts w:eastAsiaTheme="minorEastAsia"/>
                                <w:lang w:val="en-US"/>
                              </w:rPr>
                              <w:fldChar w:fldCharType="begin"/>
                            </w:r>
                            <w:r>
                              <w:rPr>
                                <w:rFonts w:eastAsiaTheme="minorEastAsia"/>
                                <w:lang w:val="en-US"/>
                              </w:rPr>
                              <w:instrText xml:space="preserve"> ADDIN ZOTERO_ITEM CSL_CITATION {"citationID":"IJC61Pu9","properties":{"formattedCitation":"(Hall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rFonts w:eastAsiaTheme="minorEastAsia"/>
                                <w:lang w:val="en-US"/>
                              </w:rPr>
                              <w:fldChar w:fldCharType="separate"/>
                            </w:r>
                            <w:r w:rsidRPr="00D45DD4">
                              <w:rPr>
                                <w:rFonts w:cs="Times New Roman"/>
                                <w:lang w:val="en-US"/>
                              </w:rPr>
                              <w:t>(Hall &amp; Giaccia, 2012</w:t>
                            </w:r>
                            <w:r>
                              <w:rPr>
                                <w:rFonts w:cs="Times New Roman"/>
                                <w:lang w:val="en-US"/>
                              </w:rPr>
                              <w:t>,p.39</w:t>
                            </w:r>
                            <w:r w:rsidRPr="00D45DD4">
                              <w:rPr>
                                <w:rFonts w:cs="Times New Roman"/>
                                <w:lang w:val="en-US"/>
                              </w:rPr>
                              <w:t>)</w:t>
                            </w:r>
                            <w:r>
                              <w:rPr>
                                <w:rFonts w:eastAsiaTheme="minorEastAsia"/>
                                <w:lang w:val="en-US"/>
                              </w:rPr>
                              <w:fldChar w:fldCharType="end"/>
                            </w:r>
                            <w:r>
                              <w:rPr>
                                <w:rFonts w:eastAsiaTheme="minorEastAsia"/>
                                <w:lang w:val="en-US"/>
                              </w:rPr>
                              <w:t xml:space="preserve">. </w:t>
                            </w:r>
                          </w:p>
                          <w:p w14:paraId="74055E9A" w14:textId="78359800" w:rsidR="00344D94" w:rsidRPr="00344D94" w:rsidRDefault="00344D94" w:rsidP="00344D94">
                            <w:pPr>
                              <w:pStyle w:val="Caption"/>
                              <w:rPr>
                                <w:rFonts w:ascii="Cambria Math" w:hAnsi="Cambria Math"/>
                                <w:sz w:val="24"/>
                                <w:lang w:val="en-US"/>
                                <w:oMath/>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68F37" id="Text Box 36" o:spid="_x0000_s1039" type="#_x0000_t202" style="position:absolute;margin-left:232.4pt;margin-top:219.4pt;width:288.7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y7IGwIAAEAEAAAOAAAAZHJzL2Uyb0RvYy54bWysU01v2zAMvQ/YfxB0X5wPNBu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" stroked="f">
                <v:textbox style="mso-fit-shape-to-text:t" inset="0,0,0,0">
                  <w:txbxContent>
                    <w:p w14:paraId="51745D8C" w14:textId="656A0A71" w:rsidR="00344D94" w:rsidRDefault="00344D94" w:rsidP="00344D94">
                      <w:pPr>
                        <w:pStyle w:val="Caption"/>
                        <w:rPr>
                          <w:rFonts w:eastAsiaTheme="minorEastAsia"/>
                          <w:lang w:val="en-US"/>
                        </w:rPr>
                      </w:pPr>
                      <w:bookmarkStart w:id="116" w:name="_Ref98254105"/>
                      <w:r w:rsidRPr="00344D94">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23</w:t>
                      </w:r>
                      <w:r w:rsidR="005B1E99">
                        <w:rPr>
                          <w:lang w:val="en-US"/>
                        </w:rPr>
                        <w:fldChar w:fldCharType="end"/>
                      </w:r>
                      <w:bookmarkEnd w:id="116"/>
                      <w:r w:rsidRPr="001511D6">
                        <w:rPr>
                          <w:lang w:val="en-US"/>
                        </w:rPr>
                        <w:t>. Typical cell survival c</w:t>
                      </w:r>
                      <w:r>
                        <w:rPr>
                          <w:lang w:val="en-US"/>
                        </w:rPr>
                        <w:t xml:space="preserve">urves for low (blue) and high (red) LET, with </w:t>
                      </w:r>
                      <m:oMath>
                        <m:r>
                          <w:rPr>
                            <w:rFonts w:ascii="Cambria Math" w:hAnsi="Cambria Math"/>
                            <w:lang w:val="en-US"/>
                          </w:rPr>
                          <m:t>α</m:t>
                        </m:r>
                        <m:r>
                          <w:rPr>
                            <w:rFonts w:ascii="Cambria Math" w:eastAsiaTheme="minorEastAsia" w:hAnsi="Cambria Math"/>
                            <w:lang w:val="en-US"/>
                          </w:rPr>
                          <m:t>/β</m:t>
                        </m:r>
                      </m:oMath>
                      <w:r>
                        <w:rPr>
                          <w:rFonts w:eastAsiaTheme="minorEastAsia"/>
                          <w:lang w:val="en-US"/>
                        </w:rPr>
                        <w:t xml:space="preserve"> ratio illustrated </w:t>
                      </w:r>
                      <w:r>
                        <w:rPr>
                          <w:rFonts w:eastAsiaTheme="minorEastAsia"/>
                          <w:lang w:val="en-US"/>
                        </w:rPr>
                        <w:fldChar w:fldCharType="begin"/>
                      </w:r>
                      <w:r>
                        <w:rPr>
                          <w:rFonts w:eastAsiaTheme="minorEastAsia"/>
                          <w:lang w:val="en-US"/>
                        </w:rPr>
                        <w:instrText xml:space="preserve"> ADDIN ZOTERO_ITEM CSL_CITATION {"citationID":"IJC61Pu9","properties":{"formattedCitation":"(Hall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rFonts w:eastAsiaTheme="minorEastAsia"/>
                          <w:lang w:val="en-US"/>
                        </w:rPr>
                        <w:fldChar w:fldCharType="separate"/>
                      </w:r>
                      <w:r w:rsidRPr="00D45DD4">
                        <w:rPr>
                          <w:rFonts w:cs="Times New Roman"/>
                          <w:lang w:val="en-US"/>
                        </w:rPr>
                        <w:t>(Hall &amp; Giaccia, 2012</w:t>
                      </w:r>
                      <w:r>
                        <w:rPr>
                          <w:rFonts w:cs="Times New Roman"/>
                          <w:lang w:val="en-US"/>
                        </w:rPr>
                        <w:t>,p.39</w:t>
                      </w:r>
                      <w:r w:rsidRPr="00D45DD4">
                        <w:rPr>
                          <w:rFonts w:cs="Times New Roman"/>
                          <w:lang w:val="en-US"/>
                        </w:rPr>
                        <w:t>)</w:t>
                      </w:r>
                      <w:r>
                        <w:rPr>
                          <w:rFonts w:eastAsiaTheme="minorEastAsia"/>
                          <w:lang w:val="en-US"/>
                        </w:rPr>
                        <w:fldChar w:fldCharType="end"/>
                      </w:r>
                      <w:r>
                        <w:rPr>
                          <w:rFonts w:eastAsiaTheme="minorEastAsia"/>
                          <w:lang w:val="en-US"/>
                        </w:rPr>
                        <w:t xml:space="preserve">. </w:t>
                      </w:r>
                    </w:p>
                    <w:p w14:paraId="74055E9A" w14:textId="78359800" w:rsidR="00344D94" w:rsidRPr="00344D94" w:rsidRDefault="00344D94" w:rsidP="00344D94">
                      <w:pPr>
                        <w:pStyle w:val="Caption"/>
                        <w:rPr>
                          <w:rFonts w:ascii="Cambria Math" w:hAnsi="Cambria Math"/>
                          <w:sz w:val="24"/>
                          <w:lang w:val="en-US"/>
                          <w:oMath/>
                        </w:rPr>
                      </w:pPr>
                    </w:p>
                  </w:txbxContent>
                </v:textbox>
                <w10:wrap type="tight"/>
              </v:shape>
            </w:pict>
          </mc:Fallback>
        </mc:AlternateContent>
      </w:r>
      <w:r w:rsidRPr="00ED19B7">
        <w:rPr>
          <w:rFonts w:eastAsiaTheme="minorEastAsia"/>
          <w:noProof/>
          <w:lang w:val="en-US"/>
        </w:rPr>
        <w:drawing>
          <wp:anchor distT="0" distB="0" distL="114300" distR="114300" simplePos="0" relativeHeight="251729920" behindDoc="1" locked="0" layoutInCell="1" allowOverlap="1" wp14:anchorId="4198FE5F" wp14:editId="31A80925">
            <wp:simplePos x="0" y="0"/>
            <wp:positionH relativeFrom="margin">
              <wp:posOffset>2762498</wp:posOffset>
            </wp:positionH>
            <wp:positionV relativeFrom="paragraph">
              <wp:posOffset>193013</wp:posOffset>
            </wp:positionV>
            <wp:extent cx="3667125" cy="2546985"/>
            <wp:effectExtent l="0" t="0" r="9525" b="5715"/>
            <wp:wrapTight wrapText="bothSides">
              <wp:wrapPolygon edited="0">
                <wp:start x="0" y="0"/>
                <wp:lineTo x="0" y="21487"/>
                <wp:lineTo x="21544" y="21487"/>
                <wp:lineTo x="21544" y="0"/>
                <wp:lineTo x="0" y="0"/>
              </wp:wrapPolygon>
            </wp:wrapTight>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36">
                      <a:extLst>
                        <a:ext uri="{28A0092B-C50C-407E-A947-70E740481C1C}">
                          <a14:useLocalDpi xmlns:a14="http://schemas.microsoft.com/office/drawing/2010/main" val="0"/>
                        </a:ext>
                      </a:extLst>
                    </a:blip>
                    <a:srcRect l="5352" t="30123" r="48642" b="6658"/>
                    <a:stretch/>
                  </pic:blipFill>
                  <pic:spPr bwMode="auto">
                    <a:xfrm>
                      <a:off x="0" y="0"/>
                      <a:ext cx="3667125" cy="2546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65D8">
        <w:rPr>
          <w:noProof/>
          <w:lang w:val="en-US"/>
        </w:rPr>
        <w:drawing>
          <wp:anchor distT="0" distB="0" distL="114300" distR="114300" simplePos="0" relativeHeight="251730944" behindDoc="1" locked="0" layoutInCell="1" allowOverlap="1" wp14:anchorId="4E23F804" wp14:editId="09E51785">
            <wp:simplePos x="0" y="0"/>
            <wp:positionH relativeFrom="margin">
              <wp:align>left</wp:align>
            </wp:positionH>
            <wp:positionV relativeFrom="paragraph">
              <wp:posOffset>251875</wp:posOffset>
            </wp:positionV>
            <wp:extent cx="2415209" cy="2091500"/>
            <wp:effectExtent l="0" t="0" r="4445" b="4445"/>
            <wp:wrapTight wrapText="bothSides">
              <wp:wrapPolygon edited="0">
                <wp:start x="0" y="0"/>
                <wp:lineTo x="0" y="21449"/>
                <wp:lineTo x="21469" y="21449"/>
                <wp:lineTo x="21469"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rotWithShape="1">
                    <a:blip r:embed="rId37">
                      <a:extLst>
                        <a:ext uri="{28A0092B-C50C-407E-A947-70E740481C1C}">
                          <a14:useLocalDpi xmlns:a14="http://schemas.microsoft.com/office/drawing/2010/main" val="0"/>
                        </a:ext>
                      </a:extLst>
                    </a:blip>
                    <a:srcRect l="15713" t="8109" r="7678" b="2438"/>
                    <a:stretch/>
                  </pic:blipFill>
                  <pic:spPr bwMode="auto">
                    <a:xfrm>
                      <a:off x="0" y="0"/>
                      <a:ext cx="2415209" cy="209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515B7A" w14:textId="03DE3832" w:rsidR="00A87081" w:rsidRDefault="00E4167E" w:rsidP="00CB30D7">
      <w:pPr>
        <w:spacing w:line="360" w:lineRule="auto"/>
        <w:rPr>
          <w:lang w:val="en-US"/>
        </w:rPr>
      </w:pPr>
      <w:r>
        <w:rPr>
          <w:noProof/>
        </w:rPr>
        <mc:AlternateContent>
          <mc:Choice Requires="wps">
            <w:drawing>
              <wp:anchor distT="0" distB="0" distL="114300" distR="114300" simplePos="0" relativeHeight="251735040" behindDoc="1" locked="0" layoutInCell="1" allowOverlap="1" wp14:anchorId="4153BB2F" wp14:editId="0387959B">
                <wp:simplePos x="0" y="0"/>
                <wp:positionH relativeFrom="column">
                  <wp:posOffset>297539</wp:posOffset>
                </wp:positionH>
                <wp:positionV relativeFrom="paragraph">
                  <wp:posOffset>2492320</wp:posOffset>
                </wp:positionV>
                <wp:extent cx="2414905"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2414905" cy="635"/>
                        </a:xfrm>
                        <a:prstGeom prst="rect">
                          <a:avLst/>
                        </a:prstGeom>
                        <a:solidFill>
                          <a:prstClr val="white"/>
                        </a:solidFill>
                        <a:ln>
                          <a:noFill/>
                        </a:ln>
                      </wps:spPr>
                      <wps:txbx>
                        <w:txbxContent>
                          <w:p w14:paraId="428D12BE" w14:textId="54233E44" w:rsidR="00344D94" w:rsidRDefault="00344D94" w:rsidP="00344D94">
                            <w:pPr>
                              <w:pStyle w:val="Caption"/>
                              <w:rPr>
                                <w:lang w:val="en-US"/>
                              </w:rPr>
                            </w:pPr>
                            <w:r w:rsidRPr="00E4167E">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24</w:t>
                            </w:r>
                            <w:r w:rsidR="005B1E99">
                              <w:rPr>
                                <w:lang w:val="en-US"/>
                              </w:rPr>
                              <w:fldChar w:fldCharType="end"/>
                            </w:r>
                            <w:r w:rsidRPr="00E4167E">
                              <w:rPr>
                                <w:lang w:val="en-US"/>
                              </w:rPr>
                              <w:t xml:space="preserve">. </w:t>
                            </w:r>
                            <w:r w:rsidRPr="002C65D8">
                              <w:rPr>
                                <w:lang w:val="en-US"/>
                              </w:rPr>
                              <w:t xml:space="preserve">Early (high </w:t>
                            </w:r>
                            <m:oMath>
                              <m:r>
                                <w:rPr>
                                  <w:rFonts w:ascii="Cambria Math" w:hAnsi="Cambria Math"/>
                                </w:rPr>
                                <m:t>α</m:t>
                              </m:r>
                              <m:r>
                                <w:rPr>
                                  <w:rFonts w:ascii="Cambria Math" w:hAnsi="Cambria Math"/>
                                  <w:lang w:val="en-US"/>
                                </w:rPr>
                                <m:t>/</m:t>
                              </m:r>
                              <m:r>
                                <w:rPr>
                                  <w:rFonts w:ascii="Cambria Math" w:hAnsi="Cambria Math"/>
                                </w:rPr>
                                <m:t>β</m:t>
                              </m:r>
                            </m:oMath>
                            <w:r w:rsidRPr="002C65D8">
                              <w:rPr>
                                <w:lang w:val="en-US"/>
                              </w:rPr>
                              <w:t>)</w:t>
                            </w:r>
                            <w:r>
                              <w:rPr>
                                <w:lang w:val="en-US"/>
                              </w:rPr>
                              <w:t xml:space="preserve"> vs late (low </w:t>
                            </w:r>
                            <m:oMath>
                              <m:r>
                                <w:rPr>
                                  <w:rFonts w:ascii="Cambria Math" w:hAnsi="Cambria Math"/>
                                  <w:lang w:val="en-US"/>
                                </w:rPr>
                                <m:t>α/β</m:t>
                              </m:r>
                            </m:oMath>
                            <w:r>
                              <w:rPr>
                                <w:lang w:val="en-US"/>
                              </w:rPr>
                              <w:t>) responding tissues</w:t>
                            </w:r>
                            <w:r w:rsidR="00D22E8B">
                              <w:rPr>
                                <w:lang w:val="en-US"/>
                              </w:rPr>
                              <w:t xml:space="preserve">. Early responding cells are typically cancer cells because they </w:t>
                            </w:r>
                            <w:r w:rsidR="00720D67">
                              <w:rPr>
                                <w:lang w:val="en-US"/>
                              </w:rPr>
                              <w:t xml:space="preserve">are always dividing, and </w:t>
                            </w:r>
                            <w:r>
                              <w:rPr>
                                <w:lang w:val="en-US"/>
                              </w:rPr>
                              <w:fldChar w:fldCharType="begin"/>
                            </w:r>
                            <w:r>
                              <w:rPr>
                                <w:lang w:val="en-US"/>
                              </w:rPr>
                              <w:instrText xml:space="preserve"> ADDIN ZOTERO_ITEM CSL_CITATION {"citationID":"YUV7zxov","properties":{"formattedCitation":"(Hall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lang w:val="en-US"/>
                              </w:rPr>
                              <w:fldChar w:fldCharType="separate"/>
                            </w:r>
                            <w:r w:rsidRPr="00313ABC">
                              <w:rPr>
                                <w:rFonts w:cs="Times New Roman"/>
                                <w:lang w:val="en-US"/>
                              </w:rPr>
                              <w:t>(Hall &amp; Giaccia, 2012</w:t>
                            </w:r>
                            <w:r>
                              <w:rPr>
                                <w:rFonts w:cs="Times New Roman"/>
                                <w:lang w:val="en-US"/>
                              </w:rPr>
                              <w:t>, p. 395</w:t>
                            </w:r>
                            <w:r w:rsidRPr="00313ABC">
                              <w:rPr>
                                <w:rFonts w:cs="Times New Roman"/>
                                <w:lang w:val="en-US"/>
                              </w:rPr>
                              <w:t>)</w:t>
                            </w:r>
                            <w:r>
                              <w:rPr>
                                <w:lang w:val="en-US"/>
                              </w:rPr>
                              <w:fldChar w:fldCharType="end"/>
                            </w:r>
                            <w:r>
                              <w:rPr>
                                <w:lang w:val="en-US"/>
                              </w:rPr>
                              <w:t>.</w:t>
                            </w:r>
                            <w:r w:rsidR="00D22E8B">
                              <w:rPr>
                                <w:lang w:val="en-US"/>
                              </w:rPr>
                              <w:t xml:space="preserve"> </w:t>
                            </w:r>
                          </w:p>
                          <w:p w14:paraId="5BC56CF6" w14:textId="3914DD8A" w:rsidR="00344D94" w:rsidRPr="00E4167E" w:rsidRDefault="00344D94" w:rsidP="00344D94">
                            <w:pPr>
                              <w:pStyle w:val="Caption"/>
                              <w:rPr>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3BB2F" id="Text Box 40" o:spid="_x0000_s1040" type="#_x0000_t202" style="position:absolute;margin-left:23.45pt;margin-top:196.25pt;width:190.1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UAxGwIAAEAEAAAOAAAAZHJzL2Uyb0RvYy54bWysU8Fu2zAMvQ/YPwi6L06ytF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OJrO78Q1nkmK3H29i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" stroked="f">
                <v:textbox style="mso-fit-shape-to-text:t" inset="0,0,0,0">
                  <w:txbxContent>
                    <w:p w14:paraId="428D12BE" w14:textId="54233E44" w:rsidR="00344D94" w:rsidRDefault="00344D94" w:rsidP="00344D94">
                      <w:pPr>
                        <w:pStyle w:val="Caption"/>
                        <w:rPr>
                          <w:lang w:val="en-US"/>
                        </w:rPr>
                      </w:pPr>
                      <w:r w:rsidRPr="00E4167E">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24</w:t>
                      </w:r>
                      <w:r w:rsidR="005B1E99">
                        <w:rPr>
                          <w:lang w:val="en-US"/>
                        </w:rPr>
                        <w:fldChar w:fldCharType="end"/>
                      </w:r>
                      <w:r w:rsidRPr="00E4167E">
                        <w:rPr>
                          <w:lang w:val="en-US"/>
                        </w:rPr>
                        <w:t xml:space="preserve">. </w:t>
                      </w:r>
                      <w:r w:rsidRPr="002C65D8">
                        <w:rPr>
                          <w:lang w:val="en-US"/>
                        </w:rPr>
                        <w:t xml:space="preserve">Early (high </w:t>
                      </w:r>
                      <m:oMath>
                        <m:r>
                          <w:rPr>
                            <w:rFonts w:ascii="Cambria Math" w:hAnsi="Cambria Math"/>
                          </w:rPr>
                          <m:t>α</m:t>
                        </m:r>
                        <m:r>
                          <w:rPr>
                            <w:rFonts w:ascii="Cambria Math" w:hAnsi="Cambria Math"/>
                            <w:lang w:val="en-US"/>
                          </w:rPr>
                          <m:t>/</m:t>
                        </m:r>
                        <m:r>
                          <w:rPr>
                            <w:rFonts w:ascii="Cambria Math" w:hAnsi="Cambria Math"/>
                          </w:rPr>
                          <m:t>β</m:t>
                        </m:r>
                      </m:oMath>
                      <w:r w:rsidRPr="002C65D8">
                        <w:rPr>
                          <w:lang w:val="en-US"/>
                        </w:rPr>
                        <w:t>)</w:t>
                      </w:r>
                      <w:r>
                        <w:rPr>
                          <w:lang w:val="en-US"/>
                        </w:rPr>
                        <w:t xml:space="preserve"> vs late (low </w:t>
                      </w:r>
                      <m:oMath>
                        <m:r>
                          <w:rPr>
                            <w:rFonts w:ascii="Cambria Math" w:hAnsi="Cambria Math"/>
                            <w:lang w:val="en-US"/>
                          </w:rPr>
                          <m:t>α/β</m:t>
                        </m:r>
                      </m:oMath>
                      <w:r>
                        <w:rPr>
                          <w:lang w:val="en-US"/>
                        </w:rPr>
                        <w:t>) responding tissues</w:t>
                      </w:r>
                      <w:r w:rsidR="00D22E8B">
                        <w:rPr>
                          <w:lang w:val="en-US"/>
                        </w:rPr>
                        <w:t xml:space="preserve">. Early responding cells are typically cancer cells because they </w:t>
                      </w:r>
                      <w:r w:rsidR="00720D67">
                        <w:rPr>
                          <w:lang w:val="en-US"/>
                        </w:rPr>
                        <w:t xml:space="preserve">are always dividing, and </w:t>
                      </w:r>
                      <w:r>
                        <w:rPr>
                          <w:lang w:val="en-US"/>
                        </w:rPr>
                        <w:fldChar w:fldCharType="begin"/>
                      </w:r>
                      <w:r>
                        <w:rPr>
                          <w:lang w:val="en-US"/>
                        </w:rPr>
                        <w:instrText xml:space="preserve"> ADDIN ZOTERO_ITEM CSL_CITATION {"citationID":"YUV7zxov","properties":{"formattedCitation":"(Hall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lang w:val="en-US"/>
                        </w:rPr>
                        <w:fldChar w:fldCharType="separate"/>
                      </w:r>
                      <w:r w:rsidRPr="00313ABC">
                        <w:rPr>
                          <w:rFonts w:cs="Times New Roman"/>
                          <w:lang w:val="en-US"/>
                        </w:rPr>
                        <w:t>(Hall &amp; Giaccia, 2012</w:t>
                      </w:r>
                      <w:r>
                        <w:rPr>
                          <w:rFonts w:cs="Times New Roman"/>
                          <w:lang w:val="en-US"/>
                        </w:rPr>
                        <w:t>, p. 395</w:t>
                      </w:r>
                      <w:r w:rsidRPr="00313ABC">
                        <w:rPr>
                          <w:rFonts w:cs="Times New Roman"/>
                          <w:lang w:val="en-US"/>
                        </w:rPr>
                        <w:t>)</w:t>
                      </w:r>
                      <w:r>
                        <w:rPr>
                          <w:lang w:val="en-US"/>
                        </w:rPr>
                        <w:fldChar w:fldCharType="end"/>
                      </w:r>
                      <w:r>
                        <w:rPr>
                          <w:lang w:val="en-US"/>
                        </w:rPr>
                        <w:t>.</w:t>
                      </w:r>
                      <w:r w:rsidR="00D22E8B">
                        <w:rPr>
                          <w:lang w:val="en-US"/>
                        </w:rPr>
                        <w:t xml:space="preserve"> </w:t>
                      </w:r>
                    </w:p>
                    <w:p w14:paraId="5BC56CF6" w14:textId="3914DD8A" w:rsidR="00344D94" w:rsidRPr="00E4167E" w:rsidRDefault="00344D94" w:rsidP="00344D94">
                      <w:pPr>
                        <w:pStyle w:val="Caption"/>
                        <w:rPr>
                          <w:sz w:val="24"/>
                          <w:lang w:val="en-US"/>
                        </w:rPr>
                      </w:pPr>
                    </w:p>
                  </w:txbxContent>
                </v:textbox>
                <w10:wrap type="tight"/>
              </v:shape>
            </w:pict>
          </mc:Fallback>
        </mc:AlternateContent>
      </w:r>
    </w:p>
    <w:p w14:paraId="70B7C8E2" w14:textId="77777777" w:rsidR="00A87081" w:rsidRDefault="00A87081" w:rsidP="00CB30D7">
      <w:pPr>
        <w:spacing w:line="360" w:lineRule="auto"/>
        <w:rPr>
          <w:lang w:val="en-US"/>
        </w:rPr>
      </w:pPr>
    </w:p>
    <w:p w14:paraId="1261BACA" w14:textId="77777777" w:rsidR="00ED0DBB" w:rsidRPr="00A87081" w:rsidRDefault="00ED0DBB" w:rsidP="00CB30D7">
      <w:pPr>
        <w:spacing w:line="360" w:lineRule="auto"/>
        <w:rPr>
          <w:lang w:val="en-US"/>
        </w:rPr>
      </w:pPr>
    </w:p>
    <w:p w14:paraId="48DF744B" w14:textId="6E2EA99E" w:rsidR="006A7EC4" w:rsidRDefault="00BE5EB7" w:rsidP="00CB30D7">
      <w:pPr>
        <w:pStyle w:val="Heading3"/>
        <w:spacing w:line="360" w:lineRule="auto"/>
        <w:rPr>
          <w:lang w:val="en-US"/>
        </w:rPr>
      </w:pPr>
      <w:bookmarkStart w:id="117" w:name="_Ref98523167"/>
      <w:bookmarkStart w:id="118" w:name="_Toc103247151"/>
      <w:commentRangeStart w:id="119"/>
      <w:r>
        <w:rPr>
          <w:lang w:val="en-US"/>
        </w:rPr>
        <w:t xml:space="preserve">Radiation Induced </w:t>
      </w:r>
      <w:r w:rsidR="00E36F2A">
        <w:rPr>
          <w:lang w:val="en-US"/>
        </w:rPr>
        <w:t>Bystander Effect</w:t>
      </w:r>
      <w:bookmarkEnd w:id="117"/>
      <w:commentRangeEnd w:id="119"/>
      <w:r w:rsidR="00F56572">
        <w:rPr>
          <w:rStyle w:val="CommentReference"/>
          <w:rFonts w:ascii="Times New Roman" w:eastAsiaTheme="minorHAnsi" w:hAnsi="Times New Roman" w:cstheme="minorBidi"/>
          <w:color w:val="auto"/>
        </w:rPr>
        <w:commentReference w:id="119"/>
      </w:r>
      <w:bookmarkEnd w:id="118"/>
    </w:p>
    <w:p w14:paraId="4D9770DC" w14:textId="71019F42" w:rsidR="00A2596E" w:rsidRDefault="000D2657" w:rsidP="00CB30D7">
      <w:pPr>
        <w:spacing w:line="360" w:lineRule="auto"/>
        <w:rPr>
          <w:lang w:val="en-US"/>
        </w:rPr>
      </w:pPr>
      <w:r>
        <w:rPr>
          <w:lang w:val="en-US"/>
        </w:rPr>
        <w:t xml:space="preserve">As </w:t>
      </w:r>
      <w:r w:rsidR="00885933">
        <w:rPr>
          <w:lang w:val="en-US"/>
        </w:rPr>
        <w:t>mentioned</w:t>
      </w:r>
      <w:r w:rsidR="00F24EF7">
        <w:rPr>
          <w:lang w:val="en-US"/>
        </w:rPr>
        <w:t xml:space="preserve"> in </w:t>
      </w:r>
      <w:r w:rsidR="00885933">
        <w:rPr>
          <w:lang w:val="en-US"/>
        </w:rPr>
        <w:fldChar w:fldCharType="begin"/>
      </w:r>
      <w:r w:rsidR="00885933">
        <w:rPr>
          <w:lang w:val="en-US"/>
        </w:rPr>
        <w:instrText xml:space="preserve"> REF _Ref97815460 \r \h </w:instrText>
      </w:r>
      <w:r w:rsidR="00CB30D7">
        <w:rPr>
          <w:lang w:val="en-US"/>
        </w:rPr>
        <w:instrText xml:space="preserve"> \* MERGEFORMAT </w:instrText>
      </w:r>
      <w:r w:rsidR="00885933">
        <w:rPr>
          <w:lang w:val="en-US"/>
        </w:rPr>
      </w:r>
      <w:r w:rsidR="00885933">
        <w:rPr>
          <w:lang w:val="en-US"/>
        </w:rPr>
        <w:fldChar w:fldCharType="separate"/>
      </w:r>
      <w:r w:rsidR="000E19EF">
        <w:rPr>
          <w:lang w:val="en-US"/>
        </w:rPr>
        <w:t>1.7.3</w:t>
      </w:r>
      <w:r w:rsidR="00885933">
        <w:rPr>
          <w:lang w:val="en-US"/>
        </w:rPr>
        <w:fldChar w:fldCharType="end"/>
      </w:r>
      <w:r w:rsidR="00F24EF7">
        <w:rPr>
          <w:lang w:val="en-US"/>
        </w:rPr>
        <w:t xml:space="preserve">, cells are normally damaged </w:t>
      </w:r>
      <w:r w:rsidR="008F2885">
        <w:rPr>
          <w:lang w:val="en-US"/>
        </w:rPr>
        <w:t>either directly or indirectly</w:t>
      </w:r>
      <w:r w:rsidR="0023053C">
        <w:rPr>
          <w:lang w:val="en-US"/>
        </w:rPr>
        <w:t>.</w:t>
      </w:r>
      <w:r w:rsidR="00A36F77">
        <w:rPr>
          <w:lang w:val="en-US"/>
        </w:rPr>
        <w:t xml:space="preserve"> </w:t>
      </w:r>
      <w:r w:rsidR="00DD1ACE">
        <w:rPr>
          <w:lang w:val="en-US"/>
        </w:rPr>
        <w:t xml:space="preserve">However, it has been showed that non-irradiated </w:t>
      </w:r>
      <w:r w:rsidR="00944819">
        <w:rPr>
          <w:lang w:val="en-US"/>
        </w:rPr>
        <w:t>cells</w:t>
      </w:r>
      <w:r w:rsidR="006078F6">
        <w:rPr>
          <w:lang w:val="en-US"/>
        </w:rPr>
        <w:t xml:space="preserve"> might</w:t>
      </w:r>
      <w:r w:rsidR="001D4650">
        <w:rPr>
          <w:lang w:val="en-US"/>
        </w:rPr>
        <w:t xml:space="preserve"> </w:t>
      </w:r>
      <w:r w:rsidR="00303EE1">
        <w:rPr>
          <w:lang w:val="en-US"/>
        </w:rPr>
        <w:t>exhibit</w:t>
      </w:r>
      <w:r w:rsidR="009A1DAB">
        <w:rPr>
          <w:lang w:val="en-US"/>
        </w:rPr>
        <w:t xml:space="preserve"> the same biological endpoints</w:t>
      </w:r>
      <w:r w:rsidR="007B38EE">
        <w:rPr>
          <w:lang w:val="en-US"/>
        </w:rPr>
        <w:t xml:space="preserve"> (</w:t>
      </w:r>
      <w:proofErr w:type="gramStart"/>
      <w:r w:rsidR="007B38EE">
        <w:rPr>
          <w:lang w:val="en-US"/>
        </w:rPr>
        <w:t>e.g.</w:t>
      </w:r>
      <w:proofErr w:type="gramEnd"/>
      <w:r w:rsidR="007B38EE">
        <w:rPr>
          <w:lang w:val="en-US"/>
        </w:rPr>
        <w:t xml:space="preserve"> </w:t>
      </w:r>
      <w:r w:rsidR="00663DC6">
        <w:rPr>
          <w:lang w:val="en-US"/>
        </w:rPr>
        <w:t>apoptosis,</w:t>
      </w:r>
      <w:r w:rsidR="00067F91">
        <w:rPr>
          <w:lang w:val="en-US"/>
        </w:rPr>
        <w:t xml:space="preserve"> generation of</w:t>
      </w:r>
      <w:r w:rsidR="00663DC6">
        <w:rPr>
          <w:lang w:val="en-US"/>
        </w:rPr>
        <w:t xml:space="preserve"> micronuclei</w:t>
      </w:r>
      <w:r w:rsidR="00067F91">
        <w:rPr>
          <w:lang w:val="en-US"/>
        </w:rPr>
        <w:t xml:space="preserve"> or </w:t>
      </w:r>
      <w:r w:rsidR="00303EE1">
        <w:rPr>
          <w:lang w:val="en-US"/>
        </w:rPr>
        <w:t>DNA strand breaks</w:t>
      </w:r>
      <w:r w:rsidR="007B38EE">
        <w:rPr>
          <w:lang w:val="en-US"/>
        </w:rPr>
        <w:t>)</w:t>
      </w:r>
      <w:r w:rsidR="00CD785D">
        <w:rPr>
          <w:lang w:val="en-US"/>
        </w:rPr>
        <w:t xml:space="preserve"> </w:t>
      </w:r>
      <w:r w:rsidR="004568FA">
        <w:rPr>
          <w:lang w:val="en-US"/>
        </w:rPr>
        <w:t>as</w:t>
      </w:r>
      <w:r w:rsidR="001B434D">
        <w:rPr>
          <w:lang w:val="en-US"/>
        </w:rPr>
        <w:t xml:space="preserve"> irradiated cells</w:t>
      </w:r>
      <w:r w:rsidR="00AD0181">
        <w:rPr>
          <w:lang w:val="en-US"/>
        </w:rPr>
        <w:t xml:space="preserve">. It was shown that </w:t>
      </w:r>
      <w:r w:rsidR="005347E4">
        <w:rPr>
          <w:lang w:val="en-US"/>
        </w:rPr>
        <w:t xml:space="preserve">30% of </w:t>
      </w:r>
      <w:r w:rsidR="005603AD">
        <w:rPr>
          <w:lang w:val="en-US"/>
        </w:rPr>
        <w:t>analyzed</w:t>
      </w:r>
      <w:r w:rsidR="00192A22">
        <w:rPr>
          <w:lang w:val="en-US"/>
        </w:rPr>
        <w:t xml:space="preserve"> </w:t>
      </w:r>
      <w:r w:rsidR="005347E4">
        <w:rPr>
          <w:lang w:val="en-US"/>
        </w:rPr>
        <w:t>cells expressed</w:t>
      </w:r>
      <w:r w:rsidR="00AB26A8">
        <w:rPr>
          <w:lang w:val="en-US"/>
        </w:rPr>
        <w:t xml:space="preserve"> an increase in</w:t>
      </w:r>
      <w:r w:rsidR="005347E4">
        <w:rPr>
          <w:lang w:val="en-US"/>
        </w:rPr>
        <w:t xml:space="preserve"> sister chromatid exchange</w:t>
      </w:r>
      <w:r w:rsidR="005603AD">
        <w:rPr>
          <w:lang w:val="en-US"/>
        </w:rPr>
        <w:t xml:space="preserve">, even though only </w:t>
      </w:r>
      <w:r w:rsidR="00D95A1F">
        <w:rPr>
          <w:lang w:val="en-US"/>
        </w:rPr>
        <w:t>1% of cells were irradiated</w:t>
      </w:r>
      <w:r w:rsidR="005347E4">
        <w:rPr>
          <w:lang w:val="en-US"/>
        </w:rPr>
        <w:t xml:space="preserve"> </w:t>
      </w:r>
      <w:r w:rsidR="0093457E">
        <w:rPr>
          <w:lang w:val="en-US"/>
        </w:rPr>
        <w:t>(</w:t>
      </w:r>
      <w:proofErr w:type="spellStart"/>
      <w:r w:rsidR="003205C1">
        <w:rPr>
          <w:lang w:val="en-US"/>
        </w:rPr>
        <w:t>SCE,</w:t>
      </w:r>
      <w:r w:rsidR="0093457E">
        <w:rPr>
          <w:lang w:val="en-US"/>
        </w:rPr>
        <w:fldChar w:fldCharType="begin"/>
      </w:r>
      <w:r w:rsidR="0093457E">
        <w:rPr>
          <w:lang w:val="en-US"/>
        </w:rPr>
        <w:instrText xml:space="preserve"> REF _Ref97554467 \h </w:instrText>
      </w:r>
      <w:r w:rsidR="0093457E">
        <w:rPr>
          <w:lang w:val="en-US"/>
        </w:rPr>
      </w:r>
      <w:r w:rsidR="0093457E">
        <w:rPr>
          <w:lang w:val="en-US"/>
        </w:rPr>
        <w:fldChar w:fldCharType="separate"/>
      </w:r>
      <w:r w:rsidR="000E19EF" w:rsidRPr="00A2756D">
        <w:rPr>
          <w:lang w:val="en-US"/>
        </w:rPr>
        <w:t>Abbreviations</w:t>
      </w:r>
      <w:proofErr w:type="spellEnd"/>
      <w:r w:rsidR="000E19EF">
        <w:rPr>
          <w:lang w:val="en-US"/>
        </w:rPr>
        <w:t xml:space="preserve"> and explanations</w:t>
      </w:r>
      <w:r w:rsidR="0093457E">
        <w:rPr>
          <w:lang w:val="en-US"/>
        </w:rPr>
        <w:fldChar w:fldCharType="end"/>
      </w:r>
      <w:r w:rsidR="005347E4">
        <w:rPr>
          <w:lang w:val="en-US"/>
        </w:rPr>
        <w:t>)</w:t>
      </w:r>
      <w:r w:rsidR="009A1DAB">
        <w:rPr>
          <w:lang w:val="en-US"/>
        </w:rPr>
        <w:t xml:space="preserve"> </w:t>
      </w:r>
      <w:r w:rsidR="0073634F">
        <w:rPr>
          <w:lang w:val="en-US"/>
        </w:rPr>
        <w:fldChar w:fldCharType="begin"/>
      </w:r>
      <w:r w:rsidR="00AF064A">
        <w:rPr>
          <w:lang w:val="en-US"/>
        </w:rPr>
        <w:instrText xml:space="preserve"> ADDIN ZOTERO_ITEM CSL_CITATION {"citationID":"pM2OCirc","properties":{"formattedCitation":"(Nagasawa &amp; Little, 1992)","plainCitation":"(Nagasawa &amp; Little, 1992)","noteIndex":0},"citationItems":[{"id":104,"uris":["http://zotero.org/users/9228513/items/H8GD2LD9"],"itemData":{"id":104,"type":"article-journal","abstract":"The induction of sister chromatid exchanges (SCE) was examined in Chinese hamster ovary cells irradiated in the G1 phase of the cell cycle with alpha-particles from a plutonium-238 source. A significant increase in the frequency of SCE occurred with doses as low as 0.31 mGy (31 millirads). Although 30% of the cells showed an increased frequency of SCE at this dose, less than 1% of cell nuclei were actually traversed by an alpha-particle. A dose of approximately 2.0 Gy was necessary to produce a similar increase in SCE by X-rays. These results indicate that genetic damage may be induced by low doses of alpha-radiation in cell nuclei not actually traversed by an alpha-particle. This phenomenon may have important implications in the estimation of risks of such exposures.","container-title":"Cancer Research","ISSN":"0008-5472","issue":"22","journalAbbreviation":"Cancer Res","language":"eng","note":"PMID: 1423287","page":"6394-6396","source":"PubMed","title":"Induction of sister chromatid exchanges by extremely low doses of alpha-particles","volume":"52","author":[{"family":"Nagasawa","given":"H."},{"family":"Little","given":"J. B."}],"issued":{"date-parts":[["1992",11,15]]}}}],"schema":"https://github.com/citation-style-language/schema/raw/master/csl-citation.json"} </w:instrText>
      </w:r>
      <w:r w:rsidR="0073634F">
        <w:rPr>
          <w:lang w:val="en-US"/>
        </w:rPr>
        <w:fldChar w:fldCharType="separate"/>
      </w:r>
      <w:r w:rsidR="00AF064A" w:rsidRPr="004F22C6">
        <w:rPr>
          <w:rFonts w:cs="Times New Roman"/>
          <w:lang w:val="en-US"/>
        </w:rPr>
        <w:t>(Nagasawa &amp; Little, 1992)</w:t>
      </w:r>
      <w:r w:rsidR="0073634F">
        <w:rPr>
          <w:lang w:val="en-US"/>
        </w:rPr>
        <w:fldChar w:fldCharType="end"/>
      </w:r>
      <w:r w:rsidR="00FB4041">
        <w:rPr>
          <w:lang w:val="en-US"/>
        </w:rPr>
        <w:t>.</w:t>
      </w:r>
      <w:r w:rsidR="001028C1">
        <w:rPr>
          <w:lang w:val="en-US"/>
        </w:rPr>
        <w:t xml:space="preserve"> </w:t>
      </w:r>
      <w:r w:rsidR="00AB359D">
        <w:rPr>
          <w:lang w:val="en-US"/>
        </w:rPr>
        <w:t xml:space="preserve">This </w:t>
      </w:r>
      <w:r w:rsidR="00C30D0A">
        <w:rPr>
          <w:lang w:val="en-US"/>
        </w:rPr>
        <w:t>phenomenon</w:t>
      </w:r>
      <w:r w:rsidR="00AB359D">
        <w:rPr>
          <w:lang w:val="en-US"/>
        </w:rPr>
        <w:t xml:space="preserve"> is called the </w:t>
      </w:r>
      <w:r w:rsidR="00BE5EB7">
        <w:rPr>
          <w:lang w:val="en-US"/>
        </w:rPr>
        <w:t xml:space="preserve">radiation induced </w:t>
      </w:r>
      <w:r w:rsidR="00AB359D">
        <w:rPr>
          <w:lang w:val="en-US"/>
        </w:rPr>
        <w:t>bystander effect</w:t>
      </w:r>
      <w:r w:rsidR="00BE5EB7">
        <w:rPr>
          <w:lang w:val="en-US"/>
        </w:rPr>
        <w:t xml:space="preserve"> (RIBE)</w:t>
      </w:r>
      <w:r w:rsidR="00AB359D">
        <w:rPr>
          <w:lang w:val="en-US"/>
        </w:rPr>
        <w:t xml:space="preserve">. </w:t>
      </w:r>
      <w:r w:rsidR="000639B3">
        <w:rPr>
          <w:lang w:val="en-US"/>
        </w:rPr>
        <w:t xml:space="preserve">The theory is that </w:t>
      </w:r>
      <w:r w:rsidR="006F5D86">
        <w:rPr>
          <w:lang w:val="en-US"/>
        </w:rPr>
        <w:t xml:space="preserve">irradiated </w:t>
      </w:r>
      <w:r w:rsidR="006F5D86">
        <w:rPr>
          <w:lang w:val="en-US"/>
        </w:rPr>
        <w:lastRenderedPageBreak/>
        <w:t>cells</w:t>
      </w:r>
      <w:r w:rsidR="005D0198">
        <w:rPr>
          <w:lang w:val="en-US"/>
        </w:rPr>
        <w:t xml:space="preserve"> </w:t>
      </w:r>
      <w:r w:rsidR="00A76F6B">
        <w:rPr>
          <w:lang w:val="en-US"/>
        </w:rPr>
        <w:t>signal</w:t>
      </w:r>
      <w:r w:rsidR="005D0198">
        <w:rPr>
          <w:lang w:val="en-US"/>
        </w:rPr>
        <w:t xml:space="preserve"> </w:t>
      </w:r>
      <w:r w:rsidR="002910A2">
        <w:rPr>
          <w:lang w:val="en-US"/>
        </w:rPr>
        <w:t>to non-irradiated cells,</w:t>
      </w:r>
      <w:r w:rsidR="00DD4666">
        <w:rPr>
          <w:lang w:val="en-US"/>
        </w:rPr>
        <w:t xml:space="preserve"> either</w:t>
      </w:r>
      <w:r w:rsidR="002910A2">
        <w:rPr>
          <w:lang w:val="en-US"/>
        </w:rPr>
        <w:t xml:space="preserve"> </w:t>
      </w:r>
      <w:r w:rsidR="00DD4666">
        <w:rPr>
          <w:lang w:val="en-US"/>
        </w:rPr>
        <w:t>by</w:t>
      </w:r>
      <w:r w:rsidR="002910A2">
        <w:rPr>
          <w:lang w:val="en-US"/>
        </w:rPr>
        <w:t xml:space="preserve"> int</w:t>
      </w:r>
      <w:r w:rsidR="00BE015D">
        <w:rPr>
          <w:lang w:val="en-US"/>
        </w:rPr>
        <w:t>ra</w:t>
      </w:r>
      <w:r w:rsidR="002910A2">
        <w:rPr>
          <w:lang w:val="en-US"/>
        </w:rPr>
        <w:t>cellular communication</w:t>
      </w:r>
      <w:r w:rsidR="00AB4B22">
        <w:rPr>
          <w:lang w:val="en-US"/>
        </w:rPr>
        <w:t xml:space="preserve"> trough</w:t>
      </w:r>
      <w:r w:rsidR="00863550">
        <w:rPr>
          <w:lang w:val="en-US"/>
        </w:rPr>
        <w:t xml:space="preserve"> protein channels </w:t>
      </w:r>
      <w:r w:rsidR="00BE015D">
        <w:rPr>
          <w:lang w:val="en-US"/>
        </w:rPr>
        <w:t>(</w:t>
      </w:r>
      <w:r w:rsidR="004D0F49">
        <w:rPr>
          <w:lang w:val="en-US"/>
        </w:rPr>
        <w:t>G</w:t>
      </w:r>
      <w:r w:rsidR="00BE015D">
        <w:rPr>
          <w:lang w:val="en-US"/>
        </w:rPr>
        <w:t>ap junctions)</w:t>
      </w:r>
      <w:r w:rsidR="00AB4B22">
        <w:rPr>
          <w:lang w:val="en-US"/>
        </w:rPr>
        <w:t xml:space="preserve"> between cells</w:t>
      </w:r>
      <w:r w:rsidR="00BD5452">
        <w:rPr>
          <w:lang w:val="en-US"/>
        </w:rPr>
        <w:t xml:space="preserve"> </w:t>
      </w:r>
      <w:r w:rsidR="00BD5452">
        <w:rPr>
          <w:lang w:val="en-US"/>
        </w:rPr>
        <w:fldChar w:fldCharType="begin"/>
      </w:r>
      <w:r w:rsidR="00BD5452">
        <w:rPr>
          <w:lang w:val="en-US"/>
        </w:rPr>
        <w:instrText xml:space="preserve"> ADDIN ZOTERO_ITEM CSL_CITATION {"citationID":"pGAeAf0I","properties":{"formattedCitation":"(Mesnil et al., 1996)","plainCitation":"(Mesnil et al., 1996)","noteIndex":0},"citationItems":[{"id":334,"uris":["http://zotero.org/users/9228513/items/4XRFJMKQ"],"itemData":{"id":334,"type":"article-journal","abstract":"In gene therapy to treat cancer, typically only a fraction of the tumor cells can be successfully transfected with a gene. However, in the case of brain tumor therapy with the thymidine kinase gene from herpes simplex virus (HSV-tk), not only the cells transfected with the gene but also neighboring others can be killed in the presence of ganciclovir. Such a \"bystander\" effect is reminiscent of our previous observation that the effect of certain therapeutic agents may be enhanced by their diffusion through gap junctional intercellular communication (GJIC). Herein, we present the evidence, from in vitro studies, that gap junctions could indeed be responsible for such a gene therapy bystander effect. We used HeLa cells for this purpose, since they show very little, if any, ability to communicate through gap junctions. When HeLa cells were transfected with HSV-tk gene and cocultured with nontransfected cells, only HSV-tk-transfected HeLa cells (tk+) were killed by ganciclovir. However, when HeLa cells transfected with a gene encoding for the gap junction protein, connexin 43 (Cx43), were used, not only tk+ cells, but also tk- cells were killed, presumably due to the transfer, via Cx43-mediated GJIC, of toxic ganciclovir molecules phosphorylated by HSV-tk to the tk- cells. Such bystander effect was not observed when tk+ and tk- cells were cocultured without direct cell-cell contact between those two types of cells. Thus, our results give strong evidence that the bystander effect seen in HSV-tk gene therapy may be due to Cx-mediated GJIC.","container-title":"Proceedings of the National Academy of Sciences of the United States of America","ISSN":"0027-8424","issue":"5","journalAbbreviation":"Proc Natl Acad Sci U S A","note":"PMID: 8700844\nPMCID: PMC39867","page":"1831-1835","source":"PubMed Central","title":"Bystander killing of cancer cells by herpes simplex virus thymidine kinase gene is mediated by connexins.","volume":"93","author":[{"family":"Mesnil","given":"M"},{"family":"Piccoli","given":"C"},{"family":"Tiraby","given":"G"},{"family":"Willecke","given":"K"},{"family":"Yamasaki","given":"H"}],"issued":{"date-parts":[["1996",3,5]]}}}],"schema":"https://github.com/citation-style-language/schema/raw/master/csl-citation.json"} </w:instrText>
      </w:r>
      <w:r w:rsidR="00BD5452">
        <w:rPr>
          <w:lang w:val="en-US"/>
        </w:rPr>
        <w:fldChar w:fldCharType="separate"/>
      </w:r>
      <w:r w:rsidR="00BD5452" w:rsidRPr="00BE0383">
        <w:rPr>
          <w:rFonts w:cs="Times New Roman"/>
          <w:lang w:val="en-US"/>
        </w:rPr>
        <w:t>(Mesnil et al., 1996)</w:t>
      </w:r>
      <w:r w:rsidR="00BD5452">
        <w:rPr>
          <w:lang w:val="en-US"/>
        </w:rPr>
        <w:fldChar w:fldCharType="end"/>
      </w:r>
      <w:r w:rsidR="00567167">
        <w:rPr>
          <w:lang w:val="en-US"/>
        </w:rPr>
        <w:t>, or</w:t>
      </w:r>
      <w:r w:rsidR="005F4C31">
        <w:rPr>
          <w:lang w:val="en-US"/>
        </w:rPr>
        <w:t xml:space="preserve"> intercellular communication</w:t>
      </w:r>
      <w:r w:rsidR="00567167">
        <w:rPr>
          <w:lang w:val="en-US"/>
        </w:rPr>
        <w:t xml:space="preserve"> by </w:t>
      </w:r>
      <w:r w:rsidR="00F52E0C">
        <w:rPr>
          <w:lang w:val="en-US"/>
        </w:rPr>
        <w:t>excreting soluble factors into</w:t>
      </w:r>
      <w:r w:rsidR="008E6834">
        <w:rPr>
          <w:lang w:val="en-US"/>
        </w:rPr>
        <w:t xml:space="preserve"> the</w:t>
      </w:r>
      <w:r w:rsidR="00F52E0C">
        <w:rPr>
          <w:lang w:val="en-US"/>
        </w:rPr>
        <w:t xml:space="preserve"> surrounding medium</w:t>
      </w:r>
      <w:r w:rsidR="00262E81">
        <w:rPr>
          <w:lang w:val="en-US"/>
        </w:rPr>
        <w:t xml:space="preserve"> </w:t>
      </w:r>
      <w:r w:rsidR="00262E81">
        <w:rPr>
          <w:lang w:val="en-US"/>
        </w:rPr>
        <w:fldChar w:fldCharType="begin"/>
      </w:r>
      <w:r w:rsidR="00932E85">
        <w:rPr>
          <w:lang w:val="en-US"/>
        </w:rPr>
        <w:instrText xml:space="preserve"> ADDIN ZOTERO_ITEM CSL_CITATION {"citationID":"MI1f4VGE","properties":{"formattedCitation":"(Luce et al., 2009)","plainCitation":"(Luce et al., 2009)","noteIndex":0},"citationItems":[{"id":336,"uris":["http://zotero.org/users/9228513/items/4W476FGP"],"itemData":{"id":336,"type":"article-journal","abstract":"Delayed cell death by mitotic catastrophe is a frequent mode of solid tumor cell death after gamma-irradiation, a widely used treatment of cancer. Whereas the mechanisms that underlie the early gamma-irradiation-induced cell death are well documented, those that drive the delayed cell death are largely unknown. Here we show that the Fas, tumor necrosis factor-related apoptosis-inducing ligand (TRAIL) and tumor necrosis factor (TNF)-alpha death receptor pathways mediate the delayed cell death observed after gamma-irradiation of breast cancer cells. Early after irradiation, we observe the increased expression of Fas, TRAIL-R and TNF-R that first sensitizes cells to apoptosis. Later, the increased expression of FasL, TRAIL and TNF-alpha permit the apoptosis engagement linked to mitotic catastrophe. Treatments with TNF-alpha, TRAIL or anti-Fas antibody, early after radiation exposure, induce apoptosis, whereas the neutralization of the three death receptors pathways impairs the delayed cell death. We also show for the first time that irradiated breast cancer cells excrete soluble forms of the three ligands that can induce the death of sensitive bystander cells. Overall, these results define the molecular basis of the delayed cell death of irradiated cancer cells and identify the death receptors pathways as crucial actors in apoptosis induced by targeted as well as non-targeted effects of ionizing radiation.","container-title":"Carcinogenesis","DOI":"10.1093/carcin/bgp008","ISSN":"1460-2180","issue":"3","journalAbbreviation":"Carcinogenesis","language":"eng","note":"PMID: 19126655\nPMCID: PMC2650794","page":"432-439","source":"PubMed","title":"Death receptor pathways mediate targeted and non-targeted effects of ionizing radiations in breast cancer cells","volume":"30","author":[{"family":"Luce","given":"Audrey"},{"family":"Courtin","given":"Aurélie"},{"family":"Levalois","given":"Céline"},{"family":"Altmeyer-Morel","given":"Sandrine"},{"family":"Romeo","given":"Paul-Henri"},{"family":"Chevillard","given":"Sylvie"},{"family":"Lebeau","given":"Jérôme"}],"issued":{"date-parts":[["2009",3]]}}}],"schema":"https://github.com/citation-style-language/schema/raw/master/csl-citation.json"} </w:instrText>
      </w:r>
      <w:r w:rsidR="00262E81">
        <w:rPr>
          <w:lang w:val="en-US"/>
        </w:rPr>
        <w:fldChar w:fldCharType="separate"/>
      </w:r>
      <w:r w:rsidR="00932E85" w:rsidRPr="008623D9">
        <w:rPr>
          <w:rFonts w:cs="Times New Roman"/>
          <w:lang w:val="en-US"/>
        </w:rPr>
        <w:t>(Luce et al., 2009)</w:t>
      </w:r>
      <w:r w:rsidR="00262E81">
        <w:rPr>
          <w:lang w:val="en-US"/>
        </w:rPr>
        <w:fldChar w:fldCharType="end"/>
      </w:r>
      <w:r w:rsidR="00AB4B22">
        <w:rPr>
          <w:lang w:val="en-US"/>
        </w:rPr>
        <w:t xml:space="preserve">. </w:t>
      </w:r>
      <w:r w:rsidR="006B5B0D">
        <w:rPr>
          <w:lang w:val="en-US"/>
        </w:rPr>
        <w:t xml:space="preserve">Although the existence of RIBE’s is </w:t>
      </w:r>
      <w:r w:rsidR="00A82AE3">
        <w:rPr>
          <w:lang w:val="en-US"/>
        </w:rPr>
        <w:t>indisputable</w:t>
      </w:r>
      <w:r w:rsidR="009A4A72">
        <w:rPr>
          <w:lang w:val="en-US"/>
        </w:rPr>
        <w:t xml:space="preserve">, the characteristics </w:t>
      </w:r>
      <w:r w:rsidR="001A485B">
        <w:rPr>
          <w:lang w:val="en-US"/>
        </w:rPr>
        <w:t xml:space="preserve">of the biological </w:t>
      </w:r>
      <w:r w:rsidR="00BD0CBA">
        <w:rPr>
          <w:lang w:val="en-US"/>
        </w:rPr>
        <w:t>parameters constituting</w:t>
      </w:r>
      <w:r w:rsidR="0042603B">
        <w:rPr>
          <w:lang w:val="en-US"/>
        </w:rPr>
        <w:t xml:space="preserve"> an</w:t>
      </w:r>
      <w:r w:rsidR="00BD0CBA">
        <w:rPr>
          <w:lang w:val="en-US"/>
        </w:rPr>
        <w:t xml:space="preserve"> </w:t>
      </w:r>
      <w:r w:rsidR="00673705">
        <w:rPr>
          <w:lang w:val="en-US"/>
        </w:rPr>
        <w:t>RIBE</w:t>
      </w:r>
      <w:r w:rsidR="001815AF">
        <w:rPr>
          <w:lang w:val="en-US"/>
        </w:rPr>
        <w:t xml:space="preserve"> is not well defined</w:t>
      </w:r>
      <w:r w:rsidR="002F67DD">
        <w:rPr>
          <w:lang w:val="en-US"/>
        </w:rPr>
        <w:t xml:space="preserve"> </w:t>
      </w:r>
      <w:r w:rsidR="002C16A6">
        <w:rPr>
          <w:lang w:val="en-US"/>
        </w:rPr>
        <w:fldChar w:fldCharType="begin"/>
      </w:r>
      <w:r w:rsidR="003F507D">
        <w:rPr>
          <w:lang w:val="en-US"/>
        </w:rPr>
        <w:instrText xml:space="preserve"> ADDIN ZOTERO_ITEM CSL_CITATION {"citationID":"MSN9iNwI","properties":{"formattedCitation":"(Blyth &amp; Sykes, 2011)","plainCitation":"(Blyth &amp; Sykes, 2011)","noteIndex":0},"citationItems":[{"id":102,"uris":["http://zotero.org/users/9228513/items/7NM8SL9E"],"itemData":{"id":102,"type":"article-journal","abstract":"The term radiation-induced bystander effect is used to describe radiation-induced biological changes that manifest in unirradiated cells remaining within an irradiated cell population. Despite their failure to fit into the framework of classical radiobiology, radiation-induced bystander effects have entered the mainstream and have become established in the radiobiology vocabulary as a bona fide radiation response. However, there is still no consensus on a precise definition of radiation-induced bystander effects, which currently encompasses a number of distinct signal-mediated effects. These effects are classified here into three classes: bystander effects, abscopal effects and cohort effects. In this review, the data have been evaluated to define, where possible, various features specific to radiation-induced bystander effects, including their timing, range, potency and dependence on dose, dose rate, radiation quality and cell type. The weight of evidence supporting these defining features is discussed in the context of bystander experimental systems that closely replicate realistic human exposure scenarios. Whether the manifestation of bystander effects in vivo is intrinsically limited to particular radiation exposure scenarios is considered. The conditions under which radiation-induced bystander effects are induced in vivo will ultimately determine their impact on radiation-induced carcinogenic risk.","container-title":"Radiation Research","DOI":"10.1667/rr2548.1","ISSN":"1938-5404","issue":"2","journalAbbreviation":"Radiat Res","language":"eng","note":"PMID: 21631286","page":"139-157","source":"PubMed","title":"Radiation-induced bystander effects: what are they, and how relevant are they to human radiation exposures?","title-short":"Radiation-induced bystander effects","volume":"176","author":[{"family":"Blyth","given":"Benjamin J."},{"family":"Sykes","given":"Pamela J."}],"issued":{"date-parts":[["2011",8]]}}}],"schema":"https://github.com/citation-style-language/schema/raw/master/csl-citation.json"} </w:instrText>
      </w:r>
      <w:r w:rsidR="002C16A6">
        <w:rPr>
          <w:lang w:val="en-US"/>
        </w:rPr>
        <w:fldChar w:fldCharType="separate"/>
      </w:r>
      <w:r w:rsidR="002C16A6" w:rsidRPr="00F361ED">
        <w:rPr>
          <w:rFonts w:cs="Times New Roman"/>
          <w:lang w:val="en-US"/>
        </w:rPr>
        <w:t>(Blyth &amp; Sykes, 2011)</w:t>
      </w:r>
      <w:r w:rsidR="002C16A6">
        <w:rPr>
          <w:lang w:val="en-US"/>
        </w:rPr>
        <w:fldChar w:fldCharType="end"/>
      </w:r>
      <w:r w:rsidR="00F8434A">
        <w:rPr>
          <w:lang w:val="en-US"/>
        </w:rPr>
        <w:t>.</w:t>
      </w:r>
    </w:p>
    <w:p w14:paraId="4BCD00EA" w14:textId="14C07F1E" w:rsidR="00863D49" w:rsidRDefault="00EB614B" w:rsidP="00E30174">
      <w:pPr>
        <w:spacing w:line="360" w:lineRule="auto"/>
        <w:rPr>
          <w:rFonts w:eastAsiaTheme="minorEastAsia"/>
          <w:lang w:val="en-US"/>
        </w:rPr>
      </w:pPr>
      <w:r>
        <w:rPr>
          <w:lang w:val="en-US"/>
        </w:rPr>
        <w:t xml:space="preserve">It has been shown that a multitude of pathways </w:t>
      </w:r>
      <w:r w:rsidR="002523A2">
        <w:rPr>
          <w:lang w:val="en-US"/>
        </w:rPr>
        <w:t>are involved in RIBE’s, such as p53</w:t>
      </w:r>
      <w:r w:rsidR="00746F04">
        <w:rPr>
          <w:lang w:val="en-US"/>
        </w:rPr>
        <w:t xml:space="preserve"> </w:t>
      </w:r>
      <w:r w:rsidR="00746F04">
        <w:rPr>
          <w:lang w:val="en-US"/>
        </w:rPr>
        <w:fldChar w:fldCharType="begin"/>
      </w:r>
      <w:r w:rsidR="00746F04">
        <w:rPr>
          <w:lang w:val="en-US"/>
        </w:rPr>
        <w:instrText xml:space="preserve"> ADDIN ZOTERO_ITEM CSL_CITATION {"citationID":"tLlBdG3N","properties":{"formattedCitation":"(Koturbash et al., 2008)","plainCitation":"(Koturbash et al., 2008)","noteIndex":0},"citationItems":[{"id":339,"uris":["http://zotero.org/users/9228513/items/TIFSV6WT"],"itemData":{"id":339,"type":"article-journal","abstract":"Purpose\nIt is well accepted that irradiated cells may “forward” genome instability to nonirradiated neighboring cells, giving rise to the “bystander effect” phenomenon. Although bystander effects were well studied by using cell cultures, data for somatic bystander effects in vivo are relatively scarce.\nMethods and Materials\nWe set out to analyze the existence and molecular nature of bystander effects in a radiation target-organ spleen by using a mouse model. The animal's head was exposed to X-rays while the remainder of the body was completely protected by a medical-grade shield. Using immunohistochemistry, we addressed levels of DNA damage, cellular proliferation, apoptosis, and p53 protein in the spleen of control animals and completely exposed and head-exposed/body bystander animals.\nResults\nWe found that localized head radiation exposure led to the induction of bystander effects in the lead-shielded distant spleen tissue. Namely, cranial irradiation led to increased levels of DNA damage and p53 expression and also altered levels of cellular proliferation and apoptosis in bystander spleen tissue. The observed bystander changes were not caused by radiation scattering and were observed in two different mouse strains; C57BL/6 and BALB/c.\nConclusion\nOur study proves that bystander effects occur in the distant somatic organs on localized exposures. Additional studies are required to characterize the nature of an enigmatic bystander signal and analyze the long-term persistence of these effects and possible contribution of radiation-induced bystander effects to secondary radiation carcinogenesis.","container-title":"International Journal of Radiation Oncology*Biology*Physics","DOI":"10.1016/j.ijrobp.2007.09.039","ISSN":"0360-3016","issue":"2","journalAbbreviation":"International Journal of Radiation Oncology*Biology*Physics","language":"en","page":"554-562","source":"ScienceDirect","title":"In Vivo Bystander Effect: Cranial X-Irradiation Leads to Elevated DNA Damage, Altered Cellular Proliferation and Apoptosis, and Increased p53 Levels in Shielded Spleen","title-short":"In Vivo Bystander Effect","volume":"70","author":[{"family":"Koturbash","given":"Igor"},{"family":"Loree","given":"Jonathan"},{"family":"Kutanzi","given":"Kristy"},{"family":"Koganow","given":"Clayton"},{"family":"Pogribny","given":"Igor"},{"family":"Kovalchuk","given":"Olga"}],"issued":{"date-parts":[["2008",2,1]]}}}],"schema":"https://github.com/citation-style-language/schema/raw/master/csl-citation.json"} </w:instrText>
      </w:r>
      <w:r w:rsidR="00746F04">
        <w:rPr>
          <w:lang w:val="en-US"/>
        </w:rPr>
        <w:fldChar w:fldCharType="separate"/>
      </w:r>
      <w:r w:rsidR="00746F04" w:rsidRPr="00FB3F94">
        <w:rPr>
          <w:rFonts w:cs="Times New Roman"/>
          <w:lang w:val="en-US"/>
        </w:rPr>
        <w:t>(</w:t>
      </w:r>
      <w:proofErr w:type="spellStart"/>
      <w:r w:rsidR="00746F04" w:rsidRPr="00FB3F94">
        <w:rPr>
          <w:rFonts w:cs="Times New Roman"/>
          <w:lang w:val="en-US"/>
        </w:rPr>
        <w:t>Koturbash</w:t>
      </w:r>
      <w:proofErr w:type="spellEnd"/>
      <w:r w:rsidR="00746F04" w:rsidRPr="00FB3F94">
        <w:rPr>
          <w:rFonts w:cs="Times New Roman"/>
          <w:lang w:val="en-US"/>
        </w:rPr>
        <w:t xml:space="preserve"> et al., 2008)</w:t>
      </w:r>
      <w:r w:rsidR="00746F04">
        <w:rPr>
          <w:lang w:val="en-US"/>
        </w:rPr>
        <w:fldChar w:fldCharType="end"/>
      </w:r>
      <w:r w:rsidR="00136182">
        <w:rPr>
          <w:lang w:val="en-US"/>
        </w:rPr>
        <w:t xml:space="preserve">, </w:t>
      </w:r>
      <w:r w:rsidR="00AB2C8F">
        <w:rPr>
          <w:lang w:val="en-US"/>
        </w:rPr>
        <w:t>ATM (</w:t>
      </w:r>
      <w:r w:rsidR="00327C17">
        <w:rPr>
          <w:lang w:val="en-US"/>
        </w:rPr>
        <w:t>Ataxia telangiectasia mutated protein</w:t>
      </w:r>
      <w:r w:rsidR="009054CB">
        <w:rPr>
          <w:lang w:val="en-US"/>
        </w:rPr>
        <w:t>)</w:t>
      </w:r>
      <w:r w:rsidR="00FB3F94">
        <w:rPr>
          <w:lang w:val="en-US"/>
        </w:rPr>
        <w:t xml:space="preserve"> </w:t>
      </w:r>
      <w:r w:rsidR="00D832EB">
        <w:rPr>
          <w:lang w:val="en-US"/>
        </w:rPr>
        <w:fldChar w:fldCharType="begin"/>
      </w:r>
      <w:r w:rsidR="00D832EB">
        <w:rPr>
          <w:lang w:val="en-US"/>
        </w:rPr>
        <w:instrText xml:space="preserve"> ADDIN ZOTERO_ITEM CSL_CITATION {"citationID":"JG4Ub9Kw","properties":{"formattedCitation":"(Ghosh et al., 2015)","plainCitation":"(Ghosh et al., 2015)","noteIndex":0},"citationItems":[{"id":111,"uris":["http://zotero.org/users/9228513/items/N8J4FAKI"],"itemData":{"id":111,"type":"article-journal","abstract":"The response of a cell or tissue to ionizing radiation is mediated by direct damage to cellular components and indirect damage mediated by radiolysis of water. Radiation affects both irradiated cells and the surrounding cells and tissues. The radiation-induced bystander effect is defined by the presence of biological effects in cells that were not themselves in the field of irradiation. To establish the contribution of the bystander effect in the survival of the neighboring cells, lung carcinoma A549 cells were exposed to gamma-irradiation, 2Gy. The medium from the irradiated cells was transferred to non-irradiated A549 cells. Irradiated A549 cells as well as non-irradiated A549 cells cultured in the presence of medium from irradiated cells showed decrease in survival and increase in γ-H2AX and p-ATM foci, indicating a bystander effect. Bystander signaling was also observed between different cell types. Phorbol-12-myristate-13-acetate (PMA)-stimulated and gamma-irradiated U937 (human monocyte) cells induced a bystander response in non-irradiated A549 (lung carcinoma) cells as shown by decreased survival and increased γ-H2AX and p-ATM foci. Non-stimulated and/or irradiated U937 cells did not induce such effects in non-irradiated A549 cells. Since ATM protein was activated in irradiated cells as well as bystander cells, it was of interest to understand its role in bystander effect. Suppression of ATM with siRNA in A549 cells completely inhibited bystander effect in bystander A549 cells. On the other hand suppression of ATM with siRNA in PMA stimulated U937 cells caused only a partial inhibition of bystander effect in bystander A549 cells. These results indicate that apart from ATM, some additional factor may be involved in bystander effect between different cell types.","container-title":"Mutation Research/Genetic Toxicology and Environmental Mutagenesis","DOI":"10.1016/j.mrgentox.2015.10.003","ISSN":"1383-5718","journalAbbreviation":"Mutation Research/Genetic Toxicology and Environmental Mutagenesis","language":"en","page":"39-45","source":"ScienceDirect","title":"Role of ATM in bystander signaling between human monocytes and lung adenocarcinoma cells","volume":"794","author":[{"family":"Ghosh","given":"Somnath"},{"family":"Ghosh","given":"Anu"},{"family":"Krishna","given":"Malini"}],"issued":{"date-parts":[["2015"]],"season":"Desember"}}}],"schema":"https://github.com/citation-style-language/schema/raw/master/csl-citation.json"} </w:instrText>
      </w:r>
      <w:r w:rsidR="00D832EB">
        <w:rPr>
          <w:lang w:val="en-US"/>
        </w:rPr>
        <w:fldChar w:fldCharType="separate"/>
      </w:r>
      <w:r w:rsidR="00D832EB" w:rsidRPr="00CC2231">
        <w:rPr>
          <w:rFonts w:cs="Times New Roman"/>
          <w:lang w:val="en-US"/>
        </w:rPr>
        <w:t>(Ghosh et al., 2015)</w:t>
      </w:r>
      <w:r w:rsidR="00D832EB">
        <w:rPr>
          <w:lang w:val="en-US"/>
        </w:rPr>
        <w:fldChar w:fldCharType="end"/>
      </w:r>
      <w:r w:rsidR="00905E29">
        <w:rPr>
          <w:lang w:val="en-US"/>
        </w:rPr>
        <w:t>,</w:t>
      </w:r>
      <w:r w:rsidR="00AB2C8F">
        <w:rPr>
          <w:lang w:val="en-US"/>
        </w:rPr>
        <w:t xml:space="preserve"> </w:t>
      </w:r>
      <w:r w:rsidR="00192D19">
        <w:rPr>
          <w:lang w:val="en-US"/>
        </w:rPr>
        <w:t xml:space="preserve">reactive oxygen species (ROS </w:t>
      </w:r>
      <w:r w:rsidR="00F72DBF">
        <w:rPr>
          <w:lang w:val="en-US"/>
        </w:rPr>
        <w:t>s</w:t>
      </w:r>
      <w:r w:rsidR="00192D19">
        <w:rPr>
          <w:lang w:val="en-US"/>
        </w:rPr>
        <w:t>)</w:t>
      </w:r>
      <w:r w:rsidR="00D17CE5">
        <w:rPr>
          <w:lang w:val="en-US"/>
        </w:rPr>
        <w:t xml:space="preserve"> </w:t>
      </w:r>
      <w:r w:rsidR="00CC2231">
        <w:rPr>
          <w:lang w:val="en-US"/>
        </w:rPr>
        <w:fldChar w:fldCharType="begin"/>
      </w:r>
      <w:r w:rsidR="00CC2231">
        <w:rPr>
          <w:lang w:val="en-US"/>
        </w:rPr>
        <w:instrText xml:space="preserve"> ADDIN ZOTERO_ITEM CSL_CITATION {"citationID":"qzNU1i8F","properties":{"formattedCitation":"(D. Zhang et al., 2016)","plainCitation":"(D. Zhang et al., 2016)","noteIndex":0},"citationItems":[{"id":92,"uris":["http://zotero.org/users/9228513/items/7HN3JR2T"],"itemData":{"id":92,"type":"article-journal","abstract":"Ionizing radiation (IR) in cancer radiotherapy can induce damage to neighboring cells via non-targeted effects by irradiated cells. These so-called bystander effects remain an area of interest as it may provide enhanced efficacy in killing carcinomas with minimal radiation. It is well known that reactive oxygen species (ROS) are ubiquitous among most biological activities. However, the role of ROS in bystander effects has not been thoroughly elucidated. We hypothesized that gradient irradiation (GI) has enhanced therapeutic effects via the ROS-mediated bystander pathways as compared to uniform irradiation (UI). We evaluated ROS generation, viability, and apoptosis in breast cancer cells (MCF-7) exposed to UI (5 Gy) or GI (8–2 Gy) in radiation fields at 2, 24 and 48 h after IR. We found that extracellular ROS release induced by GI was higher than that by UI at both 24 h (p &lt; 0.001) and 48 h (p &lt; 0.001). More apoptosis and less viability were observed in GI when compared to UI at either 24 h or 48 h after irradiation. The mean effective doses (ED) of GI were ~130% (24 h) and ~48% (48 h) higher than that of UI, respectively. Our results suggest that GI is superior to UI regarding redox mechanisms, ED, and toxic dosage to surrounding tissues.","container-title":"Oncotarget","DOI":"10.18632/oncotarget.9517","ISSN":"1949-2553","issue":"27","journalAbbreviation":"Oncotarget","note":"PMID: 27223435\nPMCID: PMC5173083","page":"41622-41636","source":"PubMed Central","title":"Reactive oxygen species formation and bystander effects in gradient irradiation on human breast cancer cells","volume":"7","author":[{"family":"Zhang","given":"Dongqing"},{"family":"Zhou","given":"Tingyang"},{"family":"He","given":"Feng"},{"family":"Rong","given":"Yi"},{"family":"Lee","given":"Shin Hee"},{"family":"Wu","given":"Shiyong"},{"family":"Zuo","given":"Li"}],"issued":{"date-parts":[["2016",5,20]]}}}],"schema":"https://github.com/citation-style-language/schema/raw/master/csl-citation.json"} </w:instrText>
      </w:r>
      <w:r w:rsidR="00CC2231">
        <w:rPr>
          <w:lang w:val="en-US"/>
        </w:rPr>
        <w:fldChar w:fldCharType="separate"/>
      </w:r>
      <w:r w:rsidR="00CC2231" w:rsidRPr="00B9103A">
        <w:rPr>
          <w:rFonts w:cs="Times New Roman"/>
          <w:lang w:val="en-US"/>
        </w:rPr>
        <w:t>(D. Zhang et al., 2016)</w:t>
      </w:r>
      <w:r w:rsidR="00CC2231">
        <w:rPr>
          <w:lang w:val="en-US"/>
        </w:rPr>
        <w:fldChar w:fldCharType="end"/>
      </w:r>
      <w:r w:rsidR="00192D19">
        <w:rPr>
          <w:lang w:val="en-US"/>
        </w:rPr>
        <w:t xml:space="preserve"> and various cytokines</w:t>
      </w:r>
      <w:r w:rsidR="003F6AD7">
        <w:rPr>
          <w:rFonts w:eastAsiaTheme="minorEastAsia"/>
          <w:lang w:val="en-US"/>
        </w:rPr>
        <w:t xml:space="preserve"> </w:t>
      </w:r>
      <w:r w:rsidR="00A27020">
        <w:rPr>
          <w:rFonts w:eastAsiaTheme="minorEastAsia"/>
          <w:lang w:val="en-US"/>
        </w:rPr>
        <w:fldChar w:fldCharType="begin"/>
      </w:r>
      <w:r w:rsidR="00864DB1">
        <w:rPr>
          <w:rFonts w:eastAsiaTheme="minorEastAsia"/>
          <w:lang w:val="en-US"/>
        </w:rPr>
        <w:instrText xml:space="preserve"> ADDIN ZOTERO_ITEM CSL_CITATION {"citationID":"WcAMxg2m","properties":{"formattedCitation":"(Hu et al., 2014; Shareef et al., 2007)","plainCitation":"(Hu et al., 2014; Shareef et al., 2007)","noteIndex":0},"citationItems":[{"id":347,"uris":["http://zotero.org/users/9228513/items/C8CVMU3R"],"itemData":{"id":347,"type":"article-journal","abstract":"The mechanisms of radiation-induced bystander effects (RIBE) have been investigated intensively over the past two decades. Although quite a few reports demonstrated that cytokines such as TGF-β1 are induced within the directly irradiated cells and play critical roles in mediating the bystander effects, little is known about the signaling pathways that occur in bystander cells. The crucial question as to why RIBE signals cannot be infinitely transmitted, therefore, remains unclear. In the present study, we showed that miR-663, a radiosensitive microRNA, participates in the regulation of biological effects in both directly irradiated and bystander cells via its targeting of TGF-β1. MiR-663 was downregulated, while TGFB1 was upregulated in directly irradiated cells. The regulation profile of miR-663 and TGFB1, on the other hand, was reversed in bystander cells, in which an elevated miR-663 expression was exhibited and led to downregulation of TGF-β1. Further studies revealed that miR-663 interacts with TGFB1 directly and that through its binding to the core regulation sequence, miR-663 suppresses the expression of TGFB1. Based on the results, we propose that miR-663 inhibits the propagation of RIBE in a feedback mode, in which the induction of TGF-β1 by reduced miR-663 in directly irradiated cells leads to increased level of miR-663 in bystander cells. The upregulation of miR-663 in turn suppresses the expression of TGF-β1 and limits further transmission of the bystander signals.","container-title":"RNA Biology","DOI":"10.4161/rna.34345","ISSN":"1547-6286","issue":"9","note":"publisher: Taylor &amp; Francis\n_eprint: https://doi.org/10.4161/rna.34345\nPMID: 25483041","page":"1189-1198","source":"Taylor and Francis+NEJM","title":"MiR-663 inhibits radiation-induced bystander effects by targeting TGFB1 in a feedback mode","volume":"11","author":[{"family":"Hu","given":"Wentao"},{"family":"Xu","given":"Shuai"},{"family":"Yao","given":"Bin"},{"family":"Hong","given":"Mei"},{"family":"Wu","given":"Xin"},{"family":"Pei","given":"Hailong"},{"family":"Chang","given":"Lei"},{"family":"Ding","given":"Nan"},{"family":"Gao","given":"Xiaofei"},{"family":"Ye","given":"Caiyong"},{"family":"Wang","given":"Jufang"},{"family":"Hei","given":"Tom K"},{"family":"Zhou","given":"Guangming"}],"issued":{"date-parts":[["2014",9,2]]}}},{"id":350,"uris":["http://zotero.org/users/9228513/items/K93EYJ73"],"itemData":{"id":350,"type":"article-journal","abstract":"In the present study, ionizing radiation (IR)–induced bystander effects were investigated in two lung cancer cell lines. A549 cells were found to be more resistant to radiation-conditioned medium (RCM) obtained from A549 cells when compared with the H460 exposed to RCM procured from H460 cells. Significant release of tumor necrosis factor-α (TNF-α) was observed in A549 cells after IR/RCM exposure, and the survival was reversed with neutralizing antibody against TNF-α. In H460 cells, significant release of TNF-related apoptosis-inducing ligand (TRAIL), but not TNF-α, was observed in response to IR, RCM exposure, or RCM + 2Gy, and neutralizing antibody against TRAIL diminished clonogenic inhibition. Mechanistically, TNF-α present in RCM of A549 was found to mediate nuclear factor-κB (NF-κB) translocation to nucleus, whereas the soluble TRAIL present in RCM of H460 cells mobilized the nuclear translocation of PAR-4 (a proapoptotic protein). Analysis of IR-inducible early growth response-1 (EGR-1) function showed that EGR-1 was functional in A549 cells but not in H460 cells. A significant decrease in RCM-mediated apoptosis was observed in both A549 cells stably expressing small interfering RNA EGR-1 and EGR-1−/− mouse embryonic fibroblast cells. Thus, the high-dose IR-induced bystander responses in A549 may be dependent on the EGR-1 function and its target gene TNF-α. These findings show that the reduced bystander response in A549 cells is due to activation of NF-κB signaling by TNF-α, whereas enhanced response to IR-induced bystander signaling in H460 cells was due to release of TRAIL associated with nuclear translocation of PAR-4. [Cancer Res 2007;67(24):11811–20]","container-title":"Cancer Research","DOI":"10.1158/0008-5472.CAN-07-0722","ISSN":"0008-5472","issue":"24","journalAbbreviation":"Cancer Research","page":"11811-11820","source":"Silverchair","title":"Role of Tumor Necrosis Factor-α and TRAIL in High-Dose Radiation–Induced Bystander Signaling in Lung Adenocarcinoma","volume":"67","author":[{"family":"Shareef","given":"Mohammed M."},{"family":"Cui","given":"Nuan"},{"family":"Burikhanov","given":"Ravshan"},{"family":"Gupta","given":"Seema"},{"family":"Satishkumar","given":"Sabapathi"},{"family":"Shajahan","given":"Shahin"},{"family":"Mohiuddin","given":"Mohammed"},{"family":"Rangnekar","given":"Vivek M."},{"family":"Ahmed","given":"Mansoor M."}],"issued":{"date-parts":[["2007",12,18]]}}}],"schema":"https://github.com/citation-style-language/schema/raw/master/csl-citation.json"} </w:instrText>
      </w:r>
      <w:r w:rsidR="00A27020">
        <w:rPr>
          <w:rFonts w:eastAsiaTheme="minorEastAsia"/>
          <w:lang w:val="en-US"/>
        </w:rPr>
        <w:fldChar w:fldCharType="separate"/>
      </w:r>
      <w:r w:rsidR="00864DB1" w:rsidRPr="00864DB1">
        <w:rPr>
          <w:rFonts w:cs="Times New Roman"/>
          <w:lang w:val="en-US"/>
        </w:rPr>
        <w:t>(Hu et al., 2014; Shareef et al., 2007)</w:t>
      </w:r>
      <w:r w:rsidR="00A27020">
        <w:rPr>
          <w:rFonts w:eastAsiaTheme="minorEastAsia"/>
          <w:lang w:val="en-US"/>
        </w:rPr>
        <w:fldChar w:fldCharType="end"/>
      </w:r>
      <w:r w:rsidR="00704750">
        <w:rPr>
          <w:rFonts w:eastAsiaTheme="minorEastAsia"/>
          <w:lang w:val="en-US"/>
        </w:rPr>
        <w:t>.</w:t>
      </w:r>
      <w:r w:rsidR="00DF6E4E">
        <w:rPr>
          <w:rFonts w:eastAsiaTheme="minorEastAsia"/>
          <w:lang w:val="en-US"/>
        </w:rPr>
        <w:t xml:space="preserve"> </w:t>
      </w:r>
      <w:r w:rsidR="00704750">
        <w:rPr>
          <w:rFonts w:eastAsiaTheme="minorEastAsia"/>
          <w:lang w:val="en-US"/>
        </w:rPr>
        <w:t xml:space="preserve"> </w:t>
      </w:r>
      <w:r w:rsidR="00A53F46">
        <w:rPr>
          <w:rFonts w:eastAsiaTheme="minorEastAsia"/>
          <w:lang w:val="en-US"/>
        </w:rPr>
        <w:br/>
      </w:r>
      <w:r w:rsidR="00D0284B">
        <w:rPr>
          <w:rFonts w:eastAsiaTheme="minorEastAsia"/>
          <w:lang w:val="en-US"/>
        </w:rPr>
        <w:t>We will not</w:t>
      </w:r>
      <w:r w:rsidR="00490FD0">
        <w:rPr>
          <w:rFonts w:eastAsiaTheme="minorEastAsia"/>
          <w:lang w:val="en-US"/>
        </w:rPr>
        <w:t xml:space="preserve"> discuss the various pathways in detail, but </w:t>
      </w:r>
      <w:r w:rsidR="001D63CC">
        <w:rPr>
          <w:rFonts w:eastAsiaTheme="minorEastAsia"/>
          <w:lang w:val="en-US"/>
        </w:rPr>
        <w:t>for shorter explanations see</w:t>
      </w:r>
      <w:r w:rsidR="0044492C">
        <w:rPr>
          <w:rFonts w:eastAsiaTheme="minorEastAsia"/>
          <w:lang w:val="en-US"/>
        </w:rPr>
        <w:t xml:space="preserve"> </w:t>
      </w:r>
      <w:r w:rsidR="0044492C" w:rsidRPr="0044492C">
        <w:rPr>
          <w:rFonts w:eastAsiaTheme="minorEastAsia"/>
          <w:b/>
          <w:bCs/>
          <w:i/>
          <w:iCs/>
          <w:lang w:val="en-US"/>
        </w:rPr>
        <w:fldChar w:fldCharType="begin"/>
      </w:r>
      <w:r w:rsidR="0044492C" w:rsidRPr="0044492C">
        <w:rPr>
          <w:rFonts w:eastAsiaTheme="minorEastAsia"/>
          <w:b/>
          <w:bCs/>
          <w:i/>
          <w:iCs/>
          <w:lang w:val="en-US"/>
        </w:rPr>
        <w:instrText xml:space="preserve"> REF _Ref96598527 \h  \* MERGEFORMAT </w:instrText>
      </w:r>
      <w:r w:rsidR="0044492C" w:rsidRPr="0044492C">
        <w:rPr>
          <w:rFonts w:eastAsiaTheme="minorEastAsia"/>
          <w:b/>
          <w:bCs/>
          <w:i/>
          <w:iCs/>
          <w:lang w:val="en-US"/>
        </w:rPr>
      </w:r>
      <w:r w:rsidR="0044492C" w:rsidRPr="0044492C">
        <w:rPr>
          <w:rFonts w:eastAsiaTheme="minorEastAsia"/>
          <w:b/>
          <w:bCs/>
          <w:i/>
          <w:iCs/>
          <w:lang w:val="en-US"/>
        </w:rPr>
        <w:fldChar w:fldCharType="separate"/>
      </w:r>
      <w:r w:rsidR="000E19EF" w:rsidRPr="000E19EF">
        <w:rPr>
          <w:b/>
          <w:bCs/>
          <w:i/>
          <w:iCs/>
          <w:lang w:val="en-US"/>
        </w:rPr>
        <w:t>Abbreviations</w:t>
      </w:r>
      <w:r w:rsidR="0044492C" w:rsidRPr="0044492C">
        <w:rPr>
          <w:rFonts w:eastAsiaTheme="minorEastAsia"/>
          <w:b/>
          <w:bCs/>
          <w:i/>
          <w:iCs/>
          <w:lang w:val="en-US"/>
        </w:rPr>
        <w:fldChar w:fldCharType="end"/>
      </w:r>
      <w:r w:rsidR="001D63CC">
        <w:rPr>
          <w:rFonts w:eastAsiaTheme="minorEastAsia"/>
          <w:lang w:val="en-US"/>
        </w:rPr>
        <w:t>.</w:t>
      </w:r>
      <w:r w:rsidR="00863D49">
        <w:rPr>
          <w:rFonts w:eastAsiaTheme="minorEastAsia"/>
          <w:lang w:val="en-US"/>
        </w:rPr>
        <w:t xml:space="preserve"> </w:t>
      </w:r>
      <w:r w:rsidR="007D056D">
        <w:rPr>
          <w:rFonts w:eastAsiaTheme="minorEastAsia"/>
          <w:lang w:val="en-US"/>
        </w:rPr>
        <w:br/>
      </w:r>
      <w:r w:rsidR="0018710E">
        <w:rPr>
          <w:rFonts w:eastAsiaTheme="minorEastAsia"/>
          <w:lang w:val="en-US"/>
        </w:rPr>
        <w:t xml:space="preserve">The bystander effect can either increase </w:t>
      </w:r>
      <w:r w:rsidR="00235981">
        <w:rPr>
          <w:rFonts w:eastAsiaTheme="minorEastAsia"/>
          <w:lang w:val="en-US"/>
        </w:rPr>
        <w:t>lethality</w:t>
      </w:r>
      <w:r w:rsidR="007A144C">
        <w:rPr>
          <w:rFonts w:eastAsiaTheme="minorEastAsia"/>
          <w:lang w:val="en-US"/>
        </w:rPr>
        <w:t xml:space="preserve"> or</w:t>
      </w:r>
      <w:r w:rsidR="00C83E04">
        <w:rPr>
          <w:rFonts w:eastAsiaTheme="minorEastAsia"/>
          <w:lang w:val="en-US"/>
        </w:rPr>
        <w:t xml:space="preserve"> increase</w:t>
      </w:r>
      <w:r w:rsidR="007A144C">
        <w:rPr>
          <w:rFonts w:eastAsiaTheme="minorEastAsia"/>
          <w:lang w:val="en-US"/>
        </w:rPr>
        <w:t xml:space="preserve"> </w:t>
      </w:r>
      <w:r w:rsidR="00B621E8">
        <w:rPr>
          <w:rFonts w:eastAsiaTheme="minorEastAsia"/>
          <w:lang w:val="en-US"/>
        </w:rPr>
        <w:t>radio resistance</w:t>
      </w:r>
      <w:r w:rsidR="00B20945">
        <w:rPr>
          <w:rFonts w:eastAsiaTheme="minorEastAsia"/>
          <w:lang w:val="en-US"/>
        </w:rPr>
        <w:t>.</w:t>
      </w:r>
      <w:r w:rsidR="0055449A">
        <w:rPr>
          <w:rFonts w:eastAsiaTheme="minorEastAsia"/>
          <w:lang w:val="en-US"/>
        </w:rPr>
        <w:t xml:space="preserve"> </w:t>
      </w:r>
      <w:r w:rsidR="0055449A">
        <w:rPr>
          <w:rFonts w:eastAsiaTheme="minorEastAsia"/>
          <w:lang w:val="en-US"/>
        </w:rPr>
        <w:fldChar w:fldCharType="begin"/>
      </w:r>
      <w:r w:rsidR="00A32D43">
        <w:rPr>
          <w:rFonts w:eastAsiaTheme="minorEastAsia"/>
          <w:lang w:val="en-US"/>
        </w:rPr>
        <w:instrText xml:space="preserve"> ADDIN ZOTERO_ITEM CSL_CITATION {"citationID":"WlHppUQc","properties":{"formattedCitation":"(Mothersill &amp; Seymour, 1997)","plainCitation":"(Mothersill &amp; Seymour, 1997)","dontUpdate":true,"noteIndex":0},"citationItems":[{"id":360,"uris":["http://zotero.org/users/9228513/items/7JT6HF48"],"itemData":{"id":360,"type":"article-journal","abstract":"The results reported in this paper show a highly significant fall in cloning efficiency in unirradiated normal and malignant epithelial cell lines receiving medium from irradiated cultures. Medium irradiated in the absence of cells had no effect nor did irradiated medium from a fibroblast line, but irradiated medium from epithelial cells had an extremely toxic effect on unirradiated fibroblasts. Cells from four different cell lines were seeded, using standard techniques, 6 h prior to irradiation with cobalt 60 (Co60). At various times ranging from 1-60 h after irradiation, medium was removed, passed through a 0.22 mu filter and then used to replace the medium from parallel cultures seeded at cloning densities which had not been irradiated. The effect produced by the epithelial cell cultures was dependent on the cell number present at the time of irradiation, suggesting that a cell-derived factor is involved. The effect could be observed using medium taken from irradiated cultures as soon as 30 min/post irradiation. Examination of unirradiated cultures 48 h after receiving irradiated medium revealed the presence of high numbers of apoptotic bodies and other morphological evidence suggesting apoptosis may be a prominent mechanism of cell death responsible for the reduced cloning efficiency.","container-title":"International Journal of Radiation Biology","DOI":"10.1080/095530097144030","ISSN":"0955-3002","issue":"4","journalAbbreviation":"Int J Radiat Biol","language":"eng","note":"PMID: 9154145","page":"421-427","source":"PubMed","title":"Medium from irradiated human epithelial cells but not human fibroblasts reduces the clonogenic survival of unirradiated cells","volume":"71","author":[{"family":"Mothersill","given":"C."},{"family":"Seymour","given":"C."}],"issued":{"date-parts":[["1997",4]]}}}],"schema":"https://github.com/citation-style-language/schema/raw/master/csl-citation.json"} </w:instrText>
      </w:r>
      <w:r w:rsidR="0055449A">
        <w:rPr>
          <w:rFonts w:eastAsiaTheme="minorEastAsia"/>
          <w:lang w:val="en-US"/>
        </w:rPr>
        <w:fldChar w:fldCharType="separate"/>
      </w:r>
      <w:proofErr w:type="spellStart"/>
      <w:r w:rsidR="0055449A" w:rsidRPr="00FA3E4D">
        <w:rPr>
          <w:rFonts w:cs="Times New Roman"/>
          <w:lang w:val="en-US"/>
        </w:rPr>
        <w:t>Mothersill</w:t>
      </w:r>
      <w:proofErr w:type="spellEnd"/>
      <w:r w:rsidR="0055449A" w:rsidRPr="00FA3E4D">
        <w:rPr>
          <w:rFonts w:cs="Times New Roman"/>
          <w:lang w:val="en-US"/>
        </w:rPr>
        <w:t xml:space="preserve"> &amp; Seymour</w:t>
      </w:r>
      <w:r w:rsidR="0055449A">
        <w:rPr>
          <w:rFonts w:eastAsiaTheme="minorEastAsia"/>
          <w:lang w:val="en-US"/>
        </w:rPr>
        <w:fldChar w:fldCharType="end"/>
      </w:r>
      <w:r w:rsidR="00FA3E4D">
        <w:rPr>
          <w:rFonts w:eastAsiaTheme="minorEastAsia"/>
          <w:lang w:val="en-US"/>
        </w:rPr>
        <w:t xml:space="preserve"> showed </w:t>
      </w:r>
      <w:r w:rsidR="00C37072">
        <w:rPr>
          <w:rFonts w:eastAsiaTheme="minorEastAsia"/>
          <w:lang w:val="en-US"/>
        </w:rPr>
        <w:t xml:space="preserve">decreased </w:t>
      </w:r>
      <w:proofErr w:type="spellStart"/>
      <w:r w:rsidR="00C37072">
        <w:rPr>
          <w:rFonts w:eastAsiaTheme="minorEastAsia"/>
          <w:lang w:val="en-US"/>
        </w:rPr>
        <w:t>clonogenic</w:t>
      </w:r>
      <w:proofErr w:type="spellEnd"/>
      <w:r w:rsidR="00C37072">
        <w:rPr>
          <w:rFonts w:eastAsiaTheme="minorEastAsia"/>
          <w:lang w:val="en-US"/>
        </w:rPr>
        <w:t xml:space="preserve"> survival (see </w:t>
      </w:r>
      <w:r w:rsidR="00C37072">
        <w:rPr>
          <w:rFonts w:eastAsiaTheme="minorEastAsia"/>
          <w:lang w:val="en-US"/>
        </w:rPr>
        <w:fldChar w:fldCharType="begin"/>
      </w:r>
      <w:r w:rsidR="00C37072">
        <w:rPr>
          <w:rFonts w:eastAsiaTheme="minorEastAsia"/>
          <w:lang w:val="en-US"/>
        </w:rPr>
        <w:instrText xml:space="preserve"> REF _Ref99627688 \r \h </w:instrText>
      </w:r>
      <w:r w:rsidR="00C37072">
        <w:rPr>
          <w:rFonts w:eastAsiaTheme="minorEastAsia"/>
          <w:lang w:val="en-US"/>
        </w:rPr>
      </w:r>
      <w:r w:rsidR="00C37072">
        <w:rPr>
          <w:rFonts w:eastAsiaTheme="minorEastAsia"/>
          <w:lang w:val="en-US"/>
        </w:rPr>
        <w:fldChar w:fldCharType="separate"/>
      </w:r>
      <w:r w:rsidR="000E19EF">
        <w:rPr>
          <w:rFonts w:eastAsiaTheme="minorEastAsia"/>
          <w:lang w:val="en-US"/>
        </w:rPr>
        <w:t>1.7.4</w:t>
      </w:r>
      <w:r w:rsidR="00C37072">
        <w:rPr>
          <w:rFonts w:eastAsiaTheme="minorEastAsia"/>
          <w:lang w:val="en-US"/>
        </w:rPr>
        <w:fldChar w:fldCharType="end"/>
      </w:r>
      <w:r w:rsidR="00C37072">
        <w:rPr>
          <w:rFonts w:eastAsiaTheme="minorEastAsia"/>
          <w:lang w:val="en-US"/>
        </w:rPr>
        <w:t>)</w:t>
      </w:r>
      <w:r w:rsidR="00FA3E4D">
        <w:rPr>
          <w:rFonts w:eastAsiaTheme="minorEastAsia"/>
          <w:lang w:val="en-US"/>
        </w:rPr>
        <w:t xml:space="preserve"> when medium from irradiated cells were transferred to non-irradiated cells.</w:t>
      </w:r>
      <w:r w:rsidR="00B20945">
        <w:rPr>
          <w:rFonts w:eastAsiaTheme="minorEastAsia"/>
          <w:lang w:val="en-US"/>
        </w:rPr>
        <w:t xml:space="preserve"> However, </w:t>
      </w:r>
      <w:r w:rsidR="00BD4403">
        <w:rPr>
          <w:rFonts w:eastAsiaTheme="minorEastAsia"/>
          <w:lang w:val="en-US"/>
        </w:rPr>
        <w:fldChar w:fldCharType="begin"/>
      </w:r>
      <w:r w:rsidR="00A32D43">
        <w:rPr>
          <w:rFonts w:eastAsiaTheme="minorEastAsia"/>
          <w:lang w:val="en-US"/>
        </w:rPr>
        <w:instrText xml:space="preserve"> ADDIN ZOTERO_ITEM CSL_CITATION {"citationID":"SW5DPs2m","properties":{"formattedCitation":"(Iyer &amp; Lehnert, 2002)","plainCitation":"(Iyer &amp; Lehnert, 2002)","dontUpdate":true,"noteIndex":0},"citationItems":[{"id":353,"uris":["http://zotero.org/users/9228513/items/DCLL2U9U"],"itemData":{"id":353,"type":"article-journal","abstract":"Numerous investigators have reported that irradiation of cells with a low dose of ionizing radiation (IR) can induce a condition of enhanced radioresistance, i.e. a radioadaptive response. In this report, we investigated the hypothesis that a radioadaptive bystander effect may be induced in unirradiated cells by a transmissible factor(s) present in the supernatants of cells exposed to low dose γ-rays. Normal human lung fibroblasts (HFL-1) were irradiated with a 1cGy dose of γ-rays and their supernatants were transferred to unirradiated HFL-1 as a bystander cell model. Compared with the directly irradiated cells, such treatment resulted in increased clonogenic survival following subsequent γ-irradiation with 2 and 4Gy. This radioadaptive bystander effect was found to be preceded by early decreases in cellular levels of TP53 protein, increase in intracellular ROS, and increase in the redox and DNA repair protein AP-endonuclease (APE). The demonstration that radioadaptation can occur in unirradiated cells via a fluid-phase, transferable factor(s) adds to the complexity of the current understanding of mechanisms by which radioadaptive responses can be induced by low dose, low-LET IR.","container-title":"Mutation Research/Fundamental and Molecular Mechanisms of Mutagenesis","DOI":"10.1016/S0027-5107(02)00068-4","ISSN":"0027-5107","issue":"1","journalAbbreviation":"Mutation Research/Fundamental and Molecular Mechanisms of Mutagenesis","language":"en","page":"1-9","source":"ScienceDirect","title":"Low dose, low-LET ionizing radiation-induced radioadaptation and associated early responses in unirradiated cells","volume":"503","author":[{"family":"Iyer","given":"Rashi"},{"family":"Lehnert","given":"Bruce E."}],"issued":{"date-parts":[["2002",6,19]]}}}],"schema":"https://github.com/citation-style-language/schema/raw/master/csl-citation.json"} </w:instrText>
      </w:r>
      <w:r w:rsidR="00BD4403">
        <w:rPr>
          <w:rFonts w:eastAsiaTheme="minorEastAsia"/>
          <w:lang w:val="en-US"/>
        </w:rPr>
        <w:fldChar w:fldCharType="separate"/>
      </w:r>
      <w:proofErr w:type="spellStart"/>
      <w:r w:rsidR="00BD4403" w:rsidRPr="004850B3">
        <w:rPr>
          <w:rFonts w:cs="Times New Roman"/>
          <w:lang w:val="en-US"/>
        </w:rPr>
        <w:t>Iyer</w:t>
      </w:r>
      <w:proofErr w:type="spellEnd"/>
      <w:r w:rsidR="00BD4403" w:rsidRPr="004850B3">
        <w:rPr>
          <w:rFonts w:cs="Times New Roman"/>
          <w:lang w:val="en-US"/>
        </w:rPr>
        <w:t xml:space="preserve"> &amp; Lehnert</w:t>
      </w:r>
      <w:r w:rsidR="00BD4403">
        <w:rPr>
          <w:rFonts w:eastAsiaTheme="minorEastAsia"/>
          <w:lang w:val="en-US"/>
        </w:rPr>
        <w:fldChar w:fldCharType="end"/>
      </w:r>
      <w:r w:rsidR="00BD4403">
        <w:rPr>
          <w:rFonts w:eastAsiaTheme="minorEastAsia"/>
          <w:lang w:val="en-US"/>
        </w:rPr>
        <w:t xml:space="preserve"> </w:t>
      </w:r>
      <w:r w:rsidR="00DB1C0E">
        <w:rPr>
          <w:rFonts w:eastAsiaTheme="minorEastAsia"/>
          <w:lang w:val="en-US"/>
        </w:rPr>
        <w:t>showed increase</w:t>
      </w:r>
      <w:r w:rsidR="004B79FE">
        <w:rPr>
          <w:rFonts w:eastAsiaTheme="minorEastAsia"/>
          <w:lang w:val="en-US"/>
        </w:rPr>
        <w:t xml:space="preserve">d </w:t>
      </w:r>
      <w:proofErr w:type="spellStart"/>
      <w:r w:rsidR="004B79FE">
        <w:rPr>
          <w:rFonts w:eastAsiaTheme="minorEastAsia"/>
          <w:lang w:val="en-US"/>
        </w:rPr>
        <w:t>clonogenic</w:t>
      </w:r>
      <w:proofErr w:type="spellEnd"/>
      <w:r w:rsidR="004B79FE">
        <w:rPr>
          <w:rFonts w:eastAsiaTheme="minorEastAsia"/>
          <w:lang w:val="en-US"/>
        </w:rPr>
        <w:t xml:space="preserve"> survival</w:t>
      </w:r>
      <w:r w:rsidR="00DB1C0E">
        <w:rPr>
          <w:rFonts w:eastAsiaTheme="minorEastAsia"/>
          <w:lang w:val="en-US"/>
        </w:rPr>
        <w:t xml:space="preserve"> of cell</w:t>
      </w:r>
      <w:r w:rsidR="004B79FE">
        <w:rPr>
          <w:rFonts w:eastAsiaTheme="minorEastAsia"/>
          <w:lang w:val="en-US"/>
        </w:rPr>
        <w:t>s</w:t>
      </w:r>
      <w:r w:rsidR="00E302AE">
        <w:rPr>
          <w:rFonts w:eastAsiaTheme="minorEastAsia"/>
          <w:lang w:val="en-US"/>
        </w:rPr>
        <w:t xml:space="preserve"> that were irradiated after </w:t>
      </w:r>
      <w:r w:rsidR="0053782F">
        <w:rPr>
          <w:rFonts w:eastAsiaTheme="minorEastAsia"/>
          <w:lang w:val="en-US"/>
        </w:rPr>
        <w:t>medium transfer.</w:t>
      </w:r>
      <w:r w:rsidR="00E302AE">
        <w:rPr>
          <w:rFonts w:eastAsiaTheme="minorEastAsia"/>
          <w:lang w:val="en-US"/>
        </w:rPr>
        <w:br/>
      </w:r>
      <w:r w:rsidR="00E302AE">
        <w:rPr>
          <w:rFonts w:eastAsiaTheme="minorEastAsia"/>
          <w:lang w:val="en-US"/>
        </w:rPr>
        <w:br/>
      </w:r>
      <w:r w:rsidR="001A67DD">
        <w:rPr>
          <w:rFonts w:eastAsiaTheme="minorEastAsia"/>
          <w:lang w:val="en-US"/>
        </w:rPr>
        <w:t xml:space="preserve">Which effect you’ll get is highly dependent on </w:t>
      </w:r>
      <w:r w:rsidR="00823028">
        <w:rPr>
          <w:rFonts w:eastAsiaTheme="minorEastAsia"/>
          <w:lang w:val="en-US"/>
        </w:rPr>
        <w:t>radiation quality (e.g., protons or photons), dose</w:t>
      </w:r>
      <w:r w:rsidR="00745F24">
        <w:rPr>
          <w:rFonts w:eastAsiaTheme="minorEastAsia"/>
          <w:lang w:val="en-US"/>
        </w:rPr>
        <w:t xml:space="preserve">  and which cell line </w:t>
      </w:r>
      <w:r w:rsidR="00894E16">
        <w:rPr>
          <w:rFonts w:eastAsiaTheme="minorEastAsia"/>
          <w:lang w:val="en-US"/>
        </w:rPr>
        <w:t xml:space="preserve">is studied. </w:t>
      </w:r>
      <w:r w:rsidR="00745F24">
        <w:rPr>
          <w:rFonts w:eastAsiaTheme="minorEastAsia"/>
          <w:lang w:val="en-US"/>
        </w:rPr>
        <w:t xml:space="preserve"> </w:t>
      </w:r>
      <w:r w:rsidR="00BB4E0E">
        <w:rPr>
          <w:rFonts w:eastAsiaTheme="minorEastAsia"/>
          <w:lang w:val="en-US"/>
        </w:rPr>
        <w:t xml:space="preserve">A </w:t>
      </w:r>
      <w:r w:rsidR="00CB7DEE">
        <w:rPr>
          <w:rFonts w:eastAsiaTheme="minorEastAsia"/>
          <w:lang w:val="en-US"/>
        </w:rPr>
        <w:t xml:space="preserve">2004 </w:t>
      </w:r>
      <w:r w:rsidR="00B429E4">
        <w:rPr>
          <w:rFonts w:eastAsiaTheme="minorEastAsia"/>
          <w:lang w:val="en-US"/>
        </w:rPr>
        <w:t>review</w:t>
      </w:r>
      <w:r w:rsidR="00CB7DEE">
        <w:rPr>
          <w:rFonts w:eastAsiaTheme="minorEastAsia"/>
          <w:lang w:val="en-US"/>
        </w:rPr>
        <w:t xml:space="preserve"> </w:t>
      </w:r>
      <w:r w:rsidR="00B429E4">
        <w:rPr>
          <w:rFonts w:eastAsiaTheme="minorEastAsia"/>
          <w:lang w:val="en-US"/>
        </w:rPr>
        <w:t xml:space="preserve">on </w:t>
      </w:r>
      <w:r w:rsidR="00E22C6B">
        <w:rPr>
          <w:rFonts w:eastAsiaTheme="minorEastAsia"/>
          <w:lang w:val="en-US"/>
        </w:rPr>
        <w:t xml:space="preserve">recent developments and implications of bystander effect </w:t>
      </w:r>
      <w:r w:rsidR="00B5201A">
        <w:rPr>
          <w:rFonts w:eastAsiaTheme="minorEastAsia"/>
          <w:lang w:val="en-US"/>
        </w:rPr>
        <w:t>concluded</w:t>
      </w:r>
      <w:r w:rsidR="000E2646">
        <w:rPr>
          <w:rFonts w:eastAsiaTheme="minorEastAsia"/>
          <w:lang w:val="en-US"/>
        </w:rPr>
        <w:t>:</w:t>
      </w:r>
      <w:r w:rsidR="008D0B4D">
        <w:rPr>
          <w:rFonts w:eastAsiaTheme="minorEastAsia"/>
          <w:lang w:val="en-US"/>
        </w:rPr>
        <w:t xml:space="preserve"> </w:t>
      </w:r>
      <w:r w:rsidR="000E2646">
        <w:rPr>
          <w:rFonts w:eastAsiaTheme="minorEastAsia"/>
          <w:lang w:val="en-US"/>
        </w:rPr>
        <w:t>F</w:t>
      </w:r>
      <w:r w:rsidR="008D0B4D">
        <w:rPr>
          <w:rFonts w:eastAsiaTheme="minorEastAsia"/>
          <w:lang w:val="en-US"/>
        </w:rPr>
        <w:t>or</w:t>
      </w:r>
      <w:r w:rsidR="00B5201A">
        <w:rPr>
          <w:rFonts w:eastAsiaTheme="minorEastAsia"/>
          <w:lang w:val="en-US"/>
        </w:rPr>
        <w:t xml:space="preserve"> low</w:t>
      </w:r>
      <w:r w:rsidR="00CB2F69">
        <w:rPr>
          <w:rFonts w:eastAsiaTheme="minorEastAsia"/>
          <w:lang w:val="en-US"/>
        </w:rPr>
        <w:t xml:space="preserve">-LET </w:t>
      </w:r>
      <w:r w:rsidR="00AB6FE1">
        <w:rPr>
          <w:rFonts w:eastAsiaTheme="minorEastAsia"/>
          <w:lang w:val="en-US"/>
        </w:rPr>
        <w:t>low dose radiation</w:t>
      </w:r>
      <w:r w:rsidR="00CB2F69">
        <w:rPr>
          <w:rFonts w:eastAsiaTheme="minorEastAsia"/>
          <w:lang w:val="en-US"/>
        </w:rPr>
        <w:t xml:space="preserve"> </w:t>
      </w:r>
      <w:r w:rsidR="008D0B4D">
        <w:rPr>
          <w:rFonts w:eastAsiaTheme="minorEastAsia"/>
          <w:lang w:val="en-US"/>
        </w:rPr>
        <w:t>the protective effects</w:t>
      </w:r>
      <w:r w:rsidR="00F5676A">
        <w:rPr>
          <w:rFonts w:eastAsiaTheme="minorEastAsia"/>
          <w:lang w:val="en-US"/>
        </w:rPr>
        <w:t xml:space="preserve"> were predominantly protective</w:t>
      </w:r>
      <w:r w:rsidR="000E2646">
        <w:rPr>
          <w:rFonts w:eastAsiaTheme="minorEastAsia"/>
          <w:lang w:val="en-US"/>
        </w:rPr>
        <w:t>,</w:t>
      </w:r>
      <w:r w:rsidR="00F5676A">
        <w:rPr>
          <w:rFonts w:eastAsiaTheme="minorEastAsia"/>
          <w:lang w:val="en-US"/>
        </w:rPr>
        <w:t xml:space="preserve"> </w:t>
      </w:r>
      <w:r w:rsidR="00B46FC5">
        <w:rPr>
          <w:rFonts w:eastAsiaTheme="minorEastAsia"/>
          <w:lang w:val="en-US"/>
        </w:rPr>
        <w:t xml:space="preserve">but for </w:t>
      </w:r>
      <w:r w:rsidR="000E2646">
        <w:rPr>
          <w:rFonts w:eastAsiaTheme="minorEastAsia"/>
          <w:lang w:val="en-US"/>
        </w:rPr>
        <w:t xml:space="preserve">high-LET it was less clear as both </w:t>
      </w:r>
      <w:r w:rsidR="00045921">
        <w:rPr>
          <w:rFonts w:eastAsiaTheme="minorEastAsia"/>
          <w:lang w:val="en-US"/>
        </w:rPr>
        <w:t>protective and detrimental was observed</w:t>
      </w:r>
      <w:r w:rsidR="00E8348C">
        <w:rPr>
          <w:rFonts w:eastAsiaTheme="minorEastAsia"/>
          <w:lang w:val="en-US"/>
        </w:rPr>
        <w:t xml:space="preserve"> </w:t>
      </w:r>
      <w:r w:rsidR="00E8348C">
        <w:rPr>
          <w:rFonts w:eastAsiaTheme="minorEastAsia"/>
          <w:lang w:val="en-US"/>
        </w:rPr>
        <w:fldChar w:fldCharType="begin"/>
      </w:r>
      <w:r w:rsidR="00E8348C">
        <w:rPr>
          <w:rFonts w:eastAsiaTheme="minorEastAsia"/>
          <w:lang w:val="en-US"/>
        </w:rPr>
        <w:instrText xml:space="preserve"> ADDIN ZOTERO_ITEM CSL_CITATION {"citationID":"PLLjtmS0","properties":{"formattedCitation":"(Mitchel, 2004)","plainCitation":"(Mitchel, 2004)","noteIndex":0},"citationItems":[{"id":121,"uris":["http://zotero.org/users/9228513/items/UFWQKSUM"],"itemData":{"id":121,"type":"article-journal","abstract":"The bystander effect refers to the biological response of a cell resulting from an event in an adjacent or nearby cell. Such effects depend on intercellular communication and amplify the consequences of the original event. These responses are of particular interest in the assessment of ionizing radiation risk because at public or occupational exposure levels not every cell receives a radiation track. Current radiation protection regulations and practices are based on the assumption of a linear increase in risk with dose, including low doses where not all cells are hit. Mechanisms that amplify biological effects are inconsistent with these assumptions. Evidence suggests that there are two different bystander effects in mammalian cells. In one type, a radiation track in one cell leads to damaging, mutagenic, and sometimes lethal events in adjacent, unhit cells. In the other type, a radiation track in one cell leads to an adaptive response in bystander cells, increasing resistance to spontaneous or radiation-induced events. This paper describes some of the data for radiation-induced bystander effects in vitro and correlates that data with in vitro and in vivo observations of risk at low doses. The data suggest that protective effects, including beneficial bystander effects, outweigh detrimental effects at doses below about 100 mGy, but that the reverse is true above this threshold.","container-title":"Nonlinearity in Biology, Toxicology, Medicine","DOI":"10.1080/15401420490507512","ISSN":"1540-1421","issue":"3","journalAbbreviation":"Nonlinearity Biol Toxicol Med","note":"PMID: 19330142\nPMCID: PMC2657488","page":"173-183","source":"PubMed Central","title":"The Bystander Effect: Recent Developments and Implications for Understanding the Dose Response","title-short":"The Bystander Effect","volume":"2","author":[{"family":"Mitchel","given":"R. E. J."}],"issued":{"date-parts":[["2004",7]]}}}],"schema":"https://github.com/citation-style-language/schema/raw/master/csl-citation.json"} </w:instrText>
      </w:r>
      <w:r w:rsidR="00E8348C">
        <w:rPr>
          <w:rFonts w:eastAsiaTheme="minorEastAsia"/>
          <w:lang w:val="en-US"/>
        </w:rPr>
        <w:fldChar w:fldCharType="separate"/>
      </w:r>
      <w:r w:rsidR="00E8348C" w:rsidRPr="00E8348C">
        <w:rPr>
          <w:rFonts w:cs="Times New Roman"/>
          <w:lang w:val="en-US"/>
        </w:rPr>
        <w:t>(Mitchel, 2004)</w:t>
      </w:r>
      <w:r w:rsidR="00E8348C">
        <w:rPr>
          <w:rFonts w:eastAsiaTheme="minorEastAsia"/>
          <w:lang w:val="en-US"/>
        </w:rPr>
        <w:fldChar w:fldCharType="end"/>
      </w:r>
      <w:r w:rsidR="00045921">
        <w:rPr>
          <w:rFonts w:eastAsiaTheme="minorEastAsia"/>
          <w:lang w:val="en-US"/>
        </w:rPr>
        <w:t>.</w:t>
      </w:r>
      <w:r w:rsidR="00A234B5">
        <w:rPr>
          <w:rFonts w:eastAsiaTheme="minorEastAsia"/>
          <w:lang w:val="en-US"/>
        </w:rPr>
        <w:t xml:space="preserve"> </w:t>
      </w:r>
      <w:r w:rsidR="000227CF">
        <w:rPr>
          <w:rFonts w:eastAsiaTheme="minorEastAsia"/>
          <w:lang w:val="en-US"/>
        </w:rPr>
        <w:fldChar w:fldCharType="begin"/>
      </w:r>
      <w:r w:rsidR="00A32D43">
        <w:rPr>
          <w:rFonts w:eastAsiaTheme="minorEastAsia"/>
          <w:lang w:val="en-US"/>
        </w:rPr>
        <w:instrText xml:space="preserve"> ADDIN ZOTERO_ITEM CSL_CITATION {"citationID":"gChZu2B3","properties":{"formattedCitation":"(Soleymanifard &amp; Bahreyni, 2012)","plainCitation":"(Soleymanifard &amp; Bahreyni, 2012)","dontUpdate":true,"noteIndex":0},"citationItems":[{"id":365,"uris":["http://zotero.org/users/9228513/items/KUC3SSUT"],"itemData":{"id":365,"type":"article-journal","abstract":"Radiation-induced bystander effect refers to radiation responses which occur in non-irradiated cells. The purpose of this study was to compare the level of bystander effect in a couple of tumor and normal cell lines (QU-DB and MRC5). To induce bystander effect, cells were irradiated with 0.5, 2, and 4 Gy of 60Co gamma rays and their media were transferred to non-irradiated (bystander) cells of the same type. Cells containing micronuclei were counted in bystander subgroups, non-irradiated, and 0.5 Gy irradiated cells. Frequencies of cells containing micronuclei in QU-DB bystander subgroups were higher than in bystander subgroups of MRC5 cells (P &lt; 0.001). The number of micronucleated cells counted in non-irradiated and 0.5 Gy irradiated QU-DB cells was also higher than the corresponding values for MRC5 cells (P &lt; 0.001). Another difference between the two cell lines was that in QU-DB bystander cells, a dose-dependent increase in the number of micronucleated cells was observed as the dose increased, but at all doses the number of micronucleated cells in MRC5 bystander cells was constant. It is concluded that QU-DB cells are more susceptible than MRC5 cells to be affected by bystander effect, and in the two cell lines there is a positive correlation between DNA damages induced directly and those induced due to bystander effect.","container-title":"Journal of Medical Physics / Association of Medical Physicists of India","DOI":"10.4103/0971-6203.94745","ISSN":"0971-6203","issue":"2","journalAbbreviation":"J Med Phys","note":"PMID: 22557800\nPMCID: PMC3339141","page":"102-106","source":"PubMed Central","title":"Comparing the level of bystander effect in a couple of tumor and normal cell lines","volume":"37","author":[{"family":"Soleymanifard","given":"Shokouhozaman"},{"family":"Bahreyni","given":"Mohammad T. Toossi"}],"issued":{"date-parts":[["2012"]]}}}],"schema":"https://github.com/citation-style-language/schema/raw/master/csl-citation.json"} </w:instrText>
      </w:r>
      <w:r w:rsidR="000227CF">
        <w:rPr>
          <w:rFonts w:eastAsiaTheme="minorEastAsia"/>
          <w:lang w:val="en-US"/>
        </w:rPr>
        <w:fldChar w:fldCharType="separate"/>
      </w:r>
      <w:proofErr w:type="spellStart"/>
      <w:r w:rsidR="000227CF" w:rsidRPr="00304A0B">
        <w:rPr>
          <w:rFonts w:cs="Times New Roman"/>
          <w:lang w:val="en-US"/>
        </w:rPr>
        <w:t>Soleymanifard</w:t>
      </w:r>
      <w:proofErr w:type="spellEnd"/>
      <w:r w:rsidR="000227CF" w:rsidRPr="00304A0B">
        <w:rPr>
          <w:rFonts w:cs="Times New Roman"/>
          <w:lang w:val="en-US"/>
        </w:rPr>
        <w:t xml:space="preserve"> &amp; </w:t>
      </w:r>
      <w:proofErr w:type="spellStart"/>
      <w:r w:rsidR="000227CF" w:rsidRPr="00304A0B">
        <w:rPr>
          <w:rFonts w:cs="Times New Roman"/>
          <w:lang w:val="en-US"/>
        </w:rPr>
        <w:t>Bahreyni</w:t>
      </w:r>
      <w:proofErr w:type="spellEnd"/>
      <w:r w:rsidR="000227CF">
        <w:rPr>
          <w:rFonts w:eastAsiaTheme="minorEastAsia"/>
          <w:lang w:val="en-US"/>
        </w:rPr>
        <w:fldChar w:fldCharType="end"/>
      </w:r>
      <w:r w:rsidR="00304A0B">
        <w:rPr>
          <w:rFonts w:eastAsiaTheme="minorEastAsia"/>
          <w:lang w:val="en-US"/>
        </w:rPr>
        <w:t xml:space="preserve"> found </w:t>
      </w:r>
      <w:r w:rsidR="00026D1E">
        <w:rPr>
          <w:rFonts w:eastAsiaTheme="minorEastAsia"/>
          <w:lang w:val="en-US"/>
        </w:rPr>
        <w:t xml:space="preserve">that </w:t>
      </w:r>
      <w:r w:rsidR="00297E9F">
        <w:rPr>
          <w:rFonts w:eastAsiaTheme="minorEastAsia"/>
          <w:lang w:val="en-US"/>
        </w:rPr>
        <w:t>QU-DB cancer cells</w:t>
      </w:r>
      <w:r w:rsidR="007542C5">
        <w:rPr>
          <w:rFonts w:eastAsiaTheme="minorEastAsia"/>
          <w:lang w:val="en-US"/>
        </w:rPr>
        <w:t xml:space="preserve"> had increased production of micronuclei (</w:t>
      </w:r>
      <w:proofErr w:type="spellStart"/>
      <w:proofErr w:type="gramStart"/>
      <w:r w:rsidR="002E356E">
        <w:rPr>
          <w:rFonts w:eastAsiaTheme="minorEastAsia"/>
          <w:lang w:val="en-US"/>
        </w:rPr>
        <w:t>MN,</w:t>
      </w:r>
      <w:r w:rsidR="007542C5">
        <w:rPr>
          <w:rFonts w:eastAsiaTheme="minorEastAsia"/>
          <w:lang w:val="en-US"/>
        </w:rPr>
        <w:t>see</w:t>
      </w:r>
      <w:proofErr w:type="spellEnd"/>
      <w:proofErr w:type="gramEnd"/>
      <w:r w:rsidR="007542C5">
        <w:rPr>
          <w:rFonts w:eastAsiaTheme="minorEastAsia"/>
          <w:lang w:val="en-US"/>
        </w:rPr>
        <w:t xml:space="preserve"> </w:t>
      </w:r>
      <w:r w:rsidR="007542C5">
        <w:rPr>
          <w:rFonts w:eastAsiaTheme="minorEastAsia"/>
          <w:lang w:val="en-US"/>
        </w:rPr>
        <w:fldChar w:fldCharType="begin"/>
      </w:r>
      <w:r w:rsidR="007542C5">
        <w:rPr>
          <w:rFonts w:eastAsiaTheme="minorEastAsia"/>
          <w:lang w:val="en-US"/>
        </w:rPr>
        <w:instrText xml:space="preserve"> REF _Ref97554467 \h </w:instrText>
      </w:r>
      <w:r w:rsidR="007542C5">
        <w:rPr>
          <w:rFonts w:eastAsiaTheme="minorEastAsia"/>
          <w:lang w:val="en-US"/>
        </w:rPr>
      </w:r>
      <w:r w:rsidR="007542C5">
        <w:rPr>
          <w:rFonts w:eastAsiaTheme="minorEastAsia"/>
          <w:lang w:val="en-US"/>
        </w:rPr>
        <w:fldChar w:fldCharType="separate"/>
      </w:r>
      <w:r w:rsidR="000E19EF" w:rsidRPr="00A2756D">
        <w:rPr>
          <w:lang w:val="en-US"/>
        </w:rPr>
        <w:t>Abbreviations</w:t>
      </w:r>
      <w:r w:rsidR="000E19EF">
        <w:rPr>
          <w:lang w:val="en-US"/>
        </w:rPr>
        <w:t xml:space="preserve"> and explanations</w:t>
      </w:r>
      <w:r w:rsidR="007542C5">
        <w:rPr>
          <w:rFonts w:eastAsiaTheme="minorEastAsia"/>
          <w:lang w:val="en-US"/>
        </w:rPr>
        <w:fldChar w:fldCharType="end"/>
      </w:r>
      <w:r w:rsidR="007542C5">
        <w:rPr>
          <w:rFonts w:eastAsiaTheme="minorEastAsia"/>
          <w:lang w:val="en-US"/>
        </w:rPr>
        <w:t>)</w:t>
      </w:r>
      <w:r w:rsidR="00D27544">
        <w:rPr>
          <w:rFonts w:eastAsiaTheme="minorEastAsia"/>
          <w:lang w:val="en-US"/>
        </w:rPr>
        <w:t xml:space="preserve"> </w:t>
      </w:r>
      <w:r w:rsidR="002E356E">
        <w:rPr>
          <w:rFonts w:eastAsiaTheme="minorEastAsia"/>
          <w:lang w:val="en-US"/>
        </w:rPr>
        <w:t xml:space="preserve">, while number of MN for </w:t>
      </w:r>
      <w:r w:rsidR="00D860BC">
        <w:rPr>
          <w:rFonts w:eastAsiaTheme="minorEastAsia"/>
          <w:lang w:val="en-US"/>
        </w:rPr>
        <w:t xml:space="preserve">MRC5 fibroblasts remained constant. </w:t>
      </w:r>
    </w:p>
    <w:p w14:paraId="3BD6717B" w14:textId="3D161991" w:rsidR="00D52937" w:rsidRDefault="0027669F" w:rsidP="00CB30D7">
      <w:pPr>
        <w:spacing w:line="360" w:lineRule="auto"/>
        <w:rPr>
          <w:rFonts w:eastAsiaTheme="minorEastAsia"/>
          <w:lang w:val="en-US"/>
        </w:rPr>
      </w:pPr>
      <w:commentRangeStart w:id="120"/>
      <w:r>
        <w:rPr>
          <w:rFonts w:eastAsiaTheme="minorEastAsia"/>
          <w:lang w:val="en-US"/>
        </w:rPr>
        <w:t xml:space="preserve">Because of the bystander effect </w:t>
      </w:r>
      <w:r w:rsidR="004F5784">
        <w:rPr>
          <w:rFonts w:eastAsiaTheme="minorEastAsia"/>
          <w:lang w:val="en-US"/>
        </w:rPr>
        <w:t xml:space="preserve">saturation for increasing dose, </w:t>
      </w:r>
      <w:r w:rsidR="006B611A">
        <w:rPr>
          <w:rFonts w:eastAsiaTheme="minorEastAsia"/>
          <w:lang w:val="en-US"/>
        </w:rPr>
        <w:t xml:space="preserve">you neglect the effect for </w:t>
      </w:r>
      <w:r w:rsidR="00B84641">
        <w:rPr>
          <w:rFonts w:eastAsiaTheme="minorEastAsia"/>
          <w:lang w:val="en-US"/>
        </w:rPr>
        <w:t xml:space="preserve">normal open field radiotherapy, but the effect </w:t>
      </w:r>
      <w:r w:rsidR="0060451F">
        <w:rPr>
          <w:rFonts w:eastAsiaTheme="minorEastAsia"/>
          <w:lang w:val="en-US"/>
        </w:rPr>
        <w:t>h</w:t>
      </w:r>
      <w:r w:rsidR="00B84641">
        <w:rPr>
          <w:rFonts w:eastAsiaTheme="minorEastAsia"/>
          <w:lang w:val="en-US"/>
        </w:rPr>
        <w:t xml:space="preserve">as been established for </w:t>
      </w:r>
      <w:r w:rsidR="00A13A25">
        <w:rPr>
          <w:rFonts w:eastAsiaTheme="minorEastAsia"/>
          <w:lang w:val="en-US"/>
        </w:rPr>
        <w:t xml:space="preserve">SFRT (Spatially </w:t>
      </w:r>
      <w:r w:rsidR="00BA0E61">
        <w:rPr>
          <w:rFonts w:eastAsiaTheme="minorEastAsia"/>
          <w:lang w:val="en-US"/>
        </w:rPr>
        <w:t>Fractionated Radiotherapy</w:t>
      </w:r>
      <w:r w:rsidR="00A13A25">
        <w:rPr>
          <w:rFonts w:eastAsiaTheme="minorEastAsia"/>
          <w:lang w:val="en-US"/>
        </w:rPr>
        <w:t>)</w:t>
      </w:r>
      <w:r w:rsidR="004E6028">
        <w:rPr>
          <w:rFonts w:eastAsiaTheme="minorEastAsia"/>
          <w:lang w:val="en-US"/>
        </w:rPr>
        <w:t xml:space="preserve">, where you have </w:t>
      </w:r>
      <w:r w:rsidR="00AA7E2F">
        <w:rPr>
          <w:rFonts w:eastAsiaTheme="minorEastAsia"/>
          <w:lang w:val="en-US"/>
        </w:rPr>
        <w:t>decreased</w:t>
      </w:r>
      <w:r w:rsidR="00536435">
        <w:rPr>
          <w:rFonts w:eastAsiaTheme="minorEastAsia"/>
          <w:lang w:val="en-US"/>
        </w:rPr>
        <w:t xml:space="preserve"> </w:t>
      </w:r>
      <w:r w:rsidR="00AA7E2F">
        <w:rPr>
          <w:rFonts w:eastAsiaTheme="minorEastAsia"/>
          <w:lang w:val="en-US"/>
        </w:rPr>
        <w:t>toxicity</w:t>
      </w:r>
      <w:r w:rsidR="004E6028">
        <w:rPr>
          <w:rFonts w:eastAsiaTheme="minorEastAsia"/>
          <w:lang w:val="en-US"/>
        </w:rPr>
        <w:t xml:space="preserve"> </w:t>
      </w:r>
      <w:r w:rsidR="00CF0730">
        <w:rPr>
          <w:rFonts w:eastAsiaTheme="minorEastAsia"/>
          <w:lang w:val="en-US"/>
        </w:rPr>
        <w:t xml:space="preserve">in low-dose regions and </w:t>
      </w:r>
      <w:r w:rsidR="001A6E88">
        <w:rPr>
          <w:rFonts w:eastAsiaTheme="minorEastAsia"/>
          <w:lang w:val="en-US"/>
        </w:rPr>
        <w:t xml:space="preserve">increased </w:t>
      </w:r>
      <w:r w:rsidR="00AA7E2F">
        <w:rPr>
          <w:rFonts w:eastAsiaTheme="minorEastAsia"/>
          <w:lang w:val="en-US"/>
        </w:rPr>
        <w:t xml:space="preserve">survival </w:t>
      </w:r>
      <w:r w:rsidR="001A6E88">
        <w:rPr>
          <w:rFonts w:eastAsiaTheme="minorEastAsia"/>
          <w:lang w:val="en-US"/>
        </w:rPr>
        <w:t xml:space="preserve">in </w:t>
      </w:r>
      <w:r w:rsidR="00C108B6">
        <w:rPr>
          <w:rFonts w:eastAsiaTheme="minorEastAsia"/>
          <w:lang w:val="en-US"/>
        </w:rPr>
        <w:t>high-dose regions</w:t>
      </w:r>
      <w:r w:rsidR="00AA7E2F">
        <w:rPr>
          <w:rFonts w:eastAsiaTheme="minorEastAsia"/>
          <w:lang w:val="en-US"/>
        </w:rPr>
        <w:t xml:space="preserve"> compared to open field </w:t>
      </w:r>
      <w:r w:rsidR="00D23F64">
        <w:rPr>
          <w:rFonts w:eastAsiaTheme="minorEastAsia"/>
          <w:lang w:val="en-US"/>
        </w:rPr>
        <w:fldChar w:fldCharType="begin"/>
      </w:r>
      <w:r w:rsidR="003F507D">
        <w:rPr>
          <w:rFonts w:eastAsiaTheme="minorEastAsia"/>
          <w:lang w:val="en-US"/>
        </w:rPr>
        <w:instrText xml:space="preserve"> ADDIN ZOTERO_ITEM CSL_CITATION {"citationID":"IAFE9cIJ","properties":{"formattedCitation":"(Asur et al., 2015)","plainCitation":"(Asur et al., 2015)","noteIndex":0},"citationItems":[{"id":128,"uris":["http://zotero.org/users/9228513/items/SFQBUPU7"],"itemData":{"id":128,"type":"article-journal","abstract":"Traditional radiotherapy of bulky tumors has certain limitations. Spatially fractionated radiation therapy (GRID) and intensity modulated radiotherapy (IMRT) are examples of advanced modulated beam therapies that help in significant reductions in normal tissue damage. GRID refers to the delivery of a single high dose of radiation to a large treatment area that is divided into several smaller fields, while IMRT allows improved dose conformity to the tumor target compared to conventional three-dimensional conformal radiotherapy. In this review, we consider spatially fractionated radiotherapy approaches focusing on GRID and IMRT, and present complementary evidence from different studies which support the role of radiation induced signaling effects in the overall radiobiological rationale for these treatments.","container-title":"Cancer letters","DOI":"10.1016/j.canlet.2013.10.032","ISSN":"0304-3835","issue":"1","journalAbbreviation":"Cancer Lett","note":"PMID: 24246848\nPMCID: PMC4022709","page":"52-57","source":"PubMed Central","title":"High dose bystander effects in spatially fractionated radiation therapy","volume":"356","author":[{"family":"Asur","given":"Rajalakshmi"},{"family":"Butterworth","given":"Karl T."},{"family":"Penagaricano","given":"Jose A."},{"family":"Prise","given":"Kevin M."},{"family":"Griffin","given":"Robert J."}],"issued":{"date-parts":[["2015",1,1]]}}}],"schema":"https://github.com/citation-style-language/schema/raw/master/csl-citation.json"} </w:instrText>
      </w:r>
      <w:r w:rsidR="00D23F64">
        <w:rPr>
          <w:rFonts w:eastAsiaTheme="minorEastAsia"/>
          <w:lang w:val="en-US"/>
        </w:rPr>
        <w:fldChar w:fldCharType="separate"/>
      </w:r>
      <w:r w:rsidR="00D23F64" w:rsidRPr="00D23F64">
        <w:rPr>
          <w:rFonts w:cs="Times New Roman"/>
          <w:lang w:val="en-US"/>
        </w:rPr>
        <w:t>(</w:t>
      </w:r>
      <w:proofErr w:type="spellStart"/>
      <w:r w:rsidR="00D23F64" w:rsidRPr="00D23F64">
        <w:rPr>
          <w:rFonts w:cs="Times New Roman"/>
          <w:lang w:val="en-US"/>
        </w:rPr>
        <w:t>Asur</w:t>
      </w:r>
      <w:proofErr w:type="spellEnd"/>
      <w:r w:rsidR="00D23F64" w:rsidRPr="00D23F64">
        <w:rPr>
          <w:rFonts w:cs="Times New Roman"/>
          <w:lang w:val="en-US"/>
        </w:rPr>
        <w:t xml:space="preserve"> et al., 2015)</w:t>
      </w:r>
      <w:r w:rsidR="00D23F64">
        <w:rPr>
          <w:rFonts w:eastAsiaTheme="minorEastAsia"/>
          <w:lang w:val="en-US"/>
        </w:rPr>
        <w:fldChar w:fldCharType="end"/>
      </w:r>
      <w:r w:rsidR="003A4A96">
        <w:rPr>
          <w:rFonts w:eastAsiaTheme="minorEastAsia"/>
          <w:lang w:val="en-US"/>
        </w:rPr>
        <w:t>.</w:t>
      </w:r>
      <w:r w:rsidR="00D52937">
        <w:rPr>
          <w:rFonts w:eastAsiaTheme="minorEastAsia"/>
          <w:lang w:val="en-US"/>
        </w:rPr>
        <w:t xml:space="preserve"> </w:t>
      </w:r>
      <w:r w:rsidR="005F50E8">
        <w:rPr>
          <w:rFonts w:eastAsiaTheme="minorEastAsia"/>
          <w:lang w:val="en-US"/>
        </w:rPr>
        <w:br/>
        <w:t xml:space="preserve">Better understanding of the biological mechanisms behind these </w:t>
      </w:r>
      <w:r w:rsidR="00331FC4">
        <w:rPr>
          <w:rFonts w:eastAsiaTheme="minorEastAsia"/>
          <w:lang w:val="en-US"/>
        </w:rPr>
        <w:t>results</w:t>
      </w:r>
      <w:r w:rsidR="005F50E8">
        <w:rPr>
          <w:rFonts w:eastAsiaTheme="minorEastAsia"/>
          <w:lang w:val="en-US"/>
        </w:rPr>
        <w:t xml:space="preserve"> </w:t>
      </w:r>
      <w:r w:rsidR="00331FC4">
        <w:rPr>
          <w:rFonts w:eastAsiaTheme="minorEastAsia"/>
          <w:lang w:val="en-US"/>
        </w:rPr>
        <w:t>are</w:t>
      </w:r>
      <w:r w:rsidR="005F50E8">
        <w:rPr>
          <w:rFonts w:eastAsiaTheme="minorEastAsia"/>
          <w:lang w:val="en-US"/>
        </w:rPr>
        <w:t xml:space="preserve"> </w:t>
      </w:r>
      <w:r w:rsidR="006D5E67">
        <w:rPr>
          <w:rFonts w:eastAsiaTheme="minorEastAsia"/>
          <w:lang w:val="en-US"/>
        </w:rPr>
        <w:t>important and</w:t>
      </w:r>
      <w:r w:rsidR="005F50E8">
        <w:rPr>
          <w:rFonts w:eastAsiaTheme="minorEastAsia"/>
          <w:lang w:val="en-US"/>
        </w:rPr>
        <w:t xml:space="preserve"> </w:t>
      </w:r>
      <w:r w:rsidR="00754559">
        <w:rPr>
          <w:rFonts w:eastAsiaTheme="minorEastAsia"/>
          <w:lang w:val="en-US"/>
        </w:rPr>
        <w:t xml:space="preserve">has the potential of improving </w:t>
      </w:r>
      <w:r w:rsidR="00E17513">
        <w:rPr>
          <w:rFonts w:eastAsiaTheme="minorEastAsia"/>
          <w:lang w:val="en-US"/>
        </w:rPr>
        <w:t>how</w:t>
      </w:r>
      <w:r w:rsidR="00331FC4">
        <w:rPr>
          <w:rFonts w:eastAsiaTheme="minorEastAsia"/>
          <w:lang w:val="en-US"/>
        </w:rPr>
        <w:t xml:space="preserve"> SFRT (spatially fractionated radiotherapy)</w:t>
      </w:r>
      <w:r w:rsidR="00E17513">
        <w:rPr>
          <w:rFonts w:eastAsiaTheme="minorEastAsia"/>
          <w:lang w:val="en-US"/>
        </w:rPr>
        <w:t xml:space="preserve"> is used</w:t>
      </w:r>
      <w:r w:rsidR="006D5E67">
        <w:rPr>
          <w:rFonts w:eastAsiaTheme="minorEastAsia"/>
          <w:lang w:val="en-US"/>
        </w:rPr>
        <w:t xml:space="preserve"> clinically</w:t>
      </w:r>
      <w:r w:rsidR="00331FC4">
        <w:rPr>
          <w:rFonts w:eastAsiaTheme="minorEastAsia"/>
          <w:lang w:val="en-US"/>
        </w:rPr>
        <w:t>.</w:t>
      </w:r>
      <w:commentRangeEnd w:id="120"/>
      <w:r w:rsidR="005456DF">
        <w:rPr>
          <w:rStyle w:val="CommentReference"/>
        </w:rPr>
        <w:commentReference w:id="120"/>
      </w:r>
    </w:p>
    <w:p w14:paraId="0CFA652C" w14:textId="5F83EF40" w:rsidR="00E36F2A" w:rsidRDefault="002D5043" w:rsidP="00CB30D7">
      <w:pPr>
        <w:spacing w:line="360" w:lineRule="auto"/>
        <w:rPr>
          <w:rFonts w:eastAsiaTheme="minorEastAsia"/>
          <w:lang w:val="en-US"/>
        </w:rPr>
      </w:pPr>
      <w:r>
        <w:rPr>
          <w:lang w:val="en-US"/>
        </w:rPr>
        <w:lastRenderedPageBreak/>
        <w:br/>
      </w:r>
    </w:p>
    <w:p w14:paraId="5B45C35E" w14:textId="1ADA6EC4" w:rsidR="00DF13AD" w:rsidRDefault="004A2CB3" w:rsidP="00CB30D7">
      <w:pPr>
        <w:pStyle w:val="Heading3"/>
        <w:spacing w:line="360" w:lineRule="auto"/>
        <w:rPr>
          <w:rFonts w:eastAsiaTheme="minorEastAsia"/>
          <w:lang w:val="en-US"/>
        </w:rPr>
      </w:pPr>
      <w:bookmarkStart w:id="121" w:name="_Toc103247152"/>
      <w:r>
        <w:rPr>
          <w:rFonts w:eastAsiaTheme="minorEastAsia"/>
          <w:lang w:val="en-US"/>
        </w:rPr>
        <w:t xml:space="preserve">Spatially Fractionated </w:t>
      </w:r>
      <w:r w:rsidR="003D0815">
        <w:rPr>
          <w:rFonts w:eastAsiaTheme="minorEastAsia"/>
          <w:lang w:val="en-US"/>
        </w:rPr>
        <w:t>R</w:t>
      </w:r>
      <w:r>
        <w:rPr>
          <w:rFonts w:eastAsiaTheme="minorEastAsia"/>
          <w:lang w:val="en-US"/>
        </w:rPr>
        <w:t xml:space="preserve">adiation </w:t>
      </w:r>
      <w:r w:rsidR="003D0815">
        <w:rPr>
          <w:rFonts w:eastAsiaTheme="minorEastAsia"/>
          <w:lang w:val="en-US"/>
        </w:rPr>
        <w:t>T</w:t>
      </w:r>
      <w:r>
        <w:rPr>
          <w:rFonts w:eastAsiaTheme="minorEastAsia"/>
          <w:lang w:val="en-US"/>
        </w:rPr>
        <w:t>herapy</w:t>
      </w:r>
      <w:bookmarkEnd w:id="121"/>
    </w:p>
    <w:p w14:paraId="3EACB8FD" w14:textId="101D66A9" w:rsidR="00455610" w:rsidRPr="006F39E3" w:rsidRDefault="00AC7881" w:rsidP="00CB30D7">
      <w:pPr>
        <w:spacing w:line="360" w:lineRule="auto"/>
        <w:rPr>
          <w:rFonts w:eastAsiaTheme="minorEastAsia"/>
          <w:lang w:val="en-US"/>
        </w:rPr>
      </w:pPr>
      <w:r>
        <w:rPr>
          <w:lang w:val="en-US"/>
        </w:rPr>
        <w:t>Spatially fractionated radiation therapy (SFRT)</w:t>
      </w:r>
      <w:r w:rsidR="0088033D">
        <w:rPr>
          <w:lang w:val="en-US"/>
        </w:rPr>
        <w:t xml:space="preserve"> aims to achieve </w:t>
      </w:r>
      <w:r w:rsidR="00DB7425">
        <w:rPr>
          <w:lang w:val="en-US"/>
        </w:rPr>
        <w:t xml:space="preserve">non-uniform dose distribution. </w:t>
      </w:r>
      <w:r w:rsidR="00915CED">
        <w:rPr>
          <w:lang w:val="en-US"/>
        </w:rPr>
        <w:t>It</w:t>
      </w:r>
      <w:r w:rsidR="00DB7425">
        <w:rPr>
          <w:lang w:val="en-US"/>
        </w:rPr>
        <w:t xml:space="preserve"> is a stark contrast to </w:t>
      </w:r>
      <w:r w:rsidR="00ED26F8">
        <w:rPr>
          <w:lang w:val="en-US"/>
        </w:rPr>
        <w:t xml:space="preserve">traditional radiotherapy </w:t>
      </w:r>
      <w:r w:rsidR="00B20313">
        <w:rPr>
          <w:lang w:val="en-US"/>
        </w:rPr>
        <w:t xml:space="preserve">where </w:t>
      </w:r>
      <w:r w:rsidR="00E3137F">
        <w:rPr>
          <w:lang w:val="en-US"/>
        </w:rPr>
        <w:t>dose uniformity in the target</w:t>
      </w:r>
      <w:r w:rsidR="00B20313">
        <w:rPr>
          <w:lang w:val="en-US"/>
        </w:rPr>
        <w:t xml:space="preserve"> is</w:t>
      </w:r>
      <w:r w:rsidR="00E3137F">
        <w:rPr>
          <w:lang w:val="en-US"/>
        </w:rPr>
        <w:t xml:space="preserve"> </w:t>
      </w:r>
      <w:r w:rsidR="00F915E0">
        <w:rPr>
          <w:lang w:val="en-US"/>
        </w:rPr>
        <w:t xml:space="preserve">desirable. GRID therapy is a </w:t>
      </w:r>
      <w:r w:rsidR="00A23F59">
        <w:rPr>
          <w:lang w:val="en-US"/>
        </w:rPr>
        <w:t xml:space="preserve">SFRT </w:t>
      </w:r>
      <w:r w:rsidR="008818DA">
        <w:rPr>
          <w:lang w:val="en-US"/>
        </w:rPr>
        <w:t>method</w:t>
      </w:r>
      <w:r w:rsidR="009331E0">
        <w:rPr>
          <w:lang w:val="en-US"/>
        </w:rPr>
        <w:t xml:space="preserve"> where </w:t>
      </w:r>
      <w:r w:rsidR="009F7E89">
        <w:rPr>
          <w:lang w:val="en-US"/>
        </w:rPr>
        <w:t xml:space="preserve">a photon beam is collimated </w:t>
      </w:r>
      <w:r w:rsidR="0005541E">
        <w:rPr>
          <w:lang w:val="en-US"/>
        </w:rPr>
        <w:t xml:space="preserve">into </w:t>
      </w:r>
      <w:r w:rsidR="00E3629B">
        <w:rPr>
          <w:lang w:val="en-US"/>
        </w:rPr>
        <w:t>a specific pattern</w:t>
      </w:r>
      <w:r w:rsidR="00BA7DF1">
        <w:rPr>
          <w:lang w:val="en-US"/>
        </w:rPr>
        <w:t xml:space="preserve"> with low and high intensity areas</w:t>
      </w:r>
      <w:r w:rsidR="0029254D">
        <w:rPr>
          <w:lang w:val="en-US"/>
        </w:rPr>
        <w:t xml:space="preserve">, as is shown in </w:t>
      </w:r>
      <w:r w:rsidR="0029254D">
        <w:rPr>
          <w:lang w:val="en-US"/>
        </w:rPr>
        <w:fldChar w:fldCharType="begin"/>
      </w:r>
      <w:r w:rsidR="0029254D">
        <w:rPr>
          <w:lang w:val="en-US"/>
        </w:rPr>
        <w:instrText xml:space="preserve"> REF _Ref98516446 \h </w:instrText>
      </w:r>
      <w:r w:rsidR="00CB30D7">
        <w:rPr>
          <w:lang w:val="en-US"/>
        </w:rPr>
        <w:instrText xml:space="preserve"> \* MERGEFORMAT </w:instrText>
      </w:r>
      <w:r w:rsidR="0029254D">
        <w:rPr>
          <w:lang w:val="en-US"/>
        </w:rPr>
      </w:r>
      <w:r w:rsidR="0029254D">
        <w:rPr>
          <w:lang w:val="en-US"/>
        </w:rPr>
        <w:fldChar w:fldCharType="separate"/>
      </w:r>
      <w:r w:rsidR="000E19EF" w:rsidRPr="00675E52">
        <w:rPr>
          <w:lang w:val="en-US"/>
        </w:rPr>
        <w:t xml:space="preserve">Figure </w:t>
      </w:r>
      <w:r w:rsidR="000E19EF">
        <w:rPr>
          <w:noProof/>
          <w:lang w:val="en-US"/>
        </w:rPr>
        <w:t>1</w:t>
      </w:r>
      <w:r w:rsidR="000E19EF">
        <w:rPr>
          <w:noProof/>
          <w:lang w:val="en-US"/>
        </w:rPr>
        <w:noBreakHyphen/>
        <w:t>25</w:t>
      </w:r>
      <w:r w:rsidR="0029254D">
        <w:rPr>
          <w:lang w:val="en-US"/>
        </w:rPr>
        <w:fldChar w:fldCharType="end"/>
      </w:r>
      <w:r w:rsidR="006048D7">
        <w:rPr>
          <w:lang w:val="en-US"/>
        </w:rPr>
        <w:t>.</w:t>
      </w:r>
      <w:r w:rsidR="00BA7DF1">
        <w:rPr>
          <w:lang w:val="en-US"/>
        </w:rPr>
        <w:t xml:space="preserve"> Traditionally a GRID block was used create high (peak) and low (valley) dose areas </w:t>
      </w:r>
      <w:r w:rsidR="00BA7DF1">
        <w:rPr>
          <w:lang w:val="en-US"/>
        </w:rPr>
        <w:fldChar w:fldCharType="begin"/>
      </w:r>
      <w:r w:rsidR="003F507D">
        <w:rPr>
          <w:lang w:val="en-US"/>
        </w:rPr>
        <w:instrText xml:space="preserve"> ADDIN ZOTERO_ITEM CSL_CITATION {"citationID":"ghdiNHQ5","properties":{"formattedCitation":"(Billena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rsidR="00BA7DF1">
        <w:rPr>
          <w:lang w:val="en-US"/>
        </w:rPr>
        <w:fldChar w:fldCharType="separate"/>
      </w:r>
      <w:r w:rsidR="00BA7DF1" w:rsidRPr="00F5746E">
        <w:rPr>
          <w:rFonts w:cs="Times New Roman"/>
          <w:lang w:val="en-US"/>
        </w:rPr>
        <w:t>(</w:t>
      </w:r>
      <w:proofErr w:type="spellStart"/>
      <w:r w:rsidR="00BA7DF1" w:rsidRPr="00F5746E">
        <w:rPr>
          <w:rFonts w:cs="Times New Roman"/>
          <w:lang w:val="en-US"/>
        </w:rPr>
        <w:t>Billena</w:t>
      </w:r>
      <w:proofErr w:type="spellEnd"/>
      <w:r w:rsidR="00BA7DF1" w:rsidRPr="00F5746E">
        <w:rPr>
          <w:rFonts w:cs="Times New Roman"/>
          <w:lang w:val="en-US"/>
        </w:rPr>
        <w:t xml:space="preserve"> &amp; Khan, 2019)</w:t>
      </w:r>
      <w:r w:rsidR="00BA7DF1">
        <w:rPr>
          <w:lang w:val="en-US"/>
        </w:rPr>
        <w:fldChar w:fldCharType="end"/>
      </w:r>
      <w:r w:rsidR="00C13955">
        <w:rPr>
          <w:lang w:val="en-US"/>
        </w:rPr>
        <w:t xml:space="preserve">. </w:t>
      </w:r>
      <w:r w:rsidR="00D85BC7">
        <w:rPr>
          <w:lang w:val="en-US"/>
        </w:rPr>
        <w:t xml:space="preserve">GRID therapy arose from the need of </w:t>
      </w:r>
      <w:r w:rsidR="00C340C5">
        <w:rPr>
          <w:lang w:val="en-US"/>
        </w:rPr>
        <w:t xml:space="preserve">treating </w:t>
      </w:r>
      <w:r w:rsidR="00AC589B">
        <w:rPr>
          <w:lang w:val="en-US"/>
        </w:rPr>
        <w:t xml:space="preserve">deep seated or </w:t>
      </w:r>
      <w:r w:rsidR="00376005">
        <w:rPr>
          <w:lang w:val="en-US"/>
        </w:rPr>
        <w:t xml:space="preserve">bulky tumors </w:t>
      </w:r>
      <w:r w:rsidR="0026591E">
        <w:rPr>
          <w:lang w:val="en-US"/>
        </w:rPr>
        <w:fldChar w:fldCharType="begin"/>
      </w:r>
      <w:r w:rsidR="003F507D">
        <w:rPr>
          <w:lang w:val="en-US"/>
        </w:rPr>
        <w:instrText xml:space="preserve"> ADDIN ZOTERO_ITEM CSL_CITATION {"citationID":"iZ5Wv211","properties":{"formattedCitation":"(Yan et al., 2019)","plainCitation":"(Yan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26591E">
        <w:rPr>
          <w:lang w:val="en-US"/>
        </w:rPr>
        <w:fldChar w:fldCharType="separate"/>
      </w:r>
      <w:r w:rsidR="0026591E" w:rsidRPr="00BB6A74">
        <w:rPr>
          <w:rFonts w:cs="Times New Roman"/>
          <w:lang w:val="en-US"/>
        </w:rPr>
        <w:t>(Yan et al., 2019)</w:t>
      </w:r>
      <w:r w:rsidR="0026591E">
        <w:rPr>
          <w:lang w:val="en-US"/>
        </w:rPr>
        <w:fldChar w:fldCharType="end"/>
      </w:r>
      <w:r w:rsidR="00BB6A74">
        <w:rPr>
          <w:lang w:val="en-US"/>
        </w:rPr>
        <w:t>. The</w:t>
      </w:r>
      <w:r w:rsidR="00B348B0">
        <w:rPr>
          <w:lang w:val="en-US"/>
        </w:rPr>
        <w:t xml:space="preserve"> </w:t>
      </w:r>
      <w:r w:rsidR="00151639">
        <w:rPr>
          <w:lang w:val="en-US"/>
        </w:rPr>
        <w:t xml:space="preserve">external </w:t>
      </w:r>
      <w:r w:rsidR="00190BE1">
        <w:rPr>
          <w:lang w:val="en-US"/>
        </w:rPr>
        <w:t>beam</w:t>
      </w:r>
      <w:r w:rsidR="00A6241D">
        <w:rPr>
          <w:lang w:val="en-US"/>
        </w:rPr>
        <w:t xml:space="preserve"> therapy (EBT)</w:t>
      </w:r>
      <w:r w:rsidR="00190BE1">
        <w:rPr>
          <w:lang w:val="en-US"/>
        </w:rPr>
        <w:t xml:space="preserve"> machines</w:t>
      </w:r>
      <w:r w:rsidR="008E5F2E">
        <w:rPr>
          <w:lang w:val="en-US"/>
        </w:rPr>
        <w:t xml:space="preserve"> of the early 20</w:t>
      </w:r>
      <w:r w:rsidR="008E5F2E">
        <w:rPr>
          <w:vertAlign w:val="superscript"/>
          <w:lang w:val="en-US"/>
        </w:rPr>
        <w:t>th</w:t>
      </w:r>
      <w:r w:rsidR="008E5F2E">
        <w:rPr>
          <w:lang w:val="en-US"/>
        </w:rPr>
        <w:t xml:space="preserve"> century</w:t>
      </w:r>
      <w:r w:rsidR="00FF06F4">
        <w:rPr>
          <w:lang w:val="en-US"/>
        </w:rPr>
        <w:t xml:space="preserve"> were typically X-ray tubes (</w:t>
      </w:r>
      <w:r w:rsidR="00FF06F4">
        <w:rPr>
          <w:lang w:val="en-US"/>
        </w:rPr>
        <w:fldChar w:fldCharType="begin"/>
      </w:r>
      <w:r w:rsidR="00FF06F4">
        <w:rPr>
          <w:lang w:val="en-US"/>
        </w:rPr>
        <w:instrText xml:space="preserve"> REF _Ref98516531 \r \h </w:instrText>
      </w:r>
      <w:r w:rsidR="00CB30D7">
        <w:rPr>
          <w:lang w:val="en-US"/>
        </w:rPr>
        <w:instrText xml:space="preserve"> \* MERGEFORMAT </w:instrText>
      </w:r>
      <w:r w:rsidR="00FF06F4">
        <w:rPr>
          <w:lang w:val="en-US"/>
        </w:rPr>
      </w:r>
      <w:r w:rsidR="00FF06F4">
        <w:rPr>
          <w:lang w:val="en-US"/>
        </w:rPr>
        <w:fldChar w:fldCharType="separate"/>
      </w:r>
      <w:r w:rsidR="000E19EF">
        <w:rPr>
          <w:lang w:val="en-US"/>
        </w:rPr>
        <w:t>1.2.1</w:t>
      </w:r>
      <w:r w:rsidR="00FF06F4">
        <w:rPr>
          <w:lang w:val="en-US"/>
        </w:rPr>
        <w:fldChar w:fldCharType="end"/>
      </w:r>
      <w:r w:rsidR="00FF06F4">
        <w:rPr>
          <w:lang w:val="en-US"/>
        </w:rPr>
        <w:t>), and</w:t>
      </w:r>
      <w:r w:rsidR="008E5F2E">
        <w:rPr>
          <w:lang w:val="en-US"/>
        </w:rPr>
        <w:t xml:space="preserve"> </w:t>
      </w:r>
      <w:r w:rsidR="00190BE1">
        <w:rPr>
          <w:lang w:val="en-US"/>
        </w:rPr>
        <w:t>couldn’t</w:t>
      </w:r>
      <w:r w:rsidR="008E5F2E">
        <w:rPr>
          <w:lang w:val="en-US"/>
        </w:rPr>
        <w:t xml:space="preserve"> create photon</w:t>
      </w:r>
      <w:r w:rsidR="00491EDA">
        <w:rPr>
          <w:lang w:val="en-US"/>
        </w:rPr>
        <w:t xml:space="preserve"> beams with energies surpassing </w:t>
      </w:r>
      <w:r w:rsidR="00B17123">
        <w:rPr>
          <w:lang w:val="en-US"/>
        </w:rPr>
        <w:t>kV</w:t>
      </w:r>
      <w:r w:rsidR="00C8771E">
        <w:rPr>
          <w:lang w:val="en-US"/>
        </w:rPr>
        <w:t xml:space="preserve"> </w:t>
      </w:r>
      <w:r w:rsidR="00C04326">
        <w:rPr>
          <w:lang w:val="en-US"/>
        </w:rPr>
        <w:fldChar w:fldCharType="begin"/>
      </w:r>
      <w:r w:rsidR="003F507D">
        <w:rPr>
          <w:lang w:val="en-US"/>
        </w:rPr>
        <w:instrText xml:space="preserve"> ADDIN ZOTERO_ITEM CSL_CITATION {"citationID":"GEz6KtOh","properties":{"formattedCitation":"(Gianfaldoni et al., 2017)","plainCitation":"(Gianfaldoni et al., 2017)","noteIndex":0},"citationItems":[{"id":219,"uris":["http://zotero.org/users/9228513/items/SB6DMISD"],"itemData":{"id":219,"type":"article-journal","abstract":"For more than a century, radiotherapy has been an effective treatment for oncologic patients. The Authors report a brief history of the radiation therapy and its actual indication for the treatments of cutaneous malignant diseases.","container-title":"Open Access Macedonian Journal of Medical Sciences","DOI":"10.3889/oamjms.2017.122","ISSN":"1857-9655","issue":"4","journalAbbreviation":"Open Access Maced J Med Sci","note":"PMID: 28785349\nPMCID: PMC5535674","page":"521-525","source":"PubMed Central","title":"An Overview on Radiotherapy: From Its History to Its Current Applications in Dermatology","title-short":"An Overview on Radiotherapy","volume":"5","author":[{"family":"Gianfaldoni","given":"Serena"},{"family":"Gianfaldoni","given":"Roberto"},{"family":"Wollina","given":"Uwe"},{"family":"Lotti","given":"Jacopo"},{"family":"Tchernev","given":"Georgi"},{"family":"Lotti","given":"Torello"}],"issued":{"date-parts":[["2017",7,18]]}}}],"schema":"https://github.com/citation-style-language/schema/raw/master/csl-citation.json"} </w:instrText>
      </w:r>
      <w:r w:rsidR="00C04326">
        <w:rPr>
          <w:lang w:val="en-US"/>
        </w:rPr>
        <w:fldChar w:fldCharType="separate"/>
      </w:r>
      <w:r w:rsidR="00C04326" w:rsidRPr="00C04326">
        <w:rPr>
          <w:rFonts w:cs="Times New Roman"/>
          <w:lang w:val="en-US"/>
        </w:rPr>
        <w:t>(</w:t>
      </w:r>
      <w:proofErr w:type="spellStart"/>
      <w:r w:rsidR="00C04326" w:rsidRPr="00C04326">
        <w:rPr>
          <w:rFonts w:cs="Times New Roman"/>
          <w:lang w:val="en-US"/>
        </w:rPr>
        <w:t>Gianfaldoni</w:t>
      </w:r>
      <w:proofErr w:type="spellEnd"/>
      <w:r w:rsidR="00C04326" w:rsidRPr="00C04326">
        <w:rPr>
          <w:rFonts w:cs="Times New Roman"/>
          <w:lang w:val="en-US"/>
        </w:rPr>
        <w:t xml:space="preserve"> et al., 2017)</w:t>
      </w:r>
      <w:r w:rsidR="00C04326">
        <w:rPr>
          <w:lang w:val="en-US"/>
        </w:rPr>
        <w:fldChar w:fldCharType="end"/>
      </w:r>
      <w:r w:rsidR="00E44F93">
        <w:rPr>
          <w:lang w:val="en-US"/>
        </w:rPr>
        <w:t xml:space="preserve">. Therefore, </w:t>
      </w:r>
      <w:r w:rsidR="00C62051">
        <w:rPr>
          <w:lang w:val="en-US"/>
        </w:rPr>
        <w:t>few photons penetrated deep enough into the skin to reach the tumor</w:t>
      </w:r>
      <w:r w:rsidR="00F5181C">
        <w:rPr>
          <w:lang w:val="en-US"/>
        </w:rPr>
        <w:t xml:space="preserve">. A GRID block was necessary to </w:t>
      </w:r>
      <w:r w:rsidR="00C62051">
        <w:rPr>
          <w:lang w:val="en-US"/>
        </w:rPr>
        <w:t xml:space="preserve">increase the </w:t>
      </w:r>
      <w:r w:rsidR="003B6F4D">
        <w:rPr>
          <w:lang w:val="en-US"/>
        </w:rPr>
        <w:t>dose but</w:t>
      </w:r>
      <w:r w:rsidR="00E5149A">
        <w:rPr>
          <w:lang w:val="en-US"/>
        </w:rPr>
        <w:t xml:space="preserve"> keep skin toxicity at a tolerable level</w:t>
      </w:r>
      <w:r w:rsidR="00370ABA">
        <w:rPr>
          <w:lang w:val="en-US"/>
        </w:rPr>
        <w:t xml:space="preserve">. </w:t>
      </w:r>
      <w:r w:rsidR="007A0B3E">
        <w:rPr>
          <w:lang w:val="en-US"/>
        </w:rPr>
        <w:t>When MV photons were introduced with the linear accelerator (LINAC</w:t>
      </w:r>
      <w:r w:rsidR="008D5D21">
        <w:rPr>
          <w:lang w:val="en-US"/>
        </w:rPr>
        <w:t xml:space="preserve"> see </w:t>
      </w:r>
      <w:r w:rsidR="008D5D21">
        <w:rPr>
          <w:lang w:val="en-US"/>
        </w:rPr>
        <w:fldChar w:fldCharType="begin"/>
      </w:r>
      <w:r w:rsidR="008D5D21">
        <w:rPr>
          <w:lang w:val="en-US"/>
        </w:rPr>
        <w:instrText xml:space="preserve"> REF _Ref97554467 \h </w:instrText>
      </w:r>
      <w:r w:rsidR="00CB30D7">
        <w:rPr>
          <w:lang w:val="en-US"/>
        </w:rPr>
        <w:instrText xml:space="preserve"> \* MERGEFORMAT </w:instrText>
      </w:r>
      <w:r w:rsidR="008D5D21">
        <w:rPr>
          <w:lang w:val="en-US"/>
        </w:rPr>
      </w:r>
      <w:r w:rsidR="008D5D21">
        <w:rPr>
          <w:lang w:val="en-US"/>
        </w:rPr>
        <w:fldChar w:fldCharType="separate"/>
      </w:r>
      <w:r w:rsidR="000E19EF" w:rsidRPr="00A2756D">
        <w:rPr>
          <w:lang w:val="en-US"/>
        </w:rPr>
        <w:t>Abbreviations</w:t>
      </w:r>
      <w:r w:rsidR="000E19EF">
        <w:rPr>
          <w:lang w:val="en-US"/>
        </w:rPr>
        <w:t xml:space="preserve"> and explanations</w:t>
      </w:r>
      <w:r w:rsidR="008D5D21">
        <w:rPr>
          <w:lang w:val="en-US"/>
        </w:rPr>
        <w:fldChar w:fldCharType="end"/>
      </w:r>
      <w:r w:rsidR="007A0B3E">
        <w:rPr>
          <w:lang w:val="en-US"/>
        </w:rPr>
        <w:t>)</w:t>
      </w:r>
      <w:r w:rsidR="008D5D21">
        <w:rPr>
          <w:lang w:val="en-US"/>
        </w:rPr>
        <w:t xml:space="preserve"> and photon ranges increased, the need</w:t>
      </w:r>
      <w:r w:rsidR="00252CB1">
        <w:rPr>
          <w:lang w:val="en-US"/>
        </w:rPr>
        <w:t xml:space="preserve"> for </w:t>
      </w:r>
      <w:r w:rsidR="003B6F4D">
        <w:rPr>
          <w:lang w:val="en-US"/>
        </w:rPr>
        <w:t xml:space="preserve">GRID decreased </w:t>
      </w:r>
      <w:r w:rsidR="003B6F4D">
        <w:rPr>
          <w:lang w:val="en-US"/>
        </w:rPr>
        <w:fldChar w:fldCharType="begin"/>
      </w:r>
      <w:r w:rsidR="003F507D">
        <w:rPr>
          <w:lang w:val="en-US"/>
        </w:rPr>
        <w:instrText xml:space="preserve"> ADDIN ZOTERO_ITEM CSL_CITATION {"citationID":"lAckgpIp","properties":{"formattedCitation":"(Yan et al., 2019)","plainCitation":"(Yan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3B6F4D">
        <w:rPr>
          <w:lang w:val="en-US"/>
        </w:rPr>
        <w:fldChar w:fldCharType="separate"/>
      </w:r>
      <w:r w:rsidR="003B6F4D" w:rsidRPr="00370ABA">
        <w:rPr>
          <w:rFonts w:cs="Times New Roman"/>
          <w:lang w:val="en-US"/>
        </w:rPr>
        <w:t>(Yan et al., 2019)</w:t>
      </w:r>
      <w:r w:rsidR="003B6F4D">
        <w:rPr>
          <w:lang w:val="en-US"/>
        </w:rPr>
        <w:fldChar w:fldCharType="end"/>
      </w:r>
      <w:r w:rsidR="003B6F4D">
        <w:rPr>
          <w:lang w:val="en-US"/>
        </w:rPr>
        <w:t>.</w:t>
      </w:r>
      <w:r w:rsidR="00E20E73">
        <w:rPr>
          <w:lang w:val="en-US"/>
        </w:rPr>
        <w:br/>
        <w:t>Today there are many ways to apply SFRT</w:t>
      </w:r>
      <w:r w:rsidR="00F53870">
        <w:rPr>
          <w:lang w:val="en-US"/>
        </w:rPr>
        <w:t xml:space="preserve">. </w:t>
      </w:r>
      <w:r w:rsidR="00DE5EB8">
        <w:rPr>
          <w:lang w:val="en-US"/>
        </w:rPr>
        <w:t xml:space="preserve">Linear accelerators have preinstalled MLC’s (see </w:t>
      </w:r>
      <w:r w:rsidR="00DE5EB8">
        <w:rPr>
          <w:lang w:val="en-US"/>
        </w:rPr>
        <w:fldChar w:fldCharType="begin"/>
      </w:r>
      <w:r w:rsidR="00DE5EB8">
        <w:rPr>
          <w:lang w:val="en-US"/>
        </w:rPr>
        <w:instrText xml:space="preserve"> REF _Ref97554467 \h </w:instrText>
      </w:r>
      <w:r w:rsidR="00CB30D7">
        <w:rPr>
          <w:lang w:val="en-US"/>
        </w:rPr>
        <w:instrText xml:space="preserve"> \* MERGEFORMAT </w:instrText>
      </w:r>
      <w:r w:rsidR="00DE5EB8">
        <w:rPr>
          <w:lang w:val="en-US"/>
        </w:rPr>
      </w:r>
      <w:r w:rsidR="00DE5EB8">
        <w:rPr>
          <w:lang w:val="en-US"/>
        </w:rPr>
        <w:fldChar w:fldCharType="separate"/>
      </w:r>
      <w:r w:rsidR="000E19EF" w:rsidRPr="00A2756D">
        <w:rPr>
          <w:lang w:val="en-US"/>
        </w:rPr>
        <w:t>Abbreviations</w:t>
      </w:r>
      <w:r w:rsidR="000E19EF">
        <w:rPr>
          <w:lang w:val="en-US"/>
        </w:rPr>
        <w:t xml:space="preserve"> and explanations</w:t>
      </w:r>
      <w:r w:rsidR="00DE5EB8">
        <w:rPr>
          <w:lang w:val="en-US"/>
        </w:rPr>
        <w:fldChar w:fldCharType="end"/>
      </w:r>
      <w:r w:rsidR="00DE5EB8">
        <w:rPr>
          <w:lang w:val="en-US"/>
        </w:rPr>
        <w:t xml:space="preserve">) which can modulate the GRID </w:t>
      </w:r>
      <w:r w:rsidR="008C2270">
        <w:rPr>
          <w:lang w:val="en-US"/>
        </w:rPr>
        <w:t xml:space="preserve">pattern </w:t>
      </w:r>
      <w:r w:rsidR="006B6E1B">
        <w:rPr>
          <w:lang w:val="en-US"/>
        </w:rPr>
        <w:t>in a way the static GRID block can</w:t>
      </w:r>
      <w:r w:rsidR="00AC23C9">
        <w:rPr>
          <w:lang w:val="en-US"/>
        </w:rPr>
        <w:t>no</w:t>
      </w:r>
      <w:r w:rsidR="006B6E1B">
        <w:rPr>
          <w:lang w:val="en-US"/>
        </w:rPr>
        <w:t>t</w:t>
      </w:r>
      <w:r w:rsidR="00775E15">
        <w:rPr>
          <w:lang w:val="en-US"/>
        </w:rPr>
        <w:t xml:space="preserve"> </w:t>
      </w:r>
      <w:r w:rsidR="00353143">
        <w:rPr>
          <w:lang w:val="en-US"/>
        </w:rPr>
        <w:fldChar w:fldCharType="begin"/>
      </w:r>
      <w:r w:rsidR="003F507D">
        <w:rPr>
          <w:lang w:val="en-US"/>
        </w:rPr>
        <w:instrText xml:space="preserve"> ADDIN ZOTERO_ITEM CSL_CITATION {"citationID":"anrGG7S5","properties":{"formattedCitation":"(Billena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rsidR="00353143">
        <w:rPr>
          <w:lang w:val="en-US"/>
        </w:rPr>
        <w:fldChar w:fldCharType="separate"/>
      </w:r>
      <w:r w:rsidR="00353143" w:rsidRPr="00353143">
        <w:rPr>
          <w:rFonts w:cs="Times New Roman"/>
          <w:lang w:val="en-US"/>
        </w:rPr>
        <w:t>(</w:t>
      </w:r>
      <w:proofErr w:type="spellStart"/>
      <w:r w:rsidR="00353143" w:rsidRPr="00353143">
        <w:rPr>
          <w:rFonts w:cs="Times New Roman"/>
          <w:lang w:val="en-US"/>
        </w:rPr>
        <w:t>Billena</w:t>
      </w:r>
      <w:proofErr w:type="spellEnd"/>
      <w:r w:rsidR="00353143" w:rsidRPr="00353143">
        <w:rPr>
          <w:rFonts w:cs="Times New Roman"/>
          <w:lang w:val="en-US"/>
        </w:rPr>
        <w:t xml:space="preserve"> &amp; Khan, 2019)</w:t>
      </w:r>
      <w:r w:rsidR="00353143">
        <w:rPr>
          <w:lang w:val="en-US"/>
        </w:rPr>
        <w:fldChar w:fldCharType="end"/>
      </w:r>
      <w:r w:rsidR="006B6E1B">
        <w:rPr>
          <w:lang w:val="en-US"/>
        </w:rPr>
        <w:t xml:space="preserve">. </w:t>
      </w:r>
      <w:proofErr w:type="spellStart"/>
      <w:r w:rsidR="00730823">
        <w:rPr>
          <w:lang w:val="en-US"/>
        </w:rPr>
        <w:t>Tomo</w:t>
      </w:r>
      <w:r w:rsidR="00BF1574">
        <w:rPr>
          <w:lang w:val="en-US"/>
        </w:rPr>
        <w:t>therapy</w:t>
      </w:r>
      <w:proofErr w:type="spellEnd"/>
      <w:r w:rsidR="00BF1574">
        <w:rPr>
          <w:lang w:val="en-US"/>
        </w:rPr>
        <w:t xml:space="preserve"> is</w:t>
      </w:r>
      <w:r w:rsidR="00555C61">
        <w:rPr>
          <w:lang w:val="en-US"/>
        </w:rPr>
        <w:t xml:space="preserve"> a treatment method, </w:t>
      </w:r>
      <w:r w:rsidR="00E40C1C">
        <w:rPr>
          <w:lang w:val="en-US"/>
        </w:rPr>
        <w:t>that combines a CT</w:t>
      </w:r>
      <w:r w:rsidR="005310F6">
        <w:rPr>
          <w:lang w:val="en-US"/>
        </w:rPr>
        <w:t xml:space="preserve"> machine</w:t>
      </w:r>
      <w:r w:rsidR="00E40C1C">
        <w:rPr>
          <w:lang w:val="en-US"/>
        </w:rPr>
        <w:t xml:space="preserve"> </w:t>
      </w:r>
      <w:r w:rsidR="000D2BC0">
        <w:rPr>
          <w:lang w:val="en-US"/>
        </w:rPr>
        <w:t xml:space="preserve">(see </w:t>
      </w:r>
      <w:r w:rsidR="000D2BC0">
        <w:rPr>
          <w:lang w:val="en-US"/>
        </w:rPr>
        <w:fldChar w:fldCharType="begin"/>
      </w:r>
      <w:r w:rsidR="000D2BC0">
        <w:rPr>
          <w:lang w:val="en-US"/>
        </w:rPr>
        <w:instrText xml:space="preserve"> REF _Ref97554467 \h </w:instrText>
      </w:r>
      <w:r w:rsidR="00CB30D7">
        <w:rPr>
          <w:lang w:val="en-US"/>
        </w:rPr>
        <w:instrText xml:space="preserve"> \* MERGEFORMAT </w:instrText>
      </w:r>
      <w:r w:rsidR="000D2BC0">
        <w:rPr>
          <w:lang w:val="en-US"/>
        </w:rPr>
      </w:r>
      <w:r w:rsidR="000D2BC0">
        <w:rPr>
          <w:lang w:val="en-US"/>
        </w:rPr>
        <w:fldChar w:fldCharType="separate"/>
      </w:r>
      <w:r w:rsidR="000E19EF" w:rsidRPr="00A2756D">
        <w:rPr>
          <w:lang w:val="en-US"/>
        </w:rPr>
        <w:t>Abbreviations</w:t>
      </w:r>
      <w:r w:rsidR="000E19EF">
        <w:rPr>
          <w:lang w:val="en-US"/>
        </w:rPr>
        <w:t xml:space="preserve"> and explanations</w:t>
      </w:r>
      <w:r w:rsidR="000D2BC0">
        <w:rPr>
          <w:lang w:val="en-US"/>
        </w:rPr>
        <w:fldChar w:fldCharType="end"/>
      </w:r>
      <w:r w:rsidR="000D2BC0">
        <w:rPr>
          <w:lang w:val="en-US"/>
        </w:rPr>
        <w:t xml:space="preserve">) with </w:t>
      </w:r>
      <w:r w:rsidR="000D0D85">
        <w:rPr>
          <w:lang w:val="en-US"/>
        </w:rPr>
        <w:t xml:space="preserve">a linear accelerator to give radiation treatment in </w:t>
      </w:r>
      <m:oMath>
        <m:sSup>
          <m:sSupPr>
            <m:ctrlPr>
              <w:rPr>
                <w:rFonts w:ascii="Cambria Math" w:eastAsiaTheme="minorEastAsia" w:hAnsi="Cambria Math"/>
                <w:i/>
                <w:lang w:val="en-US"/>
              </w:rPr>
            </m:ctrlPr>
          </m:sSupPr>
          <m:e>
            <m:r>
              <w:rPr>
                <w:rFonts w:ascii="Cambria Math" w:hAnsi="Cambria Math"/>
                <w:lang w:val="en-US"/>
              </w:rPr>
              <m:t>360</m:t>
            </m:r>
            <m:ctrlPr>
              <w:rPr>
                <w:rFonts w:ascii="Cambria Math" w:hAnsi="Cambria Math"/>
                <w:i/>
                <w:lang w:val="en-US"/>
              </w:rPr>
            </m:ctrlPr>
          </m:e>
          <m:sup>
            <m:r>
              <w:rPr>
                <w:rFonts w:ascii="Cambria Math" w:eastAsiaTheme="minorEastAsia" w:hAnsi="Cambria Math"/>
                <w:lang w:val="en-US"/>
              </w:rPr>
              <m:t>∘</m:t>
            </m:r>
          </m:sup>
        </m:sSup>
      </m:oMath>
      <w:r w:rsidR="00903CDE">
        <w:rPr>
          <w:rFonts w:eastAsiaTheme="minorEastAsia"/>
          <w:lang w:val="en-US"/>
        </w:rPr>
        <w:t xml:space="preserve"> degrees </w:t>
      </w:r>
      <w:r w:rsidR="00B64707">
        <w:rPr>
          <w:rFonts w:eastAsiaTheme="minorEastAsia"/>
          <w:lang w:val="en-US"/>
        </w:rPr>
        <w:fldChar w:fldCharType="begin"/>
      </w:r>
      <w:r w:rsidR="003F507D">
        <w:rPr>
          <w:rFonts w:eastAsiaTheme="minorEastAsia"/>
          <w:lang w:val="en-US"/>
        </w:rPr>
        <w:instrText xml:space="preserve"> ADDIN ZOTERO_ITEM CSL_CITATION {"citationID":"yCGOctJ9","properties":{"formattedCitation":"(Sterzing et al., 2009)","plainCitation":"(Sterzing et al., 2009)","noteIndex":0},"citationItems":[{"id":235,"uris":["http://zotero.org/users/9228513/items/6C9G2KL2"],"itemData":{"id":235,"type":"article-journal","abstract":"Helical tomotherapy is a form of image-guided intensity-modulated radiotherapy that introduces the ring gantry concept into radiation oncology. The system is a combination of a therapeutic linear accelerator and a megavoltage CT-scanner. This work describes the clinical experience with megavoltage CT with 456 patients in more than 11000 fractions. It also provides a review of the current literature of the possibilities and limitations of megavoltage CT. Between July 2006 and October 2008 456 patients were treated with helical tomotherapy and a pretreatment megavoltage CT was performed in 98.1% of the 11821 fractions to perform position control and correction. CT image acquisition was done with 3.5 MV x-rays in the helical tomotherapy machine. MVCT was used for dose recalculations to quantify doses distributions in cases of changing geometry, tumor shrinkage or presence of metal implants. Inverse treatment planning for prostate cancer patients with bilateral hip replacements was performed based upon an MVCT.\n            A mean 3D-correction vector of 7.1mm with a considerable variation was detected and immediately corrected. Mean shifts were lateral 0.9mm (sd 5.0mm), mean longitudinal shift 1.0mm (sd 5.1mm) and mean vertical shift 3.2mm (sd 5.2mm). The MVCT enables imaging of anatomical structures in the presence of dental metal or orthopedic implants. Especially in these cases, dose recomputations can increase the precision of dose calculations. Due to a mean 3d correction vector of more than 7mm and a variation of corrections of more than 5mm daily image-guidance is recommended to achieve a precise dose application. The MVCT shows evident advantages in cases with metal implants but has limitations due to a reduced soft tissue contrast. Compared with megavoltage cone-beam-CT the tomotherapy fan beam CT adds less extra dose fore the patient and has a better soft tissue contrast.","container-title":"Technology in Cancer Research &amp; Treatment","DOI":"10.1177/153303460900800504","ISSN":"1533-0346, 1533-0338","issue":"5","journalAbbreviation":"Technol Cancer Res Treat","language":"en","page":"343-352","source":"DOI.org (Crossref)","title":"Megavoltage CT in Helical Tomotherapy — Clinical Advantages and Limitations of Special Physical Characteristics","volume":"8","author":[{"family":"Sterzing","given":"Florian"},{"family":"Kalz","given":"Jörn"},{"family":"Sroka-Perez","given":"Gabriele"},{"family":"Schubert","given":"Kai"},{"family":"Bischof","given":"Marc"},{"family":"Röder","given":"Falk"},{"family":"Debus","given":"Jürgen"},{"family":"Herfarth","given":"Klaus"}],"issued":{"date-parts":[["2009",10]]}}}],"schema":"https://github.com/citation-style-language/schema/raw/master/csl-citation.json"} </w:instrText>
      </w:r>
      <w:r w:rsidR="00B64707">
        <w:rPr>
          <w:rFonts w:eastAsiaTheme="minorEastAsia"/>
          <w:lang w:val="en-US"/>
        </w:rPr>
        <w:fldChar w:fldCharType="separate"/>
      </w:r>
      <w:r w:rsidR="00B64707" w:rsidRPr="00F36104">
        <w:rPr>
          <w:rFonts w:cs="Times New Roman"/>
          <w:lang w:val="en-US"/>
        </w:rPr>
        <w:t>(</w:t>
      </w:r>
      <w:proofErr w:type="spellStart"/>
      <w:r w:rsidR="00B64707" w:rsidRPr="00F36104">
        <w:rPr>
          <w:rFonts w:cs="Times New Roman"/>
          <w:lang w:val="en-US"/>
        </w:rPr>
        <w:t>Sterzing</w:t>
      </w:r>
      <w:proofErr w:type="spellEnd"/>
      <w:r w:rsidR="00B64707" w:rsidRPr="00F36104">
        <w:rPr>
          <w:rFonts w:cs="Times New Roman"/>
          <w:lang w:val="en-US"/>
        </w:rPr>
        <w:t xml:space="preserve"> et al., 2009)</w:t>
      </w:r>
      <w:r w:rsidR="00B64707">
        <w:rPr>
          <w:rFonts w:eastAsiaTheme="minorEastAsia"/>
          <w:lang w:val="en-US"/>
        </w:rPr>
        <w:fldChar w:fldCharType="end"/>
      </w:r>
      <w:r w:rsidR="00F36104">
        <w:rPr>
          <w:rFonts w:eastAsiaTheme="minorEastAsia"/>
          <w:lang w:val="en-US"/>
        </w:rPr>
        <w:t>.</w:t>
      </w:r>
      <w:r w:rsidR="005310F6">
        <w:rPr>
          <w:rFonts w:eastAsiaTheme="minorEastAsia"/>
          <w:lang w:val="en-US"/>
        </w:rPr>
        <w:t xml:space="preserve"> </w:t>
      </w:r>
      <w:r w:rsidR="00602B8A">
        <w:rPr>
          <w:rFonts w:eastAsiaTheme="minorEastAsia"/>
          <w:lang w:val="en-US"/>
        </w:rPr>
        <w:t xml:space="preserve">The CT image is used to adjust the position of the patient to ensure </w:t>
      </w:r>
      <w:r w:rsidR="00316030">
        <w:rPr>
          <w:rFonts w:eastAsiaTheme="minorEastAsia"/>
          <w:lang w:val="en-US"/>
        </w:rPr>
        <w:t xml:space="preserve">that accurate dose is given. </w:t>
      </w:r>
      <w:r w:rsidR="00CC3407">
        <w:rPr>
          <w:rFonts w:eastAsiaTheme="minorEastAsia"/>
          <w:lang w:val="en-US"/>
        </w:rPr>
        <w:t xml:space="preserve">Modulation of beam intensity and direction can create a </w:t>
      </w:r>
      <w:r w:rsidR="00E5177C">
        <w:rPr>
          <w:rFonts w:eastAsiaTheme="minorEastAsia"/>
          <w:lang w:val="en-US"/>
        </w:rPr>
        <w:t>GRID shaped dose distribution</w:t>
      </w:r>
      <w:r w:rsidR="001E2DB5">
        <w:rPr>
          <w:rFonts w:eastAsiaTheme="minorEastAsia"/>
          <w:lang w:val="en-US"/>
        </w:rPr>
        <w:t xml:space="preserve"> </w:t>
      </w:r>
      <w:r w:rsidR="00E5177C">
        <w:rPr>
          <w:rFonts w:eastAsiaTheme="minorEastAsia"/>
          <w:lang w:val="en-US"/>
        </w:rPr>
        <w:fldChar w:fldCharType="begin"/>
      </w:r>
      <w:r w:rsidR="00CC2231">
        <w:rPr>
          <w:rFonts w:eastAsiaTheme="minorEastAsia"/>
          <w:lang w:val="en-US"/>
        </w:rPr>
        <w:instrText xml:space="preserve"> ADDIN ZOTERO_ITEM CSL_CITATION {"citationID":"gEv2tkIT","properties":{"formattedCitation":"(X. Zhang et al., 2016)","plainCitation":"(X. Zhang et al., 2016)","noteIndex":0},"citationItems":[{"id":230,"uris":["http://zotero.org/users/9228513/items/UDRE4GL6"],"itemData":{"id":230,"type":"article-journal","abstract":"Spatially fractionated radiation therapy (GRID) with megavoltage x-ray beam is typically used to treat large and bulky malignant tumors. Currently most of the GRID treatment is performed by using the linear accelerator with either the multileaf collimator or with the commercially available block. A novel method to perform GRID treatments using Helical Tomotherapy (HT) was developed at the Radiation Oncology Department, College of Medicine, the University of Arkansas for Medical Sciences. In this study, we performed a dosimetric comparison of two techniques of GRID therapy: one on linear accelerator with a commercially available GRID block (LINAC-GRID) as planned on the Pinnacle planning station (P-TPS); and helical tomotherapy-based GRID (HT-GRID) technique using a novel virtual TOMOGRID template planned on Tomotherapy treatment planning station (HT-TPS). Three dosimetric parameters: gross target volume (GTV) dose distribution, GTV target dose inhomogeneity, and doses to regions of interest were compared. The comparison results show that HT-GRID dose distributions are comparable to those of LINAC-GRID for GTV coverage. Doses to the majority of organs-at-risk (OAR) are lower in HT-GRID as compared to LINAC-GRID. The maximum dose to the normal tissue is reduced by 120% for HT-GRID as compared to the LINACGRID. This study indicate that HT-GRID can be used to deliver spatially fractionated dose distributions while allowing 3-D optimization of dose to achieve superior sparing of OARs and confinement of high dose to target.","container-title":"Technology in Cancer Research &amp; Treatment","DOI":"10.7785/tcrtexpress.2013.600261","ISSN":"1533-0346, 1533-0338","issue":"1","journalAbbreviation":"Technol Cancer Res Treat","language":"en","page":"91-100","source":"DOI.org (Crossref)","title":"Application of Spatially Fractionated Radiation (GRID) to Helical Tomotherapy using a Novel TOMOGRID Template","volume":"15","author":[{"family":"Zhang","given":"X."},{"family":"Penagaricano","given":"J."},{"family":"Yan","given":"Y."},{"family":"Sharma","given":"S."},{"family":"Griffin","given":"R. J."},{"family":"Hardee","given":"M."},{"family":"Han","given":"E. Y."},{"family":"Ratanatharathom","given":"V."}],"issued":{"date-parts":[["2016",2]]}}}],"schema":"https://github.com/citation-style-language/schema/raw/master/csl-citation.json"} </w:instrText>
      </w:r>
      <w:r w:rsidR="00E5177C">
        <w:rPr>
          <w:rFonts w:eastAsiaTheme="minorEastAsia"/>
          <w:lang w:val="en-US"/>
        </w:rPr>
        <w:fldChar w:fldCharType="separate"/>
      </w:r>
      <w:r w:rsidR="00CC2231" w:rsidRPr="008623D9">
        <w:rPr>
          <w:rFonts w:cs="Times New Roman"/>
          <w:lang w:val="en-US"/>
        </w:rPr>
        <w:t>(X. Zhang et al., 2016)</w:t>
      </w:r>
      <w:r w:rsidR="00E5177C">
        <w:rPr>
          <w:rFonts w:eastAsiaTheme="minorEastAsia"/>
          <w:lang w:val="en-US"/>
        </w:rPr>
        <w:fldChar w:fldCharType="end"/>
      </w:r>
      <w:r w:rsidR="00E5177C">
        <w:rPr>
          <w:rFonts w:eastAsiaTheme="minorEastAsia"/>
          <w:lang w:val="en-US"/>
        </w:rPr>
        <w:t xml:space="preserve">. </w:t>
      </w:r>
      <w:r w:rsidR="004C21E0">
        <w:rPr>
          <w:rFonts w:eastAsiaTheme="minorEastAsia"/>
          <w:lang w:val="en-US"/>
        </w:rPr>
        <w:br/>
      </w:r>
      <w:r w:rsidR="00C479BA">
        <w:rPr>
          <w:rFonts w:eastAsiaTheme="minorEastAsia"/>
          <w:lang w:val="en-US"/>
        </w:rPr>
        <w:t xml:space="preserve">3D </w:t>
      </w:r>
      <w:r w:rsidR="00562623">
        <w:rPr>
          <w:rFonts w:eastAsiaTheme="minorEastAsia"/>
          <w:lang w:val="en-US"/>
        </w:rPr>
        <w:t xml:space="preserve">SFRT methods have been developed, where the </w:t>
      </w:r>
      <w:r w:rsidR="00625190">
        <w:rPr>
          <w:rFonts w:eastAsiaTheme="minorEastAsia"/>
          <w:lang w:val="en-US"/>
        </w:rPr>
        <w:t xml:space="preserve">linear accelerator </w:t>
      </w:r>
      <w:r w:rsidR="00874821">
        <w:rPr>
          <w:rFonts w:eastAsiaTheme="minorEastAsia"/>
          <w:lang w:val="en-US"/>
        </w:rPr>
        <w:t xml:space="preserve">is rotated and the beam is modulated to create a sphere-like dose distribution </w:t>
      </w:r>
      <w:r w:rsidR="00C03970">
        <w:rPr>
          <w:rFonts w:eastAsiaTheme="minorEastAsia"/>
          <w:lang w:val="en-US"/>
        </w:rPr>
        <w:fldChar w:fldCharType="begin"/>
      </w:r>
      <w:r w:rsidR="003F507D">
        <w:rPr>
          <w:rFonts w:eastAsiaTheme="minorEastAsia"/>
          <w:lang w:val="en-US"/>
        </w:rPr>
        <w:instrText xml:space="preserve"> ADDIN ZOTERO_ITEM CSL_CITATION {"citationID":"PDoOoQ8W","properties":{"formattedCitation":"(Wu et al., 2010)","plainCitation":"(Wu et al., 2010)","noteIndex":0},"citationItems":[{"id":236,"uris":["http://zotero.org/users/9228513/items/HN4LY6Q9"],"itemData":{"id":236,"type":"article-journal","abstract":"Purpose: Two-dimensional (2D) high-dose GRID radiotherapy has shown effective tumor control in the clinical setting, and radiobiological data suggest potent bystander/abscopal effects with this technique. We present a new technical concept using modern radiation therapy instrumentation to advance traditional GRID treatment to modern three-dimensional (3D) high-dose LATTICE radiotherapy (LRT).\n\nMaterials and Methods: An array of focused high-dose volumes, in essence a lattice of doses in 3D, can be generated through modern techniques resulting in highly heterogeneous dose distributions within the tumor volume, leaving adjacent and peripheral normal tissue minimally exposed. Two technical approaches were investigated for this novel concept: non-coplanar focused beams and MLC-based or aperture-modulated arc.\n\nResults: High magnitude dose oscillation is essential in traditional GRID therapy. The 3D “peak-to-valley” dose fall-off (100% to 20-30%) characteristic was attainable in test LRT cases, with a greater ability to place dose peaks within the radiation target volume and minimal dose to surrounding normal tissue.\n\nConclusion: Modern radiotherapy methods are readily available to deliver 3D high-dose LATTICE radiotherapy with superior dosimetry compared to the 2D GRID technique. This is an easily accessible therapeutic modality that could potentially result in comparable or superior treatment outcomes than traditional 2D GRID therapy when implemented in the clinical setting.","container-title":"Cureus","DOI":"10.7759/cureus.9","ISSN":"2168-8184","issue":"3","language":"en","note":"publisher: Cureus","source":"www.cureus.com","title":"On Modern Technical Approaches of Three-Dimensional High-Dose Lattice Radiotherapy (LRT)","URL":"https://www.cureus.com/articles/13-on-modern-technical-approaches-of-three-dimensional-high-dose-lattice-radiotherapy-lrt","volume":"2","author":[{"family":"Wu","given":"Xiaodong"},{"family":"Ahmed","given":"Mansoor M."},{"family":"Wright","given":"Jean"},{"family":"Gupta","given":"Seema"},{"family":"Pollack","given":"Alan"}],"accessed":{"date-parts":[["2022",3,18]]},"issued":{"date-parts":[["2010",3,5]]}}}],"schema":"https://github.com/citation-style-language/schema/raw/master/csl-citation.json"} </w:instrText>
      </w:r>
      <w:r w:rsidR="00C03970">
        <w:rPr>
          <w:rFonts w:eastAsiaTheme="minorEastAsia"/>
          <w:lang w:val="en-US"/>
        </w:rPr>
        <w:fldChar w:fldCharType="separate"/>
      </w:r>
      <w:r w:rsidR="00C03970" w:rsidRPr="00C03970">
        <w:rPr>
          <w:rFonts w:cs="Times New Roman"/>
          <w:lang w:val="en-US"/>
        </w:rPr>
        <w:t>(Wu et al., 2010)</w:t>
      </w:r>
      <w:r w:rsidR="00C03970">
        <w:rPr>
          <w:rFonts w:eastAsiaTheme="minorEastAsia"/>
          <w:lang w:val="en-US"/>
        </w:rPr>
        <w:fldChar w:fldCharType="end"/>
      </w:r>
      <w:r w:rsidR="00C03970">
        <w:rPr>
          <w:rFonts w:eastAsiaTheme="minorEastAsia"/>
          <w:lang w:val="en-US"/>
        </w:rPr>
        <w:t>.</w:t>
      </w:r>
      <w:r w:rsidR="00C479BA">
        <w:rPr>
          <w:rFonts w:eastAsiaTheme="minorEastAsia"/>
          <w:lang w:val="en-US"/>
        </w:rPr>
        <w:t xml:space="preserve"> </w:t>
      </w:r>
      <w:r w:rsidR="00B8393B">
        <w:rPr>
          <w:lang w:val="en-US"/>
        </w:rPr>
        <w:br/>
      </w:r>
    </w:p>
    <w:p w14:paraId="4A8A162B" w14:textId="77777777" w:rsidR="00675E52" w:rsidRPr="00370ABA" w:rsidRDefault="00455610" w:rsidP="00CB30D7">
      <w:pPr>
        <w:keepNext/>
        <w:spacing w:line="360" w:lineRule="auto"/>
        <w:rPr>
          <w:lang w:val="en-US"/>
        </w:rPr>
      </w:pPr>
      <w:r w:rsidRPr="00455610">
        <w:rPr>
          <w:noProof/>
          <w:lang w:val="en-US"/>
        </w:rPr>
        <w:lastRenderedPageBreak/>
        <w:drawing>
          <wp:inline distT="0" distB="0" distL="0" distR="0" wp14:anchorId="75CB7305" wp14:editId="7DE486E3">
            <wp:extent cx="4114476" cy="2077112"/>
            <wp:effectExtent l="0" t="0" r="635" b="0"/>
            <wp:docPr id="41" name="Picture 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low confidence"/>
                    <pic:cNvPicPr/>
                  </pic:nvPicPr>
                  <pic:blipFill rotWithShape="1">
                    <a:blip r:embed="rId38"/>
                    <a:srcRect l="13377" t="1333" r="17373" b="5839"/>
                    <a:stretch/>
                  </pic:blipFill>
                  <pic:spPr bwMode="auto">
                    <a:xfrm>
                      <a:off x="0" y="0"/>
                      <a:ext cx="4115968" cy="2077865"/>
                    </a:xfrm>
                    <a:prstGeom prst="rect">
                      <a:avLst/>
                    </a:prstGeom>
                    <a:ln>
                      <a:noFill/>
                    </a:ln>
                    <a:extLst>
                      <a:ext uri="{53640926-AAD7-44D8-BBD7-CCE9431645EC}">
                        <a14:shadowObscured xmlns:a14="http://schemas.microsoft.com/office/drawing/2010/main"/>
                      </a:ext>
                    </a:extLst>
                  </pic:spPr>
                </pic:pic>
              </a:graphicData>
            </a:graphic>
          </wp:inline>
        </w:drawing>
      </w:r>
    </w:p>
    <w:p w14:paraId="046044B0" w14:textId="669098B7" w:rsidR="00455610" w:rsidRPr="00AC7881" w:rsidRDefault="00675E52" w:rsidP="00CB30D7">
      <w:pPr>
        <w:pStyle w:val="Caption"/>
        <w:spacing w:line="360" w:lineRule="auto"/>
        <w:rPr>
          <w:lang w:val="en-US"/>
        </w:rPr>
      </w:pPr>
      <w:bookmarkStart w:id="122" w:name="_Ref98516446"/>
      <w:r w:rsidRPr="00675E52">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1</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25</w:t>
      </w:r>
      <w:r w:rsidR="005B1E99">
        <w:rPr>
          <w:lang w:val="en-US"/>
        </w:rPr>
        <w:fldChar w:fldCharType="end"/>
      </w:r>
      <w:bookmarkEnd w:id="122"/>
      <w:r w:rsidRPr="00675E52">
        <w:rPr>
          <w:lang w:val="en-US"/>
        </w:rPr>
        <w:t xml:space="preserve">. </w:t>
      </w:r>
      <w:r w:rsidR="008C33C8">
        <w:rPr>
          <w:lang w:val="en-US"/>
        </w:rPr>
        <w:t xml:space="preserve">(A) </w:t>
      </w:r>
      <w:r w:rsidRPr="00675E52">
        <w:rPr>
          <w:lang w:val="en-US"/>
        </w:rPr>
        <w:t>An ex</w:t>
      </w:r>
      <w:r>
        <w:rPr>
          <w:lang w:val="en-US"/>
        </w:rPr>
        <w:t xml:space="preserve">ample of </w:t>
      </w:r>
      <w:r w:rsidR="001B6C08">
        <w:rPr>
          <w:lang w:val="en-US"/>
        </w:rPr>
        <w:t>a dose plan for GRID therapy</w:t>
      </w:r>
      <w:r w:rsidR="00E702ED">
        <w:rPr>
          <w:lang w:val="en-US"/>
        </w:rPr>
        <w:t xml:space="preserve"> </w:t>
      </w:r>
      <w:r w:rsidR="00E06FD5">
        <w:rPr>
          <w:lang w:val="en-US"/>
        </w:rPr>
        <w:t>from anteroposterior view of the lung area.</w:t>
      </w:r>
      <w:r w:rsidR="00EC3046">
        <w:rPr>
          <w:lang w:val="en-US"/>
        </w:rPr>
        <w:t xml:space="preserve"> The GRID pattern is clearly visible with dose gradients </w:t>
      </w:r>
      <w:r w:rsidR="006D7658">
        <w:rPr>
          <w:lang w:val="en-US"/>
        </w:rPr>
        <w:t>out from the center of the circles</w:t>
      </w:r>
      <w:r w:rsidR="00EC3046">
        <w:rPr>
          <w:lang w:val="en-US"/>
        </w:rPr>
        <w:t>.</w:t>
      </w:r>
      <w:r w:rsidR="00E06FD5">
        <w:rPr>
          <w:lang w:val="en-US"/>
        </w:rPr>
        <w:t xml:space="preserve"> </w:t>
      </w:r>
      <w:r w:rsidR="008C33C8">
        <w:rPr>
          <w:lang w:val="en-US"/>
        </w:rPr>
        <w:t xml:space="preserve">(B) </w:t>
      </w:r>
      <w:r w:rsidR="009D5C59">
        <w:rPr>
          <w:lang w:val="en-US"/>
        </w:rPr>
        <w:t xml:space="preserve">A transversal view of </w:t>
      </w:r>
      <w:r w:rsidR="008A430C">
        <w:rPr>
          <w:lang w:val="en-US"/>
        </w:rPr>
        <w:t>dose plan</w:t>
      </w:r>
      <w:r w:rsidR="006D7658">
        <w:rPr>
          <w:lang w:val="en-US"/>
        </w:rPr>
        <w:t xml:space="preserve">. Here we also see gradients in dose </w:t>
      </w:r>
      <w:r w:rsidR="0051550C">
        <w:rPr>
          <w:lang w:val="en-US"/>
        </w:rPr>
        <w:t>into the patient as the radiation attenuates into the body</w:t>
      </w:r>
      <w:r w:rsidR="008F45CF">
        <w:rPr>
          <w:lang w:val="en-US"/>
        </w:rPr>
        <w:t xml:space="preserve"> </w:t>
      </w:r>
      <w:r w:rsidR="001B6C08">
        <w:rPr>
          <w:lang w:val="en-US"/>
        </w:rPr>
        <w:t xml:space="preserve"> </w:t>
      </w:r>
      <w:r>
        <w:fldChar w:fldCharType="begin"/>
      </w:r>
      <w:r w:rsidR="003F507D">
        <w:rPr>
          <w:lang w:val="en-US"/>
        </w:rPr>
        <w:instrText xml:space="preserve"> ADDIN ZOTERO_ITEM CSL_CITATION {"citationID":"Slch4GEf","properties":{"formattedCitation":"(Billena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fldChar w:fldCharType="separate"/>
      </w:r>
      <w:r w:rsidRPr="00675E52">
        <w:rPr>
          <w:rFonts w:cs="Times New Roman"/>
          <w:lang w:val="en-US"/>
        </w:rPr>
        <w:t>(</w:t>
      </w:r>
      <w:proofErr w:type="spellStart"/>
      <w:r w:rsidRPr="00675E52">
        <w:rPr>
          <w:rFonts w:cs="Times New Roman"/>
          <w:lang w:val="en-US"/>
        </w:rPr>
        <w:t>Billena</w:t>
      </w:r>
      <w:proofErr w:type="spellEnd"/>
      <w:r w:rsidRPr="00675E52">
        <w:rPr>
          <w:rFonts w:cs="Times New Roman"/>
          <w:lang w:val="en-US"/>
        </w:rPr>
        <w:t xml:space="preserve"> &amp; Khan, 2019)</w:t>
      </w:r>
      <w:r>
        <w:fldChar w:fldCharType="end"/>
      </w:r>
    </w:p>
    <w:p w14:paraId="0B2E701E" w14:textId="66F062F8" w:rsidR="00862D8F" w:rsidRDefault="00662E07" w:rsidP="00CB30D7">
      <w:pPr>
        <w:spacing w:line="360" w:lineRule="auto"/>
        <w:rPr>
          <w:lang w:val="en-US"/>
        </w:rPr>
      </w:pPr>
      <w:r>
        <w:rPr>
          <w:lang w:val="en-US"/>
        </w:rPr>
        <w:t>From the 1990’s to today</w:t>
      </w:r>
      <w:r w:rsidR="009A69E7">
        <w:rPr>
          <w:lang w:val="en-US"/>
        </w:rPr>
        <w:t>, SFRT has primarily</w:t>
      </w:r>
      <w:r w:rsidR="00F33377">
        <w:rPr>
          <w:lang w:val="en-US"/>
        </w:rPr>
        <w:t xml:space="preserve"> been used for palliative (treatment meant as pain relief rather than </w:t>
      </w:r>
      <w:r w:rsidR="004C6202">
        <w:rPr>
          <w:lang w:val="en-US"/>
        </w:rPr>
        <w:t>curing the patient</w:t>
      </w:r>
      <w:r w:rsidR="00F33377">
        <w:rPr>
          <w:lang w:val="en-US"/>
        </w:rPr>
        <w:t>) treatment of bulky</w:t>
      </w:r>
      <w:r w:rsidR="004C6202">
        <w:rPr>
          <w:lang w:val="en-US"/>
        </w:rPr>
        <w:t xml:space="preserve"> (larger than 8 cm) tumors</w:t>
      </w:r>
      <w:r w:rsidR="0043488F">
        <w:rPr>
          <w:lang w:val="en-US"/>
        </w:rPr>
        <w:t xml:space="preserve"> </w:t>
      </w:r>
      <w:r w:rsidR="00036A2B">
        <w:rPr>
          <w:lang w:val="en-US"/>
        </w:rPr>
        <w:fldChar w:fldCharType="begin"/>
      </w:r>
      <w:r w:rsidR="003F507D">
        <w:rPr>
          <w:lang w:val="en-US"/>
        </w:rPr>
        <w:instrText xml:space="preserve"> ADDIN ZOTERO_ITEM CSL_CITATION {"citationID":"TBQF6pc1","properties":{"formattedCitation":"(Yan et al., 2019)","plainCitation":"(Yan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036A2B">
        <w:rPr>
          <w:lang w:val="en-US"/>
        </w:rPr>
        <w:fldChar w:fldCharType="separate"/>
      </w:r>
      <w:r w:rsidR="00036A2B" w:rsidRPr="00036A2B">
        <w:rPr>
          <w:rFonts w:cs="Times New Roman"/>
          <w:lang w:val="en-US"/>
        </w:rPr>
        <w:t>(Yan et al., 2019)</w:t>
      </w:r>
      <w:r w:rsidR="00036A2B">
        <w:rPr>
          <w:lang w:val="en-US"/>
        </w:rPr>
        <w:fldChar w:fldCharType="end"/>
      </w:r>
      <w:r w:rsidR="004C6202">
        <w:rPr>
          <w:lang w:val="en-US"/>
        </w:rPr>
        <w:t xml:space="preserve">. </w:t>
      </w:r>
      <w:r w:rsidR="009A69E7">
        <w:rPr>
          <w:lang w:val="en-US"/>
        </w:rPr>
        <w:t xml:space="preserve">However, </w:t>
      </w:r>
      <w:r w:rsidR="00F575FF">
        <w:rPr>
          <w:lang w:val="en-US"/>
        </w:rPr>
        <w:fldChar w:fldCharType="begin"/>
      </w:r>
      <w:r w:rsidR="003F507D">
        <w:rPr>
          <w:lang w:val="en-US"/>
        </w:rPr>
        <w:instrText xml:space="preserve"> ADDIN ZOTERO_ITEM CSL_CITATION {"citationID":"ZUqRuR5p","properties":{"formattedCitation":"(Asur et al., 2015)","plainCitation":"(Asur et al., 2015)","noteIndex":0},"citationItems":[{"id":128,"uris":["http://zotero.org/users/9228513/items/SFQBUPU7"],"itemData":{"id":128,"type":"article-journal","abstract":"Traditional radiotherapy of bulky tumors has certain limitations. Spatially fractionated radiation therapy (GRID) and intensity modulated radiotherapy (IMRT) are examples of advanced modulated beam therapies that help in significant reductions in normal tissue damage. GRID refers to the delivery of a single high dose of radiation to a large treatment area that is divided into several smaller fields, while IMRT allows improved dose conformity to the tumor target compared to conventional three-dimensional conformal radiotherapy. In this review, we consider spatially fractionated radiotherapy approaches focusing on GRID and IMRT, and present complementary evidence from different studies which support the role of radiation induced signaling effects in the overall radiobiological rationale for these treatments.","container-title":"Cancer letters","DOI":"10.1016/j.canlet.2013.10.032","ISSN":"0304-3835","issue":"1","journalAbbreviation":"Cancer Lett","note":"PMID: 24246848\nPMCID: PMC4022709","page":"52-57","source":"PubMed Central","title":"High dose bystander effects in spatially fractionated radiation therapy","volume":"356","author":[{"family":"Asur","given":"Rajalakshmi"},{"family":"Butterworth","given":"Karl T."},{"family":"Penagaricano","given":"Jose A."},{"family":"Prise","given":"Kevin M."},{"family":"Griffin","given":"Robert J."}],"issued":{"date-parts":[["2015",1,1]]}}}],"schema":"https://github.com/citation-style-language/schema/raw/master/csl-citation.json"} </w:instrText>
      </w:r>
      <w:r w:rsidR="00F575FF">
        <w:rPr>
          <w:lang w:val="en-US"/>
        </w:rPr>
        <w:fldChar w:fldCharType="separate"/>
      </w:r>
      <w:r w:rsidR="00F575FF" w:rsidRPr="009361B5">
        <w:rPr>
          <w:rFonts w:cs="Times New Roman"/>
          <w:lang w:val="en-US"/>
        </w:rPr>
        <w:t>(</w:t>
      </w:r>
      <w:proofErr w:type="spellStart"/>
      <w:r w:rsidR="00F575FF" w:rsidRPr="009361B5">
        <w:rPr>
          <w:rFonts w:cs="Times New Roman"/>
          <w:lang w:val="en-US"/>
        </w:rPr>
        <w:t>Asur</w:t>
      </w:r>
      <w:proofErr w:type="spellEnd"/>
      <w:r w:rsidR="00F575FF" w:rsidRPr="009361B5">
        <w:rPr>
          <w:rFonts w:cs="Times New Roman"/>
          <w:lang w:val="en-US"/>
        </w:rPr>
        <w:t xml:space="preserve"> et al., 2015)</w:t>
      </w:r>
      <w:r w:rsidR="00F575FF">
        <w:rPr>
          <w:lang w:val="en-US"/>
        </w:rPr>
        <w:fldChar w:fldCharType="end"/>
      </w:r>
      <w:r w:rsidR="009361B5">
        <w:rPr>
          <w:lang w:val="en-US"/>
        </w:rPr>
        <w:t xml:space="preserve"> </w:t>
      </w:r>
      <w:r w:rsidR="00B342EF">
        <w:rPr>
          <w:lang w:val="en-US"/>
        </w:rPr>
        <w:t>show</w:t>
      </w:r>
      <w:r w:rsidR="009361B5">
        <w:rPr>
          <w:lang w:val="en-US"/>
        </w:rPr>
        <w:t xml:space="preserve">ed </w:t>
      </w:r>
      <w:r w:rsidR="00F575FF">
        <w:rPr>
          <w:lang w:val="en-US"/>
        </w:rPr>
        <w:t>cells located in</w:t>
      </w:r>
      <w:r w:rsidR="009361B5">
        <w:rPr>
          <w:lang w:val="en-US"/>
        </w:rPr>
        <w:t xml:space="preserve"> the</w:t>
      </w:r>
      <w:r w:rsidR="00F575FF">
        <w:rPr>
          <w:lang w:val="en-US"/>
        </w:rPr>
        <w:t xml:space="preserve"> valley</w:t>
      </w:r>
      <w:r w:rsidR="009361B5">
        <w:rPr>
          <w:lang w:val="en-US"/>
        </w:rPr>
        <w:t xml:space="preserve"> region had overexpressed genes related to DNA-repair</w:t>
      </w:r>
      <w:r w:rsidR="00441FEE">
        <w:rPr>
          <w:lang w:val="en-US"/>
        </w:rPr>
        <w:t>, cell cycle arrest and apoptosis</w:t>
      </w:r>
      <w:r w:rsidR="009F6079">
        <w:rPr>
          <w:lang w:val="en-US"/>
        </w:rPr>
        <w:t xml:space="preserve">. He also showed that cells located in peak areas had increased </w:t>
      </w:r>
      <w:r w:rsidR="00F45198">
        <w:rPr>
          <w:lang w:val="en-US"/>
        </w:rPr>
        <w:t>survival, leading</w:t>
      </w:r>
      <w:r w:rsidR="004373AF">
        <w:rPr>
          <w:lang w:val="en-US"/>
        </w:rPr>
        <w:t xml:space="preserve"> </w:t>
      </w:r>
      <w:r w:rsidR="00770099">
        <w:rPr>
          <w:lang w:val="en-US"/>
        </w:rPr>
        <w:t xml:space="preserve">it to believe that inter- and intracellular communication </w:t>
      </w:r>
      <w:r w:rsidR="009F6079">
        <w:rPr>
          <w:lang w:val="en-US"/>
        </w:rPr>
        <w:t>happen between cells</w:t>
      </w:r>
      <w:r w:rsidR="00090B34">
        <w:rPr>
          <w:lang w:val="en-US"/>
        </w:rPr>
        <w:t xml:space="preserve"> (see </w:t>
      </w:r>
      <w:r w:rsidR="00090B34">
        <w:rPr>
          <w:lang w:val="en-US"/>
        </w:rPr>
        <w:fldChar w:fldCharType="begin"/>
      </w:r>
      <w:r w:rsidR="00090B34">
        <w:rPr>
          <w:lang w:val="en-US"/>
        </w:rPr>
        <w:instrText xml:space="preserve"> REF _Ref98523167 \r \h </w:instrText>
      </w:r>
      <w:r w:rsidR="00CB30D7">
        <w:rPr>
          <w:lang w:val="en-US"/>
        </w:rPr>
        <w:instrText xml:space="preserve"> \* MERGEFORMAT </w:instrText>
      </w:r>
      <w:r w:rsidR="00090B34">
        <w:rPr>
          <w:lang w:val="en-US"/>
        </w:rPr>
      </w:r>
      <w:r w:rsidR="00090B34">
        <w:rPr>
          <w:lang w:val="en-US"/>
        </w:rPr>
        <w:fldChar w:fldCharType="separate"/>
      </w:r>
      <w:r w:rsidR="000E19EF">
        <w:rPr>
          <w:lang w:val="en-US"/>
        </w:rPr>
        <w:t>1.7.6</w:t>
      </w:r>
      <w:r w:rsidR="00090B34">
        <w:rPr>
          <w:lang w:val="en-US"/>
        </w:rPr>
        <w:fldChar w:fldCharType="end"/>
      </w:r>
      <w:r w:rsidR="00090B34">
        <w:rPr>
          <w:lang w:val="en-US"/>
        </w:rPr>
        <w:t>)</w:t>
      </w:r>
      <w:r w:rsidR="009F6079">
        <w:rPr>
          <w:lang w:val="en-US"/>
        </w:rPr>
        <w:t>.</w:t>
      </w:r>
      <w:r w:rsidR="00C959DC">
        <w:rPr>
          <w:lang w:val="en-US"/>
        </w:rPr>
        <w:t xml:space="preserve"> </w:t>
      </w:r>
      <w:r w:rsidR="00A864DD">
        <w:rPr>
          <w:lang w:val="en-US"/>
        </w:rPr>
        <w:t xml:space="preserve">There is also evidence of immune system activation </w:t>
      </w:r>
      <w:r w:rsidR="00514AF9">
        <w:rPr>
          <w:lang w:val="en-US"/>
        </w:rPr>
        <w:t xml:space="preserve">by recruitment of T-cells </w:t>
      </w:r>
      <w:r w:rsidR="005D6821">
        <w:rPr>
          <w:lang w:val="en-US"/>
        </w:rPr>
        <w:t>(</w:t>
      </w:r>
      <w:r w:rsidR="001703A0">
        <w:rPr>
          <w:lang w:val="en-US"/>
        </w:rPr>
        <w:t>a type of white blood cell</w:t>
      </w:r>
      <w:r w:rsidR="005D6821">
        <w:rPr>
          <w:lang w:val="en-US"/>
        </w:rPr>
        <w:t>)</w:t>
      </w:r>
      <w:r w:rsidR="00C44D2D">
        <w:rPr>
          <w:lang w:val="en-US"/>
        </w:rPr>
        <w:t xml:space="preserve"> </w:t>
      </w:r>
      <w:r w:rsidR="00C44D2D">
        <w:rPr>
          <w:lang w:val="en-US"/>
        </w:rPr>
        <w:fldChar w:fldCharType="begin"/>
      </w:r>
      <w:r w:rsidR="003F507D">
        <w:rPr>
          <w:lang w:val="en-US"/>
        </w:rPr>
        <w:instrText xml:space="preserve"> ADDIN ZOTERO_ITEM CSL_CITATION {"citationID":"mlCccp17","properties":{"formattedCitation":"(Kanagavelu et al., 2014)","plainCitation":"(Kanagavelu et al., 2014)","noteIndex":0},"citationItems":[{"id":241,"uris":["http://zotero.org/users/9228513/items/8RE2PK3I"],"itemData":{"id":241,"type":"article-journal","abstract":"Radiation is a potent immune-modulator that elicits cell death upon tumor, stromal and angiogenic compartments of tumor microenvironment. Here, we test a novel approach of high-dose radiation delivery using three dimensional volume based lattice radiation therapy (LRT) to understand the impact of different volume irradiation in eliciting both local and metastatic/distant tumor control through modulation of tumor immune micro-environment. To study such effects of LRT, tumors were implanted in both hind legs of C57BL/6 mice using Lewis lung carcinoma 1 (LLC1) cells. Mice were divided into five groups: untreated; partial tumor volume groups included two 10% vertices, one 20% vertex and one 50% vertex of the total tumor volume; and 100% open-field irradiation. Tumors implanted in the left flank were irradiated with a single dose of 20 Gy while the tumors in the right flank were unirradiated. Tumor growth and regression as well as immune responses (such as Th1 and Th2; T-cell infiltration) were determined after radiation treatment. Results demonstrated that both 100% open-field irradiation and 20% volume irradiation (in two 10% volumes) resulted in significant growth delay in the irradiated tumor. Further, all types of radiation exposures, partial or 100% volume, demonstrated distal effectiveness, however, 20% volume irradiation (in two 10% volumes) and 50% tumor volume irradiation led to maximum growth delay. Mice treated with partial tumor volume radiation induced a robust IFN-γ and Th1 response when compared to whole-tumor irradiation and down-modulated Th2 functions. The presence of increased CD3+ cells and TRAIL in partially irradiated tumor volumes correlated well with tumor growth delay. Further, serum obtained from any of the LRT treated mice caused growth inhibition of endothelial cells when compared to serum obtained from either untreated or open-field irradiated groups. These results indicate that high-dose partial volume irradiation can cause an improved distant effect than the total tumor volume irradiation through activating the host immune system.","container-title":"Radiation research","DOI":"10.1667/RR3819.1","ISSN":"0033-7587","issue":"2","journalAbbreviation":"Radiat Res","note":"PMID: 25036982\nPMCID: PMC7670883","page":"149-162","source":"PubMed Central","title":"In Vivo Effects of Lattice Radiation Therapy on Local and Distant Lung Cancer: Potential Role of Immunomodulation","title-short":"In Vivo Effects of Lattice Radiation Therapy on Local and Distant Lung Cancer","volume":"182","author":[{"family":"Kanagavelu","given":"Saravana"},{"family":"Gupta","given":"Seema"},{"family":"Wu","given":"Xiaodong"},{"family":"Philip","given":"Sakhi"},{"family":"Wattenberg","given":"Max M."},{"family":"Hodge","given":"James W."},{"family":"Couto","given":"Mariluz D."},{"family":"Chung","given":"Kristina D."},{"family":"Ahmed","given":"Mansoor M."}],"issued":{"date-parts":[["2014",8]]}}}],"schema":"https://github.com/citation-style-language/schema/raw/master/csl-citation.json"} </w:instrText>
      </w:r>
      <w:r w:rsidR="00C44D2D">
        <w:rPr>
          <w:lang w:val="en-US"/>
        </w:rPr>
        <w:fldChar w:fldCharType="separate"/>
      </w:r>
      <w:r w:rsidR="00C44D2D" w:rsidRPr="00C44D2D">
        <w:rPr>
          <w:rFonts w:cs="Times New Roman"/>
          <w:lang w:val="en-US"/>
        </w:rPr>
        <w:t>(</w:t>
      </w:r>
      <w:proofErr w:type="spellStart"/>
      <w:r w:rsidR="00C44D2D" w:rsidRPr="00C44D2D">
        <w:rPr>
          <w:rFonts w:cs="Times New Roman"/>
          <w:lang w:val="en-US"/>
        </w:rPr>
        <w:t>Kanagavelu</w:t>
      </w:r>
      <w:proofErr w:type="spellEnd"/>
      <w:r w:rsidR="00C44D2D" w:rsidRPr="00C44D2D">
        <w:rPr>
          <w:rFonts w:cs="Times New Roman"/>
          <w:lang w:val="en-US"/>
        </w:rPr>
        <w:t xml:space="preserve"> et al., 2014)</w:t>
      </w:r>
      <w:r w:rsidR="00C44D2D">
        <w:rPr>
          <w:lang w:val="en-US"/>
        </w:rPr>
        <w:fldChar w:fldCharType="end"/>
      </w:r>
      <w:r w:rsidR="005C5DB3">
        <w:rPr>
          <w:lang w:val="en-US"/>
        </w:rPr>
        <w:t>.</w:t>
      </w:r>
      <w:r w:rsidR="005C5DB3">
        <w:rPr>
          <w:lang w:val="en-US"/>
        </w:rPr>
        <w:br/>
        <w:t xml:space="preserve">These results indicate </w:t>
      </w:r>
      <w:r w:rsidR="008C3FAE">
        <w:rPr>
          <w:lang w:val="en-US"/>
        </w:rPr>
        <w:t xml:space="preserve">the potential </w:t>
      </w:r>
      <w:r w:rsidR="009F7210">
        <w:rPr>
          <w:lang w:val="en-US"/>
        </w:rPr>
        <w:t xml:space="preserve">of SFRT as </w:t>
      </w:r>
      <w:r w:rsidR="00BC2CEE">
        <w:rPr>
          <w:lang w:val="en-US"/>
        </w:rPr>
        <w:t xml:space="preserve">a curative treatment. </w:t>
      </w:r>
      <w:r w:rsidR="009F7210">
        <w:rPr>
          <w:lang w:val="en-US"/>
        </w:rPr>
        <w:t xml:space="preserve"> </w:t>
      </w:r>
    </w:p>
    <w:p w14:paraId="2F11BC6E" w14:textId="77777777" w:rsidR="00862D8F" w:rsidRDefault="00862D8F">
      <w:pPr>
        <w:spacing w:after="160" w:line="259" w:lineRule="auto"/>
        <w:rPr>
          <w:lang w:val="en-US"/>
        </w:rPr>
      </w:pPr>
      <w:r>
        <w:rPr>
          <w:lang w:val="en-US"/>
        </w:rPr>
        <w:br w:type="page"/>
      </w:r>
    </w:p>
    <w:p w14:paraId="27AE5B46" w14:textId="77777777" w:rsidR="009667CF" w:rsidRPr="00E36F2A" w:rsidRDefault="009667CF" w:rsidP="00CB30D7">
      <w:pPr>
        <w:spacing w:line="360" w:lineRule="auto"/>
        <w:rPr>
          <w:lang w:val="en-US"/>
        </w:rPr>
      </w:pPr>
    </w:p>
    <w:p w14:paraId="371227B8" w14:textId="77777777" w:rsidR="00F706F8" w:rsidRDefault="00F706F8" w:rsidP="00CB30D7">
      <w:pPr>
        <w:spacing w:line="360" w:lineRule="auto"/>
        <w:rPr>
          <w:lang w:val="en-US"/>
        </w:rPr>
      </w:pPr>
    </w:p>
    <w:p w14:paraId="7AA7B89F" w14:textId="15F6D6F2" w:rsidR="009D2CBF" w:rsidRDefault="00513989" w:rsidP="00CB30D7">
      <w:pPr>
        <w:pStyle w:val="Heading1"/>
        <w:spacing w:line="360" w:lineRule="auto"/>
        <w:rPr>
          <w:rFonts w:eastAsiaTheme="minorEastAsia"/>
        </w:rPr>
      </w:pPr>
      <w:bookmarkStart w:id="123" w:name="_Toc103247153"/>
      <w:r>
        <w:rPr>
          <w:rFonts w:eastAsiaTheme="minorEastAsia"/>
        </w:rPr>
        <w:t>Materials and Methods</w:t>
      </w:r>
      <w:bookmarkEnd w:id="123"/>
    </w:p>
    <w:p w14:paraId="668F2129" w14:textId="77777777" w:rsidR="00513989" w:rsidRDefault="00513989" w:rsidP="00CB30D7">
      <w:pPr>
        <w:spacing w:line="360" w:lineRule="auto"/>
      </w:pPr>
    </w:p>
    <w:p w14:paraId="16586C41" w14:textId="3252A4F2" w:rsidR="00513989" w:rsidRPr="00513989" w:rsidRDefault="00CA72C2" w:rsidP="00CB30D7">
      <w:pPr>
        <w:pStyle w:val="Heading2"/>
        <w:spacing w:line="360" w:lineRule="auto"/>
      </w:pPr>
      <w:bookmarkStart w:id="124" w:name="_Toc103247154"/>
      <w:r>
        <w:t>Dosimetry</w:t>
      </w:r>
      <w:bookmarkEnd w:id="124"/>
    </w:p>
    <w:p w14:paraId="3177EE99" w14:textId="530ADB7E" w:rsidR="00A21C7D" w:rsidRDefault="00962DDE" w:rsidP="00CB30D7">
      <w:pPr>
        <w:spacing w:line="360" w:lineRule="auto"/>
        <w:rPr>
          <w:lang w:val="en-US"/>
        </w:rPr>
      </w:pPr>
      <w:r>
        <w:rPr>
          <w:lang w:val="en-US"/>
        </w:rPr>
        <w:t>We want to establish a 2D</w:t>
      </w:r>
      <w:r w:rsidR="00AA2A96">
        <w:rPr>
          <w:lang w:val="en-US"/>
        </w:rPr>
        <w:t xml:space="preserve"> survival</w:t>
      </w:r>
      <w:r>
        <w:rPr>
          <w:lang w:val="en-US"/>
        </w:rPr>
        <w:t xml:space="preserve"> analysis method </w:t>
      </w:r>
      <w:r w:rsidR="00AA2A96">
        <w:rPr>
          <w:lang w:val="en-US"/>
        </w:rPr>
        <w:t>for</w:t>
      </w:r>
      <w:r w:rsidR="00610511">
        <w:rPr>
          <w:lang w:val="en-US"/>
        </w:rPr>
        <w:t xml:space="preserve"> </w:t>
      </w:r>
      <w:r w:rsidR="00A271BA">
        <w:rPr>
          <w:lang w:val="en-US"/>
        </w:rPr>
        <w:t>X-ray</w:t>
      </w:r>
      <w:r w:rsidR="00E95ED7">
        <w:rPr>
          <w:lang w:val="en-US"/>
        </w:rPr>
        <w:t xml:space="preserve"> irradiated</w:t>
      </w:r>
      <w:r>
        <w:rPr>
          <w:lang w:val="en-US"/>
        </w:rPr>
        <w:t xml:space="preserve"> A549 cells</w:t>
      </w:r>
      <w:r w:rsidR="00A271BA">
        <w:rPr>
          <w:lang w:val="en-US"/>
        </w:rPr>
        <w:t xml:space="preserve"> through a GRID block</w:t>
      </w:r>
      <w:r w:rsidR="00610511">
        <w:rPr>
          <w:lang w:val="en-US"/>
        </w:rPr>
        <w:t xml:space="preserve">. </w:t>
      </w:r>
      <w:r w:rsidR="00AA2A96">
        <w:rPr>
          <w:lang w:val="en-US"/>
        </w:rPr>
        <w:t xml:space="preserve">It was therefore necessary to </w:t>
      </w:r>
      <w:r w:rsidR="00073B55">
        <w:rPr>
          <w:lang w:val="en-US"/>
        </w:rPr>
        <w:t>accurately measure how much dose was given to the cells</w:t>
      </w:r>
      <w:r w:rsidR="00E95ED7">
        <w:rPr>
          <w:lang w:val="en-US"/>
        </w:rPr>
        <w:t xml:space="preserve">. </w:t>
      </w:r>
      <w:r w:rsidR="004A3CE7">
        <w:rPr>
          <w:lang w:val="en-US"/>
        </w:rPr>
        <w:t xml:space="preserve">The dosimetry </w:t>
      </w:r>
      <w:r w:rsidR="00AB4EBB">
        <w:rPr>
          <w:lang w:val="en-US"/>
        </w:rPr>
        <w:t xml:space="preserve">methodology was </w:t>
      </w:r>
      <w:r w:rsidR="008209C0">
        <w:rPr>
          <w:lang w:val="en-US"/>
        </w:rPr>
        <w:t>proposed</w:t>
      </w:r>
      <w:r w:rsidR="00E80023">
        <w:rPr>
          <w:lang w:val="en-US"/>
        </w:rPr>
        <w:t xml:space="preserve"> by </w:t>
      </w:r>
      <w:proofErr w:type="spellStart"/>
      <w:r w:rsidR="002927BD">
        <w:rPr>
          <w:lang w:val="en-US"/>
        </w:rPr>
        <w:t>B</w:t>
      </w:r>
      <w:r w:rsidR="00646999">
        <w:rPr>
          <w:lang w:val="en-US"/>
        </w:rPr>
        <w:t>jørg</w:t>
      </w:r>
      <w:proofErr w:type="spellEnd"/>
      <w:r w:rsidR="00646999">
        <w:rPr>
          <w:lang w:val="en-US"/>
        </w:rPr>
        <w:t xml:space="preserve"> </w:t>
      </w:r>
      <w:proofErr w:type="spellStart"/>
      <w:r w:rsidR="00646999">
        <w:rPr>
          <w:lang w:val="en-US"/>
        </w:rPr>
        <w:t>Vårlig</w:t>
      </w:r>
      <w:proofErr w:type="spellEnd"/>
      <w:r w:rsidR="00646999">
        <w:rPr>
          <w:lang w:val="en-US"/>
        </w:rPr>
        <w:t xml:space="preserve"> </w:t>
      </w:r>
      <w:proofErr w:type="spellStart"/>
      <w:r w:rsidR="00646999">
        <w:rPr>
          <w:lang w:val="en-US"/>
        </w:rPr>
        <w:t>Håland</w:t>
      </w:r>
      <w:proofErr w:type="spellEnd"/>
      <w:r w:rsidR="00646999">
        <w:rPr>
          <w:lang w:val="en-US"/>
        </w:rPr>
        <w:t xml:space="preserve"> in her master thesis </w:t>
      </w:r>
      <w:r w:rsidR="00646999">
        <w:rPr>
          <w:lang w:val="en-US"/>
        </w:rPr>
        <w:fldChar w:fldCharType="begin"/>
      </w:r>
      <w:r w:rsidR="00646999">
        <w:rPr>
          <w:lang w:val="en-US"/>
        </w:rPr>
        <w:instrText xml:space="preserve"> ADDIN ZOTERO_ITEM CSL_CITATION {"citationID":"MIf3ZQTB","properties":{"formattedCitation":"(Bj\\uc0\\u248{}rg V\\uc0\\u229{}rli H\\uc0\\u229{}land, 2020)","plainCitation":"(Bjørg Vårli Håland, 2020)","noteIndex":0},"citationItems":[{"id":260,"uris":["http://zotero.org/users/9228513/items/QR7A6LGT"],"itemData":{"id":260,"type":"thesis","abstract":"The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646999">
        <w:rPr>
          <w:lang w:val="en-US"/>
        </w:rPr>
        <w:fldChar w:fldCharType="separate"/>
      </w:r>
      <w:r w:rsidR="00646999" w:rsidRPr="00646999">
        <w:rPr>
          <w:rFonts w:cs="Times New Roman"/>
          <w:szCs w:val="24"/>
          <w:lang w:val="en-US"/>
        </w:rPr>
        <w:t>(</w:t>
      </w:r>
      <w:proofErr w:type="spellStart"/>
      <w:r w:rsidR="00646999" w:rsidRPr="00646999">
        <w:rPr>
          <w:rFonts w:cs="Times New Roman"/>
          <w:szCs w:val="24"/>
          <w:lang w:val="en-US"/>
        </w:rPr>
        <w:t>Bjørg</w:t>
      </w:r>
      <w:proofErr w:type="spellEnd"/>
      <w:r w:rsidR="00646999" w:rsidRPr="00646999">
        <w:rPr>
          <w:rFonts w:cs="Times New Roman"/>
          <w:szCs w:val="24"/>
          <w:lang w:val="en-US"/>
        </w:rPr>
        <w:t xml:space="preserve"> </w:t>
      </w:r>
      <w:proofErr w:type="spellStart"/>
      <w:r w:rsidR="00646999" w:rsidRPr="00646999">
        <w:rPr>
          <w:rFonts w:cs="Times New Roman"/>
          <w:szCs w:val="24"/>
          <w:lang w:val="en-US"/>
        </w:rPr>
        <w:t>Vårli</w:t>
      </w:r>
      <w:proofErr w:type="spellEnd"/>
      <w:r w:rsidR="00646999" w:rsidRPr="00646999">
        <w:rPr>
          <w:rFonts w:cs="Times New Roman"/>
          <w:szCs w:val="24"/>
          <w:lang w:val="en-US"/>
        </w:rPr>
        <w:t xml:space="preserve"> </w:t>
      </w:r>
      <w:proofErr w:type="spellStart"/>
      <w:r w:rsidR="00646999" w:rsidRPr="00646999">
        <w:rPr>
          <w:rFonts w:cs="Times New Roman"/>
          <w:szCs w:val="24"/>
          <w:lang w:val="en-US"/>
        </w:rPr>
        <w:t>Håland</w:t>
      </w:r>
      <w:proofErr w:type="spellEnd"/>
      <w:r w:rsidR="00646999" w:rsidRPr="00646999">
        <w:rPr>
          <w:rFonts w:cs="Times New Roman"/>
          <w:szCs w:val="24"/>
          <w:lang w:val="en-US"/>
        </w:rPr>
        <w:t>, 2020)</w:t>
      </w:r>
      <w:r w:rsidR="00646999">
        <w:rPr>
          <w:lang w:val="en-US"/>
        </w:rPr>
        <w:fldChar w:fldCharType="end"/>
      </w:r>
      <w:r w:rsidR="00646999">
        <w:rPr>
          <w:lang w:val="en-US"/>
        </w:rPr>
        <w:t xml:space="preserve">. </w:t>
      </w:r>
      <w:r w:rsidR="00E248F4">
        <w:rPr>
          <w:lang w:val="en-US"/>
        </w:rPr>
        <w:t xml:space="preserve"> </w:t>
      </w:r>
      <w:proofErr w:type="spellStart"/>
      <w:r w:rsidR="007518CF">
        <w:rPr>
          <w:lang w:val="en-US"/>
        </w:rPr>
        <w:t>Gafchromic</w:t>
      </w:r>
      <w:proofErr w:type="spellEnd"/>
      <w:r w:rsidR="007518CF">
        <w:rPr>
          <w:lang w:val="en-US"/>
        </w:rPr>
        <w:t xml:space="preserve"> EBT3 film (</w:t>
      </w:r>
      <w:r w:rsidR="002E1CF6">
        <w:rPr>
          <w:lang w:val="en-US"/>
        </w:rPr>
        <w:t>Ashland, USA</w:t>
      </w:r>
      <w:r w:rsidR="007518CF">
        <w:rPr>
          <w:lang w:val="en-US"/>
        </w:rPr>
        <w:t>)</w:t>
      </w:r>
      <w:r w:rsidR="002E1CF6">
        <w:rPr>
          <w:lang w:val="en-US"/>
        </w:rPr>
        <w:t xml:space="preserve"> </w:t>
      </w:r>
      <w:r w:rsidR="00AF4EE6">
        <w:rPr>
          <w:lang w:val="en-US"/>
        </w:rPr>
        <w:t>was chosen</w:t>
      </w:r>
      <w:r w:rsidR="00266212">
        <w:rPr>
          <w:lang w:val="en-US"/>
        </w:rPr>
        <w:t xml:space="preserve"> as dosimeter</w:t>
      </w:r>
      <w:r w:rsidR="00AF4EE6">
        <w:rPr>
          <w:lang w:val="en-US"/>
        </w:rPr>
        <w:t xml:space="preserve"> </w:t>
      </w:r>
      <w:r w:rsidR="00F165D0">
        <w:rPr>
          <w:lang w:val="en-US"/>
        </w:rPr>
        <w:t>for reasons we</w:t>
      </w:r>
      <w:r w:rsidR="00EE128A">
        <w:rPr>
          <w:lang w:val="en-US"/>
        </w:rPr>
        <w:t>’</w:t>
      </w:r>
      <w:r w:rsidR="00F165D0">
        <w:rPr>
          <w:lang w:val="en-US"/>
        </w:rPr>
        <w:t>ll get into (</w:t>
      </w:r>
      <w:r w:rsidR="00317558">
        <w:rPr>
          <w:lang w:val="en-US"/>
        </w:rPr>
        <w:t xml:space="preserve">see </w:t>
      </w:r>
      <w:r w:rsidR="00317558">
        <w:rPr>
          <w:lang w:val="en-US"/>
        </w:rPr>
        <w:fldChar w:fldCharType="begin"/>
      </w:r>
      <w:r w:rsidR="00317558">
        <w:rPr>
          <w:lang w:val="en-US"/>
        </w:rPr>
        <w:instrText xml:space="preserve"> REF _Ref101196212 \r \h </w:instrText>
      </w:r>
      <w:r w:rsidR="00317558">
        <w:rPr>
          <w:lang w:val="en-US"/>
        </w:rPr>
      </w:r>
      <w:r w:rsidR="00317558">
        <w:rPr>
          <w:lang w:val="en-US"/>
        </w:rPr>
        <w:fldChar w:fldCharType="separate"/>
      </w:r>
      <w:r w:rsidR="00317558">
        <w:rPr>
          <w:lang w:val="en-US"/>
        </w:rPr>
        <w:t>2.1.2</w:t>
      </w:r>
      <w:r w:rsidR="00317558">
        <w:rPr>
          <w:lang w:val="en-US"/>
        </w:rPr>
        <w:fldChar w:fldCharType="end"/>
      </w:r>
      <w:r w:rsidR="00F165D0">
        <w:rPr>
          <w:lang w:val="en-US"/>
        </w:rPr>
        <w:t>)</w:t>
      </w:r>
      <w:r w:rsidR="00076395">
        <w:rPr>
          <w:lang w:val="en-US"/>
        </w:rPr>
        <w:t xml:space="preserve">. </w:t>
      </w:r>
      <w:r w:rsidR="00357F56">
        <w:rPr>
          <w:lang w:val="en-US"/>
        </w:rPr>
        <w:t>W</w:t>
      </w:r>
      <w:r w:rsidR="009F45AD">
        <w:rPr>
          <w:lang w:val="en-US"/>
        </w:rPr>
        <w:t>e need</w:t>
      </w:r>
      <w:r w:rsidR="006D47A7">
        <w:rPr>
          <w:lang w:val="en-US"/>
        </w:rPr>
        <w:t xml:space="preserve">ed to </w:t>
      </w:r>
      <w:r w:rsidR="00357F56">
        <w:rPr>
          <w:lang w:val="en-US"/>
        </w:rPr>
        <w:t xml:space="preserve">establish </w:t>
      </w:r>
      <w:r w:rsidR="00463852">
        <w:rPr>
          <w:lang w:val="en-US"/>
        </w:rPr>
        <w:t xml:space="preserve">the </w:t>
      </w:r>
      <w:r w:rsidR="00357F56">
        <w:rPr>
          <w:lang w:val="en-US"/>
        </w:rPr>
        <w:t>films</w:t>
      </w:r>
      <w:r w:rsidR="006667C7">
        <w:rPr>
          <w:lang w:val="en-US"/>
        </w:rPr>
        <w:t>’ dose response</w:t>
      </w:r>
      <w:r w:rsidR="002412FF">
        <w:rPr>
          <w:lang w:val="en-US"/>
        </w:rPr>
        <w:t xml:space="preserve"> and</w:t>
      </w:r>
      <w:r w:rsidR="00463852">
        <w:rPr>
          <w:lang w:val="en-US"/>
        </w:rPr>
        <w:t xml:space="preserve"> generate a calibration curve</w:t>
      </w:r>
      <w:r w:rsidR="005B225F">
        <w:rPr>
          <w:lang w:val="en-US"/>
        </w:rPr>
        <w:t>.</w:t>
      </w:r>
      <w:r w:rsidR="002D5505">
        <w:rPr>
          <w:lang w:val="en-US"/>
        </w:rPr>
        <w:t xml:space="preserve"> Therefore,</w:t>
      </w:r>
      <w:r w:rsidR="005B225F">
        <w:rPr>
          <w:lang w:val="en-US"/>
        </w:rPr>
        <w:t xml:space="preserve"> </w:t>
      </w:r>
      <w:r w:rsidR="00434D96">
        <w:rPr>
          <w:lang w:val="en-US"/>
        </w:rPr>
        <w:t>X-ray dosimetry on a</w:t>
      </w:r>
      <w:r w:rsidR="0016188B">
        <w:rPr>
          <w:lang w:val="en-US"/>
        </w:rPr>
        <w:t xml:space="preserve">n </w:t>
      </w:r>
      <w:r w:rsidR="00F433E3">
        <w:rPr>
          <w:lang w:val="en-US"/>
        </w:rPr>
        <w:t>air-filled</w:t>
      </w:r>
      <w:r w:rsidR="004731FE">
        <w:rPr>
          <w:lang w:val="en-US"/>
        </w:rPr>
        <w:t xml:space="preserve"> thimble</w:t>
      </w:r>
      <w:r w:rsidR="00434D96">
        <w:rPr>
          <w:lang w:val="en-US"/>
        </w:rPr>
        <w:t xml:space="preserve"> ionization chamber</w:t>
      </w:r>
      <w:r w:rsidR="005B41DC">
        <w:rPr>
          <w:lang w:val="en-US"/>
        </w:rPr>
        <w:t xml:space="preserve"> </w:t>
      </w:r>
      <w:r w:rsidR="00C0549F">
        <w:rPr>
          <w:lang w:val="en-US"/>
        </w:rPr>
        <w:t xml:space="preserve">(ion chamber) </w:t>
      </w:r>
      <w:r w:rsidR="005B41DC">
        <w:rPr>
          <w:lang w:val="en-US"/>
        </w:rPr>
        <w:t>(FC65-G</w:t>
      </w:r>
      <w:r w:rsidR="00A36A8B">
        <w:rPr>
          <w:lang w:val="en-US"/>
        </w:rPr>
        <w:t>,</w:t>
      </w:r>
      <w:r w:rsidR="0072410D">
        <w:rPr>
          <w:lang w:val="en-US"/>
        </w:rPr>
        <w:t xml:space="preserve"> </w:t>
      </w:r>
      <w:r w:rsidR="00A36A8B">
        <w:rPr>
          <w:lang w:val="en-US"/>
        </w:rPr>
        <w:t>IBA,</w:t>
      </w:r>
      <w:r w:rsidR="0072410D">
        <w:rPr>
          <w:lang w:val="en-US"/>
        </w:rPr>
        <w:t xml:space="preserve"> Germany</w:t>
      </w:r>
      <w:r w:rsidR="005B41DC">
        <w:rPr>
          <w:lang w:val="en-US"/>
        </w:rPr>
        <w:t>)</w:t>
      </w:r>
      <w:r w:rsidR="00CC594B">
        <w:rPr>
          <w:lang w:val="en-US"/>
        </w:rPr>
        <w:t xml:space="preserve"> </w:t>
      </w:r>
      <w:r w:rsidR="0011455F">
        <w:rPr>
          <w:lang w:val="en-US"/>
        </w:rPr>
        <w:t>was performed</w:t>
      </w:r>
      <w:r w:rsidR="00EF481E">
        <w:rPr>
          <w:lang w:val="en-US"/>
        </w:rPr>
        <w:t xml:space="preserve"> to give the films a known </w:t>
      </w:r>
      <w:r w:rsidR="00363D17">
        <w:rPr>
          <w:lang w:val="en-US"/>
        </w:rPr>
        <w:t>dose</w:t>
      </w:r>
      <w:r w:rsidR="008E403D">
        <w:rPr>
          <w:lang w:val="en-US"/>
        </w:rPr>
        <w:t xml:space="preserve">. </w:t>
      </w:r>
      <w:r w:rsidR="0011455F">
        <w:rPr>
          <w:lang w:val="en-US"/>
        </w:rPr>
        <w:t xml:space="preserve">Calibrations </w:t>
      </w:r>
      <w:r w:rsidR="00075A70">
        <w:rPr>
          <w:lang w:val="en-US"/>
        </w:rPr>
        <w:t xml:space="preserve">were made for </w:t>
      </w:r>
      <w:r w:rsidR="006E7B79">
        <w:rPr>
          <w:lang w:val="en-US"/>
        </w:rPr>
        <w:t>striped and dotted GRID configurations</w:t>
      </w:r>
      <w:r w:rsidR="001C67A0">
        <w:rPr>
          <w:lang w:val="en-US"/>
        </w:rPr>
        <w:t>, respectively</w:t>
      </w:r>
      <w:r w:rsidR="00D52B2A">
        <w:rPr>
          <w:lang w:val="en-US"/>
        </w:rPr>
        <w:t>. First</w:t>
      </w:r>
      <w:r w:rsidR="006E7B79">
        <w:rPr>
          <w:lang w:val="en-US"/>
        </w:rPr>
        <w:t xml:space="preserve"> on the 31.8.21 </w:t>
      </w:r>
      <w:r w:rsidR="00D52B2A">
        <w:rPr>
          <w:lang w:val="en-US"/>
        </w:rPr>
        <w:t>then on the</w:t>
      </w:r>
      <w:r w:rsidR="006E7B79">
        <w:rPr>
          <w:lang w:val="en-US"/>
        </w:rPr>
        <w:t xml:space="preserve"> 13.10.21.</w:t>
      </w:r>
      <w:r w:rsidR="00D52B2A">
        <w:rPr>
          <w:lang w:val="en-US"/>
        </w:rPr>
        <w:t xml:space="preserve"> </w:t>
      </w:r>
      <w:r w:rsidR="006E7B79">
        <w:rPr>
          <w:lang w:val="en-US"/>
        </w:rPr>
        <w:t xml:space="preserve"> </w:t>
      </w:r>
    </w:p>
    <w:p w14:paraId="3EA5B245" w14:textId="1B7D46A2" w:rsidR="008512F9" w:rsidRPr="00FD097E" w:rsidRDefault="00076395" w:rsidP="00CB30D7">
      <w:pPr>
        <w:pStyle w:val="Heading3"/>
        <w:spacing w:line="360" w:lineRule="auto"/>
        <w:rPr>
          <w:lang w:val="en-US"/>
        </w:rPr>
      </w:pPr>
      <w:bookmarkStart w:id="125" w:name="_Ref99890610"/>
      <w:bookmarkStart w:id="126" w:name="_Ref103179519"/>
      <w:bookmarkStart w:id="127" w:name="_Toc103247155"/>
      <w:commentRangeStart w:id="128"/>
      <w:r>
        <w:rPr>
          <w:lang w:val="en-US"/>
        </w:rPr>
        <w:t>X-ray dosimetry</w:t>
      </w:r>
      <w:bookmarkEnd w:id="125"/>
      <w:commentRangeEnd w:id="128"/>
      <w:r w:rsidR="00545BAB">
        <w:rPr>
          <w:rStyle w:val="CommentReference"/>
          <w:rFonts w:ascii="Times New Roman" w:eastAsiaTheme="minorHAnsi" w:hAnsi="Times New Roman" w:cstheme="minorBidi"/>
          <w:color w:val="auto"/>
        </w:rPr>
        <w:commentReference w:id="128"/>
      </w:r>
      <w:bookmarkEnd w:id="126"/>
      <w:bookmarkEnd w:id="127"/>
    </w:p>
    <w:p w14:paraId="65993DE7" w14:textId="1AD013A7" w:rsidR="00156B55" w:rsidRDefault="00A7677D" w:rsidP="00CB30D7">
      <w:pPr>
        <w:spacing w:line="360" w:lineRule="auto"/>
        <w:rPr>
          <w:lang w:val="en-US"/>
        </w:rPr>
      </w:pPr>
      <w:r>
        <w:rPr>
          <w:lang w:val="en-US"/>
        </w:rPr>
        <w:t>A</w:t>
      </w:r>
      <w:r w:rsidR="009F65FB">
        <w:rPr>
          <w:lang w:val="en-US"/>
        </w:rPr>
        <w:t>n</w:t>
      </w:r>
      <w:r>
        <w:rPr>
          <w:lang w:val="en-US"/>
        </w:rPr>
        <w:t xml:space="preserve"> X-ray beam was generated using a PMC 1000 X-ray unit</w:t>
      </w:r>
      <w:r w:rsidR="00085412">
        <w:rPr>
          <w:lang w:val="en-US"/>
        </w:rPr>
        <w:t xml:space="preserve"> (PANTAK</w:t>
      </w:r>
      <w:r w:rsidR="00AB1D55">
        <w:rPr>
          <w:lang w:val="en-US"/>
        </w:rPr>
        <w:t>, USA</w:t>
      </w:r>
      <w:r w:rsidR="00085412">
        <w:rPr>
          <w:lang w:val="en-US"/>
        </w:rPr>
        <w:t>)</w:t>
      </w:r>
      <w:r w:rsidR="005B1C66">
        <w:rPr>
          <w:lang w:val="en-US"/>
        </w:rPr>
        <w:t xml:space="preserve"> </w:t>
      </w:r>
      <w:r w:rsidR="00D734CC">
        <w:rPr>
          <w:lang w:val="en-US"/>
        </w:rPr>
        <w:t>operating at 10 mA</w:t>
      </w:r>
      <w:r w:rsidR="0004307B">
        <w:rPr>
          <w:lang w:val="en-US"/>
        </w:rPr>
        <w:t xml:space="preserve"> and 220 kV for sufficient electron fluence from the cathode with high enough energy to generate photons of kV range. </w:t>
      </w:r>
      <w:r w:rsidR="005B766D">
        <w:rPr>
          <w:lang w:val="en-US"/>
        </w:rPr>
        <w:t>We used</w:t>
      </w:r>
      <w:r w:rsidR="00BE2E73">
        <w:rPr>
          <w:lang w:val="en-US"/>
        </w:rPr>
        <w:t xml:space="preserve"> </w:t>
      </w:r>
      <w:r w:rsidR="007F4C2A">
        <w:rPr>
          <w:lang w:val="en-US"/>
        </w:rPr>
        <w:t xml:space="preserve">filtering </w:t>
      </w:r>
      <w:r w:rsidR="00954CC3">
        <w:rPr>
          <w:lang w:val="en-US"/>
        </w:rPr>
        <w:t xml:space="preserve">of 0.7 mm Cu and 1.52 mm of Al. </w:t>
      </w:r>
      <w:r w:rsidR="00371330">
        <w:rPr>
          <w:lang w:val="en-US"/>
        </w:rPr>
        <w:t>This is a standard in the</w:t>
      </w:r>
      <w:r w:rsidR="00BF76D6">
        <w:rPr>
          <w:lang w:val="en-US"/>
        </w:rPr>
        <w:t xml:space="preserve"> X-ray lab at</w:t>
      </w:r>
      <w:r w:rsidR="00371330">
        <w:rPr>
          <w:lang w:val="en-US"/>
        </w:rPr>
        <w:t xml:space="preserve"> medical physics department at the University of Oslo</w:t>
      </w:r>
      <w:r w:rsidR="005B766D">
        <w:rPr>
          <w:lang w:val="en-US"/>
        </w:rPr>
        <w:t xml:space="preserve"> </w:t>
      </w:r>
      <w:r w:rsidR="0095710E">
        <w:rPr>
          <w:lang w:val="en-US"/>
        </w:rPr>
        <w:t>to achieve a</w:t>
      </w:r>
      <w:r w:rsidR="00BD6670">
        <w:rPr>
          <w:lang w:val="en-US"/>
        </w:rPr>
        <w:t xml:space="preserve"> </w:t>
      </w:r>
      <w:r w:rsidR="00314759">
        <w:rPr>
          <w:lang w:val="en-US"/>
        </w:rPr>
        <w:t>more homogeneous energy distribution.</w:t>
      </w:r>
      <w:r w:rsidR="00AB139F">
        <w:rPr>
          <w:lang w:val="en-US"/>
        </w:rPr>
        <w:t xml:space="preserve"> The X-ray beam was isolated </w:t>
      </w:r>
      <w:r w:rsidR="003B41B2">
        <w:rPr>
          <w:lang w:val="en-US"/>
        </w:rPr>
        <w:t xml:space="preserve">to a cabinet </w:t>
      </w:r>
      <w:r w:rsidR="00BF0174">
        <w:rPr>
          <w:lang w:val="en-US"/>
        </w:rPr>
        <w:t>lined with lead</w:t>
      </w:r>
      <w:r w:rsidR="000B6F79">
        <w:rPr>
          <w:lang w:val="en-US"/>
        </w:rPr>
        <w:t xml:space="preserve">, </w:t>
      </w:r>
      <w:r w:rsidR="006D6954">
        <w:rPr>
          <w:lang w:val="en-US"/>
        </w:rPr>
        <w:t xml:space="preserve">which we will refer to as the irradiation cabinet. </w:t>
      </w:r>
      <w:r w:rsidR="00876825">
        <w:rPr>
          <w:lang w:val="en-US"/>
        </w:rPr>
        <w:t>The cabinet ha</w:t>
      </w:r>
      <w:r w:rsidR="00B15C07">
        <w:rPr>
          <w:lang w:val="en-US"/>
        </w:rPr>
        <w:t>s</w:t>
      </w:r>
      <w:r w:rsidR="00876825">
        <w:rPr>
          <w:lang w:val="en-US"/>
        </w:rPr>
        <w:t xml:space="preserve"> a platform made from Pers</w:t>
      </w:r>
      <w:r w:rsidR="00117C46">
        <w:rPr>
          <w:lang w:val="en-US"/>
        </w:rPr>
        <w:t xml:space="preserve">pex, where cells can be placed a distance away from the X-ray source. A source to detector distance (SDD) of 60 </w:t>
      </w:r>
      <w:r w:rsidR="001F3E03">
        <w:rPr>
          <w:lang w:val="en-US"/>
        </w:rPr>
        <w:t>cm</w:t>
      </w:r>
      <w:r w:rsidR="00117C46">
        <w:rPr>
          <w:lang w:val="en-US"/>
        </w:rPr>
        <w:t xml:space="preserve"> was used to ensure the right beam divergence and high enough intensity. The experimental setup can be seen in </w:t>
      </w:r>
      <w:r w:rsidR="00117C46">
        <w:rPr>
          <w:lang w:val="en-US"/>
        </w:rPr>
        <w:fldChar w:fldCharType="begin"/>
      </w:r>
      <w:r w:rsidR="00117C46">
        <w:rPr>
          <w:lang w:val="en-US"/>
        </w:rPr>
        <w:instrText xml:space="preserve"> REF _Ref98932181 \h </w:instrText>
      </w:r>
      <w:r w:rsidR="00117C46">
        <w:rPr>
          <w:lang w:val="en-US"/>
        </w:rPr>
      </w:r>
      <w:r w:rsidR="00117C46">
        <w:rPr>
          <w:lang w:val="en-US"/>
        </w:rPr>
        <w:fldChar w:fldCharType="separate"/>
      </w:r>
      <w:r w:rsidR="000E19EF" w:rsidRPr="00E54631">
        <w:rPr>
          <w:lang w:val="en-US"/>
        </w:rPr>
        <w:t xml:space="preserve">Figure </w:t>
      </w:r>
      <w:r w:rsidR="000E19EF">
        <w:rPr>
          <w:noProof/>
          <w:lang w:val="en-US"/>
        </w:rPr>
        <w:t>2</w:t>
      </w:r>
      <w:r w:rsidR="000E19EF">
        <w:rPr>
          <w:lang w:val="en-US"/>
        </w:rPr>
        <w:noBreakHyphen/>
      </w:r>
      <w:r w:rsidR="000E19EF">
        <w:rPr>
          <w:noProof/>
          <w:lang w:val="en-US"/>
        </w:rPr>
        <w:t>2</w:t>
      </w:r>
      <w:r w:rsidR="00117C46">
        <w:rPr>
          <w:lang w:val="en-US"/>
        </w:rPr>
        <w:fldChar w:fldCharType="end"/>
      </w:r>
      <w:r w:rsidR="00117C46">
        <w:rPr>
          <w:lang w:val="en-US"/>
        </w:rPr>
        <w:t>.</w:t>
      </w:r>
      <w:r w:rsidR="00156B55">
        <w:rPr>
          <w:lang w:val="en-US"/>
        </w:rPr>
        <w:br/>
      </w:r>
      <w:r w:rsidR="00956997">
        <w:rPr>
          <w:lang w:val="en-US"/>
        </w:rPr>
        <w:t>When cell</w:t>
      </w:r>
      <w:r w:rsidR="00B776E5">
        <w:rPr>
          <w:lang w:val="en-US"/>
        </w:rPr>
        <w:t xml:space="preserve"> flasks</w:t>
      </w:r>
      <w:r w:rsidR="00956997">
        <w:rPr>
          <w:lang w:val="en-US"/>
        </w:rPr>
        <w:t xml:space="preserve"> </w:t>
      </w:r>
      <w:r w:rsidR="00F27E1F">
        <w:rPr>
          <w:lang w:val="en-US"/>
        </w:rPr>
        <w:t>were</w:t>
      </w:r>
      <w:r w:rsidR="00956997">
        <w:rPr>
          <w:lang w:val="en-US"/>
        </w:rPr>
        <w:t xml:space="preserve"> </w:t>
      </w:r>
      <w:r w:rsidR="00F50F78">
        <w:rPr>
          <w:lang w:val="en-US"/>
        </w:rPr>
        <w:t>irradiated,</w:t>
      </w:r>
      <w:r w:rsidR="00956997">
        <w:rPr>
          <w:lang w:val="en-US"/>
        </w:rPr>
        <w:t xml:space="preserve"> they</w:t>
      </w:r>
      <w:r w:rsidR="00F27E1F">
        <w:rPr>
          <w:lang w:val="en-US"/>
        </w:rPr>
        <w:t xml:space="preserve"> were</w:t>
      </w:r>
      <w:r w:rsidR="00956997">
        <w:rPr>
          <w:lang w:val="en-US"/>
        </w:rPr>
        <w:t xml:space="preserve"> </w:t>
      </w:r>
      <w:r w:rsidR="00FA5BB8">
        <w:rPr>
          <w:lang w:val="en-US"/>
        </w:rPr>
        <w:t>inserted into a cell flask</w:t>
      </w:r>
      <w:r w:rsidR="00956997">
        <w:rPr>
          <w:lang w:val="en-US"/>
        </w:rPr>
        <w:t xml:space="preserve"> holder</w:t>
      </w:r>
      <w:r w:rsidR="00344F05">
        <w:rPr>
          <w:lang w:val="en-US"/>
        </w:rPr>
        <w:t xml:space="preserve"> made from </w:t>
      </w:r>
      <w:r w:rsidR="009238B5">
        <w:rPr>
          <w:lang w:val="en-US"/>
        </w:rPr>
        <w:t>polymethyl methacrylate (</w:t>
      </w:r>
      <w:r w:rsidR="00344F05">
        <w:rPr>
          <w:lang w:val="en-US"/>
        </w:rPr>
        <w:t>PMMA</w:t>
      </w:r>
      <w:r w:rsidR="009238B5">
        <w:rPr>
          <w:lang w:val="en-US"/>
        </w:rPr>
        <w:t>)</w:t>
      </w:r>
      <w:r w:rsidR="00964269">
        <w:rPr>
          <w:lang w:val="en-US"/>
        </w:rPr>
        <w:t xml:space="preserve"> hold</w:t>
      </w:r>
      <w:r w:rsidR="0011466B">
        <w:rPr>
          <w:lang w:val="en-US"/>
        </w:rPr>
        <w:t>ing</w:t>
      </w:r>
      <w:r w:rsidR="00964269">
        <w:rPr>
          <w:lang w:val="en-US"/>
        </w:rPr>
        <w:t xml:space="preserve"> four cell flasks in position A, B, C and D. </w:t>
      </w:r>
      <w:r w:rsidR="00F50F78">
        <w:rPr>
          <w:lang w:val="en-US"/>
        </w:rPr>
        <w:t>To simulate the same conditions, the ion chamber was placed inside a T25 cell flask (</w:t>
      </w:r>
      <w:r w:rsidR="00D254A4">
        <w:rPr>
          <w:lang w:val="en-US"/>
        </w:rPr>
        <w:t>Nunc, Denmark</w:t>
      </w:r>
      <w:r w:rsidR="00F50F78">
        <w:rPr>
          <w:lang w:val="en-US"/>
        </w:rPr>
        <w:t>)</w:t>
      </w:r>
      <w:r w:rsidR="00A60FB0">
        <w:rPr>
          <w:lang w:val="en-US"/>
        </w:rPr>
        <w:t xml:space="preserve"> </w:t>
      </w:r>
      <w:r w:rsidR="003776D2">
        <w:rPr>
          <w:lang w:val="en-US"/>
        </w:rPr>
        <w:t>and measurements were performed in all positions</w:t>
      </w:r>
      <w:r w:rsidR="008132C7">
        <w:rPr>
          <w:lang w:val="en-US"/>
        </w:rPr>
        <w:t xml:space="preserve"> as seen in</w:t>
      </w:r>
      <w:r w:rsidR="00DD6C68">
        <w:rPr>
          <w:lang w:val="en-US"/>
        </w:rPr>
        <w:t xml:space="preserve"> </w:t>
      </w:r>
      <w:r w:rsidR="00DD6C68">
        <w:rPr>
          <w:lang w:val="en-US"/>
        </w:rPr>
        <w:fldChar w:fldCharType="begin"/>
      </w:r>
      <w:r w:rsidR="00DD6C68">
        <w:rPr>
          <w:lang w:val="en-US"/>
        </w:rPr>
        <w:instrText xml:space="preserve"> REF _Ref98932199 \h </w:instrText>
      </w:r>
      <w:r w:rsidR="00DD6C68">
        <w:rPr>
          <w:lang w:val="en-US"/>
        </w:rPr>
      </w:r>
      <w:r w:rsidR="00DD6C68">
        <w:rPr>
          <w:lang w:val="en-US"/>
        </w:rPr>
        <w:fldChar w:fldCharType="separate"/>
      </w:r>
      <w:r w:rsidR="000E19EF" w:rsidRPr="00946D47">
        <w:rPr>
          <w:lang w:val="en-US"/>
        </w:rPr>
        <w:t xml:space="preserve">Figure </w:t>
      </w:r>
      <w:r w:rsidR="000E19EF">
        <w:rPr>
          <w:noProof/>
          <w:lang w:val="en-US"/>
        </w:rPr>
        <w:t>2</w:t>
      </w:r>
      <w:r w:rsidR="000E19EF">
        <w:rPr>
          <w:lang w:val="en-US"/>
        </w:rPr>
        <w:noBreakHyphen/>
      </w:r>
      <w:r w:rsidR="000E19EF">
        <w:rPr>
          <w:noProof/>
          <w:lang w:val="en-US"/>
        </w:rPr>
        <w:t>3</w:t>
      </w:r>
      <w:r w:rsidR="00DD6C68">
        <w:rPr>
          <w:lang w:val="en-US"/>
        </w:rPr>
        <w:fldChar w:fldCharType="end"/>
      </w:r>
      <w:r w:rsidR="004248EC">
        <w:rPr>
          <w:lang w:val="en-US"/>
        </w:rPr>
        <w:t>.</w:t>
      </w:r>
      <w:r w:rsidR="00D5180E">
        <w:rPr>
          <w:lang w:val="en-US"/>
        </w:rPr>
        <w:t xml:space="preserve"> </w:t>
      </w:r>
      <w:r w:rsidR="00E30086">
        <w:rPr>
          <w:lang w:val="en-US"/>
        </w:rPr>
        <w:t xml:space="preserve">Positioning </w:t>
      </w:r>
      <w:r w:rsidR="00E30086">
        <w:rPr>
          <w:lang w:val="en-US"/>
        </w:rPr>
        <w:lastRenderedPageBreak/>
        <w:t>of the cell</w:t>
      </w:r>
      <w:r w:rsidR="00211AE4">
        <w:rPr>
          <w:lang w:val="en-US"/>
        </w:rPr>
        <w:t xml:space="preserve"> flask holder</w:t>
      </w:r>
      <w:r w:rsidR="00E30086">
        <w:rPr>
          <w:lang w:val="en-US"/>
        </w:rPr>
        <w:t xml:space="preserve"> on </w:t>
      </w:r>
      <w:r w:rsidR="00FE3284">
        <w:rPr>
          <w:lang w:val="en-US"/>
        </w:rPr>
        <w:t>the Perspex</w:t>
      </w:r>
      <w:r w:rsidR="00CF7DB1">
        <w:rPr>
          <w:lang w:val="en-US"/>
        </w:rPr>
        <w:t xml:space="preserve"> </w:t>
      </w:r>
      <w:r w:rsidR="00E30086">
        <w:rPr>
          <w:lang w:val="en-US"/>
        </w:rPr>
        <w:t xml:space="preserve">platform inside the irradiation </w:t>
      </w:r>
      <w:r w:rsidR="007B0216">
        <w:rPr>
          <w:lang w:val="en-US"/>
        </w:rPr>
        <w:t>cabinet</w:t>
      </w:r>
      <w:r w:rsidR="00E30086">
        <w:rPr>
          <w:lang w:val="en-US"/>
        </w:rPr>
        <w:t xml:space="preserve"> (see </w:t>
      </w:r>
      <w:r w:rsidR="00E30086">
        <w:rPr>
          <w:lang w:val="en-US"/>
        </w:rPr>
        <w:fldChar w:fldCharType="begin"/>
      </w:r>
      <w:r w:rsidR="00E30086">
        <w:rPr>
          <w:lang w:val="en-US"/>
        </w:rPr>
        <w:instrText xml:space="preserve"> REF _Ref98932181 \h </w:instrText>
      </w:r>
      <w:r w:rsidR="00E30086">
        <w:rPr>
          <w:lang w:val="en-US"/>
        </w:rPr>
      </w:r>
      <w:r w:rsidR="00E30086">
        <w:rPr>
          <w:lang w:val="en-US"/>
        </w:rPr>
        <w:fldChar w:fldCharType="separate"/>
      </w:r>
      <w:r w:rsidR="000E19EF" w:rsidRPr="00E54631">
        <w:rPr>
          <w:lang w:val="en-US"/>
        </w:rPr>
        <w:t xml:space="preserve">Figure </w:t>
      </w:r>
      <w:r w:rsidR="000E19EF">
        <w:rPr>
          <w:noProof/>
          <w:lang w:val="en-US"/>
        </w:rPr>
        <w:t>2</w:t>
      </w:r>
      <w:r w:rsidR="000E19EF">
        <w:rPr>
          <w:lang w:val="en-US"/>
        </w:rPr>
        <w:noBreakHyphen/>
      </w:r>
      <w:r w:rsidR="000E19EF">
        <w:rPr>
          <w:noProof/>
          <w:lang w:val="en-US"/>
        </w:rPr>
        <w:t>2</w:t>
      </w:r>
      <w:r w:rsidR="00E30086">
        <w:rPr>
          <w:lang w:val="en-US"/>
        </w:rPr>
        <w:fldChar w:fldCharType="end"/>
      </w:r>
      <w:r w:rsidR="00E30086">
        <w:rPr>
          <w:lang w:val="en-US"/>
        </w:rPr>
        <w:t>)</w:t>
      </w:r>
      <w:r w:rsidR="00211AE4">
        <w:rPr>
          <w:lang w:val="en-US"/>
        </w:rPr>
        <w:t xml:space="preserve"> was decided by field homogeneity measurements performed by </w:t>
      </w:r>
      <w:r w:rsidR="00211AE4">
        <w:rPr>
          <w:lang w:val="en-US"/>
        </w:rPr>
        <w:fldChar w:fldCharType="begin"/>
      </w:r>
      <w:r w:rsidR="00BE7A1D">
        <w:rPr>
          <w:lang w:val="en-US"/>
        </w:rPr>
        <w:instrText xml:space="preserve"> ADDIN ZOTERO_ITEM CSL_CITATION {"citationID":"yflZVvRe","properties":{"formattedCitation":"(Bj\\uc0\\u248{}rg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211AE4">
        <w:rPr>
          <w:lang w:val="en-US"/>
        </w:rPr>
        <w:fldChar w:fldCharType="separate"/>
      </w:r>
      <w:proofErr w:type="spellStart"/>
      <w:r w:rsidR="00211AE4" w:rsidRPr="00AA7951">
        <w:rPr>
          <w:rFonts w:cs="Times New Roman"/>
          <w:szCs w:val="24"/>
          <w:lang w:val="en-US"/>
        </w:rPr>
        <w:t>Bjørg</w:t>
      </w:r>
      <w:proofErr w:type="spellEnd"/>
      <w:r w:rsidR="00211AE4" w:rsidRPr="00AA7951">
        <w:rPr>
          <w:rFonts w:cs="Times New Roman"/>
          <w:szCs w:val="24"/>
          <w:lang w:val="en-US"/>
        </w:rPr>
        <w:t xml:space="preserve"> </w:t>
      </w:r>
      <w:proofErr w:type="spellStart"/>
      <w:r w:rsidR="00211AE4" w:rsidRPr="00AA7951">
        <w:rPr>
          <w:rFonts w:cs="Times New Roman"/>
          <w:szCs w:val="24"/>
          <w:lang w:val="en-US"/>
        </w:rPr>
        <w:t>Vårli</w:t>
      </w:r>
      <w:proofErr w:type="spellEnd"/>
      <w:r w:rsidR="00211AE4" w:rsidRPr="00AA7951">
        <w:rPr>
          <w:rFonts w:cs="Times New Roman"/>
          <w:szCs w:val="24"/>
          <w:lang w:val="en-US"/>
        </w:rPr>
        <w:t xml:space="preserve"> </w:t>
      </w:r>
      <w:proofErr w:type="spellStart"/>
      <w:r w:rsidR="00211AE4" w:rsidRPr="00AA7951">
        <w:rPr>
          <w:rFonts w:cs="Times New Roman"/>
          <w:szCs w:val="24"/>
          <w:lang w:val="en-US"/>
        </w:rPr>
        <w:t>Håland</w:t>
      </w:r>
      <w:proofErr w:type="spellEnd"/>
      <w:r w:rsidR="00211AE4">
        <w:rPr>
          <w:lang w:val="en-US"/>
        </w:rPr>
        <w:fldChar w:fldCharType="end"/>
      </w:r>
      <w:r w:rsidR="00AA7951">
        <w:rPr>
          <w:lang w:val="en-US"/>
        </w:rPr>
        <w:t>.</w:t>
      </w:r>
      <w:r w:rsidR="004248EC">
        <w:rPr>
          <w:lang w:val="en-US"/>
        </w:rPr>
        <w:t xml:space="preserve"> </w:t>
      </w:r>
      <w:r w:rsidR="00A9437E">
        <w:rPr>
          <w:lang w:val="en-US"/>
        </w:rPr>
        <w:br/>
      </w:r>
      <w:r w:rsidR="00604CEF">
        <w:rPr>
          <w:lang w:val="en-US"/>
        </w:rPr>
        <w:t xml:space="preserve">The </w:t>
      </w:r>
      <w:r w:rsidR="000A7C30">
        <w:rPr>
          <w:lang w:val="en-US"/>
        </w:rPr>
        <w:t>protective cap of the ion chamber slightly lifts the sensitive volume above the bottom of the cell flask</w:t>
      </w:r>
      <w:r w:rsidR="0039184F">
        <w:rPr>
          <w:lang w:val="en-US"/>
        </w:rPr>
        <w:t xml:space="preserve"> (see </w:t>
      </w:r>
      <w:r w:rsidR="0039184F">
        <w:rPr>
          <w:lang w:val="en-US"/>
        </w:rPr>
        <w:fldChar w:fldCharType="begin"/>
      </w:r>
      <w:r w:rsidR="0039184F">
        <w:rPr>
          <w:lang w:val="en-US"/>
        </w:rPr>
        <w:instrText xml:space="preserve"> REF _Ref99019717 \h </w:instrText>
      </w:r>
      <w:r w:rsidR="00CB30D7">
        <w:rPr>
          <w:lang w:val="en-US"/>
        </w:rPr>
        <w:instrText xml:space="preserve"> \* MERGEFORMAT </w:instrText>
      </w:r>
      <w:r w:rsidR="0039184F">
        <w:rPr>
          <w:lang w:val="en-US"/>
        </w:rPr>
      </w:r>
      <w:r w:rsidR="0039184F">
        <w:rPr>
          <w:lang w:val="en-US"/>
        </w:rPr>
        <w:fldChar w:fldCharType="separate"/>
      </w:r>
      <w:r w:rsidR="000E19EF" w:rsidRPr="002B51B7">
        <w:rPr>
          <w:lang w:val="en-US"/>
        </w:rPr>
        <w:t xml:space="preserve">Figure </w:t>
      </w:r>
      <w:r w:rsidR="000E19EF">
        <w:rPr>
          <w:noProof/>
          <w:lang w:val="en-US"/>
        </w:rPr>
        <w:t>2</w:t>
      </w:r>
      <w:r w:rsidR="000E19EF">
        <w:rPr>
          <w:noProof/>
          <w:lang w:val="en-US"/>
        </w:rPr>
        <w:noBreakHyphen/>
        <w:t>1</w:t>
      </w:r>
      <w:r w:rsidR="0039184F">
        <w:rPr>
          <w:lang w:val="en-US"/>
        </w:rPr>
        <w:fldChar w:fldCharType="end"/>
      </w:r>
      <w:r w:rsidR="0039184F">
        <w:rPr>
          <w:lang w:val="en-US"/>
        </w:rPr>
        <w:t>)</w:t>
      </w:r>
      <w:r w:rsidR="00CB35BB">
        <w:rPr>
          <w:lang w:val="en-US"/>
        </w:rPr>
        <w:t xml:space="preserve"> closer to the </w:t>
      </w:r>
      <w:r w:rsidR="00877D35">
        <w:rPr>
          <w:lang w:val="en-US"/>
        </w:rPr>
        <w:t>radiation source</w:t>
      </w:r>
      <w:r w:rsidR="000A7C30">
        <w:rPr>
          <w:lang w:val="en-US"/>
        </w:rPr>
        <w:t xml:space="preserve">, but the cells are seeded in monolayers at the bottom. It </w:t>
      </w:r>
      <w:r w:rsidR="00CD5317">
        <w:rPr>
          <w:lang w:val="en-US"/>
        </w:rPr>
        <w:t>was</w:t>
      </w:r>
      <w:r w:rsidR="000A7C30">
        <w:rPr>
          <w:lang w:val="en-US"/>
        </w:rPr>
        <w:t xml:space="preserve"> therefore necessary to account for this height difference when prescribing </w:t>
      </w:r>
      <w:r w:rsidR="002E22EB">
        <w:rPr>
          <w:lang w:val="en-US"/>
        </w:rPr>
        <w:t>radiation</w:t>
      </w:r>
      <w:r w:rsidR="00A53577">
        <w:rPr>
          <w:lang w:val="en-US"/>
        </w:rPr>
        <w:t xml:space="preserve">. </w:t>
      </w:r>
    </w:p>
    <w:p w14:paraId="1C445B93" w14:textId="15EDF9EA" w:rsidR="00FB4567" w:rsidRDefault="00156B55" w:rsidP="00CB30D7">
      <w:pPr>
        <w:spacing w:line="360" w:lineRule="auto"/>
        <w:rPr>
          <w:lang w:val="en-US"/>
        </w:rPr>
      </w:pPr>
      <w:r>
        <w:rPr>
          <w:noProof/>
        </w:rPr>
        <w:drawing>
          <wp:inline distT="0" distB="0" distL="0" distR="0" wp14:anchorId="6AD0DDD8" wp14:editId="69DB95B0">
            <wp:extent cx="5566388" cy="1303283"/>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rotWithShape="1">
                    <a:blip r:embed="rId39">
                      <a:extLst>
                        <a:ext uri="{28A0092B-C50C-407E-A947-70E740481C1C}">
                          <a14:useLocalDpi xmlns:a14="http://schemas.microsoft.com/office/drawing/2010/main" val="0"/>
                        </a:ext>
                      </a:extLst>
                    </a:blip>
                    <a:srcRect l="16099" t="61617" r="9061" b="7231"/>
                    <a:stretch/>
                  </pic:blipFill>
                  <pic:spPr bwMode="auto">
                    <a:xfrm>
                      <a:off x="0" y="0"/>
                      <a:ext cx="5585129" cy="1307671"/>
                    </a:xfrm>
                    <a:prstGeom prst="rect">
                      <a:avLst/>
                    </a:prstGeom>
                    <a:ln>
                      <a:noFill/>
                    </a:ln>
                    <a:extLst>
                      <a:ext uri="{53640926-AAD7-44D8-BBD7-CCE9431645EC}">
                        <a14:shadowObscured xmlns:a14="http://schemas.microsoft.com/office/drawing/2010/main"/>
                      </a:ext>
                    </a:extLst>
                  </pic:spPr>
                </pic:pic>
              </a:graphicData>
            </a:graphic>
          </wp:inline>
        </w:drawing>
      </w:r>
    </w:p>
    <w:p w14:paraId="66E7F78A" w14:textId="4B2A0BD5" w:rsidR="00B53A60" w:rsidRPr="008906B9" w:rsidRDefault="002B51B7" w:rsidP="00CB30D7">
      <w:pPr>
        <w:pStyle w:val="Caption"/>
        <w:spacing w:line="360" w:lineRule="auto"/>
        <w:rPr>
          <w:lang w:val="en-US"/>
        </w:rPr>
      </w:pPr>
      <w:bookmarkStart w:id="129" w:name="_Ref99019717"/>
      <w:r w:rsidRPr="002B51B7">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w:t>
      </w:r>
      <w:r w:rsidR="005B1E99">
        <w:rPr>
          <w:lang w:val="en-US"/>
        </w:rPr>
        <w:fldChar w:fldCharType="end"/>
      </w:r>
      <w:bookmarkEnd w:id="129"/>
      <w:r w:rsidRPr="008906B9">
        <w:rPr>
          <w:lang w:val="en-US"/>
        </w:rPr>
        <w:t xml:space="preserve">. </w:t>
      </w:r>
      <w:r w:rsidR="008906B9">
        <w:rPr>
          <w:lang w:val="en-US"/>
        </w:rPr>
        <w:t xml:space="preserve">Ion chamber inserted into </w:t>
      </w:r>
      <w:r w:rsidR="00AA4720">
        <w:rPr>
          <w:lang w:val="en-US"/>
        </w:rPr>
        <w:t>a T25 cell flask</w:t>
      </w:r>
      <w:r w:rsidR="00F05FE1">
        <w:rPr>
          <w:lang w:val="en-US"/>
        </w:rPr>
        <w:t>, that has been cut open</w:t>
      </w:r>
      <w:r w:rsidR="00AA4720">
        <w:rPr>
          <w:lang w:val="en-US"/>
        </w:rPr>
        <w:t>.</w:t>
      </w:r>
      <w:r w:rsidR="00F05FE1">
        <w:rPr>
          <w:lang w:val="en-US"/>
        </w:rPr>
        <w:t xml:space="preserve"> </w:t>
      </w:r>
      <w:r w:rsidR="0011241A">
        <w:rPr>
          <w:lang w:val="en-US"/>
        </w:rPr>
        <w:t>The sensitive volume is surrounded by a graphite wall within the protective cap</w:t>
      </w:r>
      <w:r w:rsidR="001A621A">
        <w:rPr>
          <w:lang w:val="en-US"/>
        </w:rPr>
        <w:t xml:space="preserve">, and we observe the height difference between the bottom of the cell flask and the cell flask. </w:t>
      </w:r>
      <w:r w:rsidR="00A26AA9">
        <w:rPr>
          <w:lang w:val="en-US"/>
        </w:rPr>
        <w:t xml:space="preserve">During experiments efforts were made to position the ionization chamber as flat as possible inside the cell flask. </w:t>
      </w:r>
      <w:r w:rsidR="00F273BB">
        <w:rPr>
          <w:lang w:val="en-US"/>
        </w:rPr>
        <w:t xml:space="preserve">Figure is only for illustration purposes. </w:t>
      </w:r>
    </w:p>
    <w:p w14:paraId="1B3145A2" w14:textId="5E719C8C" w:rsidR="00555E7A" w:rsidRDefault="00555E7A" w:rsidP="00CB30D7">
      <w:pPr>
        <w:spacing w:line="360" w:lineRule="auto"/>
        <w:rPr>
          <w:rFonts w:eastAsiaTheme="minorEastAsia"/>
          <w:lang w:val="en-US"/>
        </w:rPr>
      </w:pPr>
      <w:r>
        <w:rPr>
          <w:lang w:val="en-US"/>
        </w:rPr>
        <w:t>Because intensity follows the inverse square law</w:t>
      </w:r>
      <w:r w:rsidR="00BC6956">
        <w:rPr>
          <w:lang w:val="en-US"/>
        </w:rPr>
        <w:t xml:space="preserve"> </w:t>
      </w:r>
      <m:oMath>
        <m:r>
          <w:rPr>
            <w:rFonts w:ascii="Cambria Math" w:hAnsi="Cambria Math"/>
            <w:lang w:val="en-US"/>
          </w:rPr>
          <m:t>I=α/</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oMath>
      <w:r w:rsidR="0072629E">
        <w:rPr>
          <w:rFonts w:eastAsiaTheme="minorEastAsia"/>
          <w:lang w:val="en-US"/>
        </w:rPr>
        <w:t xml:space="preserve"> (see </w:t>
      </w:r>
      <w:r w:rsidR="0072629E">
        <w:rPr>
          <w:rFonts w:eastAsiaTheme="minorEastAsia"/>
          <w:lang w:val="en-US"/>
        </w:rPr>
        <w:fldChar w:fldCharType="begin"/>
      </w:r>
      <w:r w:rsidR="0072629E">
        <w:rPr>
          <w:rFonts w:eastAsiaTheme="minorEastAsia"/>
          <w:lang w:val="en-US"/>
        </w:rPr>
        <w:instrText xml:space="preserve"> REF _Ref98516531 \r \h </w:instrText>
      </w:r>
      <w:r w:rsidR="00CB30D7">
        <w:rPr>
          <w:rFonts w:eastAsiaTheme="minorEastAsia"/>
          <w:lang w:val="en-US"/>
        </w:rPr>
        <w:instrText xml:space="preserve"> \* MERGEFORMAT </w:instrText>
      </w:r>
      <w:r w:rsidR="0072629E">
        <w:rPr>
          <w:rFonts w:eastAsiaTheme="minorEastAsia"/>
          <w:lang w:val="en-US"/>
        </w:rPr>
      </w:r>
      <w:r w:rsidR="0072629E">
        <w:rPr>
          <w:rFonts w:eastAsiaTheme="minorEastAsia"/>
          <w:lang w:val="en-US"/>
        </w:rPr>
        <w:fldChar w:fldCharType="separate"/>
      </w:r>
      <w:r w:rsidR="000E19EF">
        <w:rPr>
          <w:rFonts w:eastAsiaTheme="minorEastAsia"/>
          <w:lang w:val="en-US"/>
        </w:rPr>
        <w:t>1.2.1</w:t>
      </w:r>
      <w:r w:rsidR="0072629E">
        <w:rPr>
          <w:rFonts w:eastAsiaTheme="minorEastAsia"/>
          <w:lang w:val="en-US"/>
        </w:rPr>
        <w:fldChar w:fldCharType="end"/>
      </w:r>
      <w:r w:rsidR="0072629E">
        <w:rPr>
          <w:rFonts w:eastAsiaTheme="minorEastAsia"/>
          <w:lang w:val="en-US"/>
        </w:rPr>
        <w:t>)</w:t>
      </w:r>
      <w:r w:rsidR="00877D35">
        <w:rPr>
          <w:rFonts w:eastAsiaTheme="minorEastAsia"/>
          <w:lang w:val="en-US"/>
        </w:rPr>
        <w:t xml:space="preserve">, </w:t>
      </w:r>
      <w:r w:rsidR="00B01310">
        <w:rPr>
          <w:rFonts w:eastAsiaTheme="minorEastAsia"/>
          <w:lang w:val="en-US"/>
        </w:rPr>
        <w:t xml:space="preserve">the ratio between </w:t>
      </w:r>
      <w:r w:rsidR="00FB4567">
        <w:rPr>
          <w:rFonts w:eastAsiaTheme="minorEastAsia"/>
          <w:lang w:val="en-US"/>
        </w:rPr>
        <w:t>intensity at the sensitive volume</w:t>
      </w:r>
      <w:r w:rsidR="004106D0">
        <w:rPr>
          <w:rFonts w:eastAsiaTheme="minorEastAsia"/>
          <w:lang w:val="en-US"/>
        </w:rPr>
        <w:t xml:space="preserve"> of the ion chamber</w:t>
      </w:r>
      <w:r w:rsidR="00FB456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1</m:t>
            </m:r>
          </m:sub>
        </m:sSub>
      </m:oMath>
      <w:r w:rsidR="00FB4567">
        <w:rPr>
          <w:rFonts w:eastAsiaTheme="minorEastAsia"/>
          <w:lang w:val="en-US"/>
        </w:rPr>
        <w:t xml:space="preserve"> and </w:t>
      </w:r>
      <w:r w:rsidR="00B76D3F">
        <w:rPr>
          <w:rFonts w:eastAsiaTheme="minorEastAsia"/>
          <w:lang w:val="en-US"/>
        </w:rPr>
        <w:t>the intensity at the bottom of the cell flask</w:t>
      </w:r>
      <w:r w:rsidR="0072629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2</m:t>
            </m:r>
          </m:sub>
        </m:sSub>
      </m:oMath>
      <w:r w:rsidR="00B76D3F">
        <w:rPr>
          <w:rFonts w:eastAsiaTheme="minorEastAsia"/>
          <w:lang w:val="en-US"/>
        </w:rPr>
        <w:t xml:space="preserve"> is </w:t>
      </w:r>
    </w:p>
    <w:p w14:paraId="74AE1B1B" w14:textId="1453216C" w:rsidR="00B76D3F" w:rsidRDefault="00FE17CB" w:rsidP="00CB30D7">
      <w:pPr>
        <w:spacing w:line="360" w:lineRule="auto"/>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den>
          </m:f>
          <m:r>
            <w:rPr>
              <w:rFonts w:ascii="Cambria Math" w:hAnsi="Cambria Math"/>
              <w:lang w:val="en-US"/>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2</m:t>
                  </m:r>
                </m:sub>
                <m:sup>
                  <m:r>
                    <w:rPr>
                      <w:rFonts w:ascii="Cambria Math" w:hAnsi="Cambria Math"/>
                      <w:lang w:val="en-US"/>
                    </w:rPr>
                    <m:t>2</m:t>
                  </m:r>
                </m:sup>
              </m:sSubSup>
            </m:num>
            <m:den>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1</m:t>
                  </m:r>
                </m:sub>
                <m:sup>
                  <m:r>
                    <w:rPr>
                      <w:rFonts w:ascii="Cambria Math" w:hAnsi="Cambria Math"/>
                      <w:lang w:val="en-US"/>
                    </w:rPr>
                    <m:t>2</m:t>
                  </m:r>
                </m:sup>
              </m:sSubSup>
            </m:den>
          </m:f>
          <m:r>
            <w:rPr>
              <w:rFonts w:ascii="Cambria Math" w:eastAsiaTheme="minorEastAsia" w:hAnsi="Cambria Math"/>
              <w:lang w:val="en-US"/>
            </w:rPr>
            <m:t xml:space="preserve"> .</m:t>
          </m:r>
        </m:oMath>
      </m:oMathPara>
    </w:p>
    <w:p w14:paraId="7AD420B5" w14:textId="3D4F5BBD" w:rsidR="00264308" w:rsidRPr="005C1E3B" w:rsidRDefault="00D45F77" w:rsidP="00CB30D7">
      <w:pPr>
        <w:spacing w:line="360" w:lineRule="auto"/>
        <w:rPr>
          <w:lang w:val="en-US"/>
        </w:rPr>
      </w:pPr>
      <w:commentRangeStart w:id="130"/>
      <w:r>
        <w:rPr>
          <w:lang w:val="en-US"/>
        </w:rPr>
        <w:t xml:space="preserve">Height measurements were made </w:t>
      </w:r>
      <w:r w:rsidR="00A16FFE">
        <w:rPr>
          <w:lang w:val="en-US"/>
        </w:rPr>
        <w:t xml:space="preserve">sing a </w:t>
      </w:r>
      <w:r w:rsidR="0027512C">
        <w:rPr>
          <w:lang w:val="en-US"/>
        </w:rPr>
        <w:t>caliper</w:t>
      </w:r>
      <w:r w:rsidR="00E60D11">
        <w:rPr>
          <w:lang w:val="en-US"/>
        </w:rPr>
        <w:t xml:space="preserve"> (</w:t>
      </w:r>
      <w:r w:rsidR="005F70B6">
        <w:rPr>
          <w:lang w:val="en-US"/>
        </w:rPr>
        <w:t>FWP, Poland</w:t>
      </w:r>
      <w:r w:rsidR="00E60D11">
        <w:rPr>
          <w:lang w:val="en-US"/>
        </w:rPr>
        <w:t>)</w:t>
      </w:r>
      <w:r w:rsidR="00DE53EB">
        <w:rPr>
          <w:lang w:val="en-US"/>
        </w:rPr>
        <w:t xml:space="preserve">. We were </w:t>
      </w:r>
      <w:r w:rsidR="00B1685F">
        <w:rPr>
          <w:lang w:val="en-US"/>
        </w:rPr>
        <w:t>unable</w:t>
      </w:r>
      <w:r w:rsidR="00DE53EB">
        <w:rPr>
          <w:lang w:val="en-US"/>
        </w:rPr>
        <w:t xml:space="preserve"> to </w:t>
      </w:r>
      <w:r w:rsidR="00355911">
        <w:rPr>
          <w:lang w:val="en-US"/>
        </w:rPr>
        <w:t xml:space="preserve">acquire </w:t>
      </w:r>
      <w:r w:rsidR="00AA1B5B">
        <w:rPr>
          <w:lang w:val="en-US"/>
        </w:rPr>
        <w:t xml:space="preserve">a data sheet but based on the smallest measurement possible of 0.01 cm, </w:t>
      </w:r>
      <w:commentRangeEnd w:id="130"/>
      <w:r w:rsidR="005C1935">
        <w:rPr>
          <w:rStyle w:val="CommentReference"/>
        </w:rPr>
        <w:commentReference w:id="130"/>
      </w:r>
      <w:r w:rsidR="00AA1B5B">
        <w:rPr>
          <w:lang w:val="en-US"/>
        </w:rPr>
        <w:t>we assumed an uncertainty of 0.001 cm.</w:t>
      </w:r>
      <w:r w:rsidR="00A16FFE">
        <w:rPr>
          <w:lang w:val="en-US"/>
        </w:rPr>
        <w:t xml:space="preserve"> </w:t>
      </w:r>
      <w:r w:rsidR="00AA1B5B">
        <w:rPr>
          <w:lang w:val="en-US"/>
        </w:rPr>
        <w:t>T</w:t>
      </w:r>
      <w:r w:rsidR="00A16FFE">
        <w:rPr>
          <w:lang w:val="en-US"/>
        </w:rPr>
        <w:t xml:space="preserve">he thickness of the cell flask holder and </w:t>
      </w:r>
      <w:r w:rsidR="00FB43C9">
        <w:rPr>
          <w:lang w:val="en-US"/>
        </w:rPr>
        <w:t>the cell flask bottom w</w:t>
      </w:r>
      <w:r w:rsidR="004720BE">
        <w:rPr>
          <w:lang w:val="en-US"/>
        </w:rPr>
        <w:t>ere</w:t>
      </w:r>
      <w:r w:rsidR="00FB43C9">
        <w:rPr>
          <w:lang w:val="en-US"/>
        </w:rPr>
        <w:t xml:space="preserve"> found to be </w:t>
      </w:r>
      <m:oMath>
        <m:r>
          <w:rPr>
            <w:rFonts w:ascii="Cambria Math" w:hAnsi="Cambria Math"/>
            <w:lang w:val="en-US"/>
          </w:rPr>
          <m:t>1.500±0.001</m:t>
        </m:r>
      </m:oMath>
      <w:r w:rsidR="00FB43C9">
        <w:rPr>
          <w:rFonts w:eastAsiaTheme="minorEastAsia"/>
          <w:lang w:val="en-US"/>
        </w:rPr>
        <w:t xml:space="preserve"> cm and </w:t>
      </w:r>
      <m:oMath>
        <m:r>
          <w:rPr>
            <w:rFonts w:ascii="Cambria Math" w:eastAsiaTheme="minorEastAsia" w:hAnsi="Cambria Math"/>
            <w:lang w:val="en-US"/>
          </w:rPr>
          <m:t>0.200±0.001</m:t>
        </m:r>
      </m:oMath>
      <w:r w:rsidR="00FB43C9">
        <w:rPr>
          <w:rFonts w:eastAsiaTheme="minorEastAsia"/>
          <w:lang w:val="en-US"/>
        </w:rPr>
        <w:t xml:space="preserve"> cm, respectfully. </w:t>
      </w:r>
      <w:r w:rsidR="0027512C">
        <w:rPr>
          <w:rFonts w:eastAsiaTheme="minorEastAsia"/>
          <w:lang w:val="en-US"/>
        </w:rPr>
        <w:t>The diameter of the protective cap</w:t>
      </w:r>
      <w:r w:rsidR="009E1160">
        <w:rPr>
          <w:rFonts w:eastAsiaTheme="minorEastAsia"/>
          <w:lang w:val="en-US"/>
        </w:rPr>
        <w:t xml:space="preserve"> </w:t>
      </w:r>
      <w:r w:rsidR="0027512C">
        <w:rPr>
          <w:rFonts w:eastAsiaTheme="minorEastAsia"/>
          <w:lang w:val="en-US"/>
        </w:rPr>
        <w:t xml:space="preserve">was </w:t>
      </w:r>
      <m:oMath>
        <m:r>
          <w:rPr>
            <w:rFonts w:ascii="Cambria Math" w:eastAsiaTheme="minorEastAsia" w:hAnsi="Cambria Math"/>
            <w:lang w:val="en-US"/>
          </w:rPr>
          <m:t>1.500±0.001</m:t>
        </m:r>
      </m:oMath>
      <w:r w:rsidR="00C211C8">
        <w:rPr>
          <w:rFonts w:eastAsiaTheme="minorEastAsia"/>
          <w:lang w:val="en-US"/>
        </w:rPr>
        <w:t xml:space="preserve"> cm</w:t>
      </w:r>
      <w:r w:rsidR="009E1160">
        <w:rPr>
          <w:rFonts w:eastAsiaTheme="minorEastAsia"/>
          <w:lang w:val="en-US"/>
        </w:rPr>
        <w:t xml:space="preserve">, with a </w:t>
      </w:r>
      <w:r w:rsidR="00FC0C55" w:rsidRPr="005C1E3B">
        <w:rPr>
          <w:rFonts w:eastAsiaTheme="minorEastAsia"/>
          <w:lang w:val="en-US"/>
        </w:rPr>
        <w:t xml:space="preserve">radius of </w:t>
      </w:r>
      <m:oMath>
        <m:r>
          <w:rPr>
            <w:rFonts w:ascii="Cambria Math" w:eastAsiaTheme="minorEastAsia" w:hAnsi="Cambria Math"/>
            <w:lang w:val="en-US"/>
          </w:rPr>
          <m:t>0.750±0.001</m:t>
        </m:r>
      </m:oMath>
      <w:r w:rsidR="00FC0C55" w:rsidRPr="005C1E3B">
        <w:rPr>
          <w:rFonts w:eastAsiaTheme="minorEastAsia"/>
          <w:lang w:val="en-US"/>
        </w:rPr>
        <w:t xml:space="preserve"> cm.</w:t>
      </w:r>
      <w:r w:rsidR="00C875F7">
        <w:rPr>
          <w:rFonts w:eastAsiaTheme="minorEastAsia"/>
          <w:lang w:val="en-US"/>
        </w:rPr>
        <w:t xml:space="preserve"> Uncertainty in</w:t>
      </w:r>
      <w:r w:rsidR="00F269BD" w:rsidRPr="005C1E3B">
        <w:rPr>
          <w:rFonts w:eastAsiaTheme="minorEastAsia"/>
          <w:lang w:val="en-US"/>
        </w:rPr>
        <w:t xml:space="preserve"> </w:t>
      </w:r>
      <w:r w:rsidR="00FC0C55" w:rsidRPr="005C1E3B">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2</m:t>
            </m:r>
          </m:sub>
        </m:sSub>
        <m:r>
          <w:rPr>
            <w:rFonts w:ascii="Cambria Math" w:eastAsiaTheme="minorEastAsia" w:hAnsi="Cambria Math"/>
            <w:lang w:val="en-US"/>
          </w:rPr>
          <m:t xml:space="preserve"> </m:t>
        </m:r>
      </m:oMath>
      <w:r w:rsidR="00795449">
        <w:rPr>
          <w:rFonts w:eastAsiaTheme="minorEastAsia"/>
          <w:lang w:val="en-US"/>
        </w:rPr>
        <w:t xml:space="preserve">was found </w:t>
      </w:r>
      <w:r w:rsidR="00C875F7">
        <w:rPr>
          <w:rFonts w:eastAsiaTheme="minorEastAsia"/>
          <w:lang w:val="en-US"/>
        </w:rPr>
        <w:t>with error</w:t>
      </w:r>
      <w:r w:rsidR="00795449">
        <w:rPr>
          <w:rFonts w:eastAsiaTheme="minorEastAsia"/>
          <w:lang w:val="en-US"/>
        </w:rPr>
        <w:t xml:space="preserve"> propagation using equation </w:t>
      </w:r>
      <w:r w:rsidR="00795449">
        <w:rPr>
          <w:rFonts w:eastAsiaTheme="minorEastAsia"/>
          <w:lang w:val="en-US"/>
        </w:rPr>
        <w:fldChar w:fldCharType="begin"/>
      </w:r>
      <w:r w:rsidR="00795449">
        <w:rPr>
          <w:rFonts w:eastAsiaTheme="minorEastAsia"/>
          <w:lang w:val="en-US"/>
        </w:rPr>
        <w:instrText xml:space="preserve"> REF _Ref100759194 \h </w:instrText>
      </w:r>
      <w:r w:rsidR="00795449">
        <w:rPr>
          <w:rFonts w:eastAsiaTheme="minorEastAsia"/>
          <w:lang w:val="en-US"/>
        </w:rPr>
      </w:r>
      <w:r w:rsidR="00795449">
        <w:rPr>
          <w:rFonts w:eastAsiaTheme="minorEastAsia"/>
          <w:lang w:val="en-US"/>
        </w:rPr>
        <w:fldChar w:fldCharType="separate"/>
      </w:r>
      <w:r w:rsidR="00795449" w:rsidRPr="00795449">
        <w:rPr>
          <w:noProof/>
          <w:lang w:val="en-US"/>
        </w:rPr>
        <w:t>2</w:t>
      </w:r>
      <w:r w:rsidR="00795449" w:rsidRPr="00795449">
        <w:rPr>
          <w:lang w:val="en-US"/>
        </w:rPr>
        <w:noBreakHyphen/>
      </w:r>
      <w:r w:rsidR="00795449" w:rsidRPr="00795449">
        <w:rPr>
          <w:noProof/>
          <w:lang w:val="en-US"/>
        </w:rPr>
        <w:t>2</w:t>
      </w:r>
      <w:r w:rsidR="00795449">
        <w:rPr>
          <w:rFonts w:eastAsiaTheme="minorEastAsia"/>
          <w:lang w:val="en-US"/>
        </w:rPr>
        <w:fldChar w:fldCharType="end"/>
      </w:r>
      <w:r w:rsidR="00130429">
        <w:rPr>
          <w:rFonts w:eastAsiaTheme="minorEastAsia"/>
          <w:lang w:val="en-US"/>
        </w:rPr>
        <w:t xml:space="preserve"> assuming negligible uncertainty in SDD</w:t>
      </w:r>
    </w:p>
    <w:p w14:paraId="4E078774" w14:textId="2AD12D7A" w:rsidR="00D50559" w:rsidRPr="00FE0792" w:rsidRDefault="00FE17CB" w:rsidP="00CB30D7">
      <w:pPr>
        <w:spacing w:line="360" w:lineRule="auto"/>
        <w:rPr>
          <w:rFonts w:eastAsiaTheme="minorEastAsia"/>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60-1.5-0.2</m:t>
                      </m:r>
                    </m:e>
                  </m:d>
                </m:e>
                <m:sup>
                  <m:r>
                    <w:rPr>
                      <w:rFonts w:ascii="Cambria Math" w:hAnsi="Cambria Math"/>
                      <w:lang w:val="en-US"/>
                    </w:rPr>
                    <m:t>2</m:t>
                  </m:r>
                </m:sup>
              </m:sSup>
            </m:num>
            <m:den>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60-1.5-0.2-0.75</m:t>
                      </m:r>
                    </m:e>
                  </m:d>
                </m:e>
                <m:sup>
                  <m:r>
                    <w:rPr>
                      <w:rFonts w:ascii="Cambria Math" w:hAnsi="Cambria Math"/>
                      <w:lang w:val="en-US"/>
                    </w:rPr>
                    <m:t>2</m:t>
                  </m:r>
                </m:sup>
              </m:sSup>
            </m:den>
          </m:f>
          <m:r>
            <w:rPr>
              <w:rFonts w:ascii="Cambria Math" w:hAnsi="Cambria Math"/>
              <w:lang w:val="en-US"/>
            </w:rPr>
            <m:t>=1.02600±0.00002</m:t>
          </m:r>
          <m:r>
            <w:rPr>
              <w:rFonts w:ascii="Cambria Math" w:eastAsiaTheme="minorEastAsia" w:hAnsi="Cambria Math"/>
              <w:lang w:val="en-US"/>
            </w:rPr>
            <m:t xml:space="preserve"> .</m:t>
          </m:r>
        </m:oMath>
      </m:oMathPara>
    </w:p>
    <w:p w14:paraId="737DD4E5" w14:textId="340B748C" w:rsidR="00422D4A" w:rsidRPr="00B8035B" w:rsidRDefault="00FE0792" w:rsidP="00CB30D7">
      <w:pPr>
        <w:spacing w:line="360" w:lineRule="auto"/>
        <w:rPr>
          <w:rFonts w:eastAsiaTheme="minorEastAsia"/>
          <w:lang w:val="en-US"/>
        </w:rPr>
      </w:pPr>
      <w:r>
        <w:rPr>
          <w:rFonts w:eastAsiaTheme="minorEastAsia"/>
          <w:lang w:val="en-US"/>
        </w:rPr>
        <w:lastRenderedPageBreak/>
        <w:t xml:space="preserve">Because of the low </w:t>
      </w:r>
      <w:r w:rsidR="005939BC">
        <w:rPr>
          <w:rFonts w:eastAsiaTheme="minorEastAsia"/>
          <w:lang w:val="en-US"/>
        </w:rPr>
        <w:t>uncertainty we decided to neglect it, to not further complicate the uncertainty analysis</w:t>
      </w:r>
      <w:r w:rsidR="00B8035B">
        <w:rPr>
          <w:rFonts w:eastAsiaTheme="minorEastAsia"/>
          <w:lang w:val="en-US"/>
        </w:rPr>
        <w:t xml:space="preserve">. </w:t>
      </w:r>
      <w:r w:rsidR="00CF4161">
        <w:rPr>
          <w:rFonts w:eastAsiaTheme="minorEastAsia"/>
          <w:lang w:val="en-US"/>
        </w:rPr>
        <w:t>The intensity in the sensitive volume</w:t>
      </w:r>
      <w:r w:rsidR="00BB2561">
        <w:rPr>
          <w:rFonts w:eastAsiaTheme="minorEastAsia"/>
          <w:lang w:val="en-US"/>
        </w:rPr>
        <w:t xml:space="preserve"> of the ion chamber</w:t>
      </w:r>
      <w:r w:rsidR="00CF4161">
        <w:rPr>
          <w:rFonts w:eastAsiaTheme="minorEastAsia"/>
          <w:lang w:val="en-US"/>
        </w:rPr>
        <w:t xml:space="preserve"> </w:t>
      </w:r>
      <w:r w:rsidR="000F2E2F">
        <w:rPr>
          <w:rFonts w:eastAsiaTheme="minorEastAsia"/>
          <w:lang w:val="en-US"/>
        </w:rPr>
        <w:t xml:space="preserve">is </w:t>
      </w:r>
      <m:oMath>
        <m:r>
          <w:rPr>
            <w:rFonts w:ascii="Cambria Math" w:eastAsiaTheme="minorEastAsia" w:hAnsi="Cambria Math"/>
            <w:lang w:val="en-US"/>
          </w:rPr>
          <m:t>2.6%</m:t>
        </m:r>
      </m:oMath>
      <w:r w:rsidR="000F2E2F">
        <w:rPr>
          <w:rFonts w:eastAsiaTheme="minorEastAsia"/>
          <w:lang w:val="en-US"/>
        </w:rPr>
        <w:t xml:space="preserve"> higher</w:t>
      </w:r>
      <w:r w:rsidR="00BB2561">
        <w:rPr>
          <w:rFonts w:eastAsiaTheme="minorEastAsia"/>
          <w:lang w:val="en-US"/>
        </w:rPr>
        <w:t xml:space="preserve"> compared to the bottom of the cell flask</w:t>
      </w:r>
      <w:r w:rsidR="00356D9B">
        <w:rPr>
          <w:rFonts w:eastAsiaTheme="minorEastAsia"/>
          <w:lang w:val="en-US"/>
        </w:rPr>
        <w:t>, a</w:t>
      </w:r>
      <w:r w:rsidR="007C51DC">
        <w:rPr>
          <w:rFonts w:eastAsiaTheme="minorEastAsia"/>
          <w:lang w:val="en-US"/>
        </w:rPr>
        <w:t>nd we need to increase the dose accordingly</w:t>
      </w:r>
      <w:r w:rsidR="0028502D">
        <w:rPr>
          <w:rFonts w:eastAsiaTheme="minorEastAsia"/>
          <w:lang w:val="en-US"/>
        </w:rPr>
        <w:t xml:space="preserve"> when irradiating the EBT3 films</w:t>
      </w:r>
      <w:r w:rsidR="007C51DC">
        <w:rPr>
          <w:rFonts w:eastAsiaTheme="minorEastAsia"/>
          <w:lang w:val="en-US"/>
        </w:rPr>
        <w:t xml:space="preserve">. </w:t>
      </w:r>
    </w:p>
    <w:p w14:paraId="41D567AD" w14:textId="77777777" w:rsidR="00422D4A" w:rsidRDefault="00422D4A" w:rsidP="00CB30D7">
      <w:pPr>
        <w:spacing w:line="360" w:lineRule="auto"/>
        <w:rPr>
          <w:lang w:val="en-US"/>
        </w:rPr>
      </w:pPr>
    </w:p>
    <w:p w14:paraId="72EE967F" w14:textId="0727B451" w:rsidR="007217B4" w:rsidRDefault="00471939" w:rsidP="00CB30D7">
      <w:pPr>
        <w:spacing w:line="360" w:lineRule="auto"/>
        <w:rPr>
          <w:lang w:val="en-US"/>
        </w:rPr>
      </w:pPr>
      <w:r>
        <w:rPr>
          <w:noProof/>
        </w:rPr>
        <mc:AlternateContent>
          <mc:Choice Requires="wps">
            <w:drawing>
              <wp:anchor distT="0" distB="0" distL="114300" distR="114300" simplePos="0" relativeHeight="251739136" behindDoc="1" locked="0" layoutInCell="1" allowOverlap="1" wp14:anchorId="193D4D56" wp14:editId="34F34B10">
                <wp:simplePos x="0" y="0"/>
                <wp:positionH relativeFrom="column">
                  <wp:posOffset>0</wp:posOffset>
                </wp:positionH>
                <wp:positionV relativeFrom="paragraph">
                  <wp:posOffset>2964815</wp:posOffset>
                </wp:positionV>
                <wp:extent cx="1997710"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1997710" cy="635"/>
                        </a:xfrm>
                        <a:prstGeom prst="rect">
                          <a:avLst/>
                        </a:prstGeom>
                        <a:solidFill>
                          <a:prstClr val="white"/>
                        </a:solidFill>
                        <a:ln>
                          <a:noFill/>
                        </a:ln>
                      </wps:spPr>
                      <wps:txbx>
                        <w:txbxContent>
                          <w:p w14:paraId="26CFA633" w14:textId="240C07DB" w:rsidR="00471939" w:rsidRPr="00471939" w:rsidRDefault="00471939" w:rsidP="00471939">
                            <w:pPr>
                              <w:pStyle w:val="Caption"/>
                              <w:rPr>
                                <w:noProof/>
                                <w:sz w:val="24"/>
                                <w:lang w:val="en-US"/>
                              </w:rPr>
                            </w:pPr>
                            <w:bookmarkStart w:id="131" w:name="_Ref98932181"/>
                            <w:r w:rsidRPr="00E54631">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2</w:t>
                            </w:r>
                            <w:r w:rsidR="005B1E99">
                              <w:rPr>
                                <w:lang w:val="en-US"/>
                              </w:rPr>
                              <w:fldChar w:fldCharType="end"/>
                            </w:r>
                            <w:bookmarkEnd w:id="131"/>
                            <w:r w:rsidRPr="00E54631">
                              <w:rPr>
                                <w:lang w:val="en-US"/>
                              </w:rPr>
                              <w:t xml:space="preserve">. </w:t>
                            </w:r>
                            <w:r w:rsidR="00967C8A" w:rsidRPr="00E54631">
                              <w:rPr>
                                <w:lang w:val="en-US"/>
                              </w:rPr>
                              <w:t xml:space="preserve">An overlook of the experimental setup </w:t>
                            </w:r>
                            <w:r w:rsidR="00E54631" w:rsidRPr="00E54631">
                              <w:rPr>
                                <w:lang w:val="en-US"/>
                              </w:rPr>
                              <w:t>for X-ray dosimetry.</w:t>
                            </w:r>
                            <w:r w:rsidR="00E54631">
                              <w:rPr>
                                <w:lang w:val="en-US"/>
                              </w:rPr>
                              <w:t xml:space="preserve"> The cell flask holder </w:t>
                            </w:r>
                            <w:r w:rsidR="000A59B2">
                              <w:rPr>
                                <w:lang w:val="en-US"/>
                              </w:rPr>
                              <w:t>is placed inside an</w:t>
                            </w:r>
                            <w:r w:rsidR="005F7E7A">
                              <w:rPr>
                                <w:lang w:val="en-US"/>
                              </w:rPr>
                              <w:t xml:space="preserve"> in-house</w:t>
                            </w:r>
                            <w:r w:rsidR="000A59B2">
                              <w:rPr>
                                <w:lang w:val="en-US"/>
                              </w:rPr>
                              <w:t xml:space="preserve"> </w:t>
                            </w:r>
                            <w:r w:rsidR="005F7E7A">
                              <w:rPr>
                                <w:lang w:val="en-US"/>
                              </w:rPr>
                              <w:t xml:space="preserve">made </w:t>
                            </w:r>
                            <w:r w:rsidR="000A59B2">
                              <w:rPr>
                                <w:lang w:val="en-US"/>
                              </w:rPr>
                              <w:t>irradiation c</w:t>
                            </w:r>
                            <w:r w:rsidR="007B0216">
                              <w:rPr>
                                <w:lang w:val="en-US"/>
                              </w:rPr>
                              <w:t>abinet</w:t>
                            </w:r>
                            <w:r w:rsidR="000A59B2">
                              <w:rPr>
                                <w:lang w:val="en-US"/>
                              </w:rPr>
                              <w:t>.</w:t>
                            </w:r>
                            <w:r w:rsidRPr="00471939">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D4D56" id="Text Box 47" o:spid="_x0000_s1041" type="#_x0000_t202" style="position:absolute;margin-left:0;margin-top:233.45pt;width:157.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" stroked="f">
                <v:textbox style="mso-fit-shape-to-text:t" inset="0,0,0,0">
                  <w:txbxContent>
                    <w:p w14:paraId="26CFA633" w14:textId="240C07DB" w:rsidR="00471939" w:rsidRPr="00471939" w:rsidRDefault="00471939" w:rsidP="00471939">
                      <w:pPr>
                        <w:pStyle w:val="Caption"/>
                        <w:rPr>
                          <w:noProof/>
                          <w:sz w:val="24"/>
                          <w:lang w:val="en-US"/>
                        </w:rPr>
                      </w:pPr>
                      <w:bookmarkStart w:id="132" w:name="_Ref98932181"/>
                      <w:r w:rsidRPr="00E54631">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2</w:t>
                      </w:r>
                      <w:r w:rsidR="005B1E99">
                        <w:rPr>
                          <w:lang w:val="en-US"/>
                        </w:rPr>
                        <w:fldChar w:fldCharType="end"/>
                      </w:r>
                      <w:bookmarkEnd w:id="132"/>
                      <w:r w:rsidRPr="00E54631">
                        <w:rPr>
                          <w:lang w:val="en-US"/>
                        </w:rPr>
                        <w:t xml:space="preserve">. </w:t>
                      </w:r>
                      <w:r w:rsidR="00967C8A" w:rsidRPr="00E54631">
                        <w:rPr>
                          <w:lang w:val="en-US"/>
                        </w:rPr>
                        <w:t xml:space="preserve">An overlook of the experimental setup </w:t>
                      </w:r>
                      <w:r w:rsidR="00E54631" w:rsidRPr="00E54631">
                        <w:rPr>
                          <w:lang w:val="en-US"/>
                        </w:rPr>
                        <w:t>for X-ray dosimetry.</w:t>
                      </w:r>
                      <w:r w:rsidR="00E54631">
                        <w:rPr>
                          <w:lang w:val="en-US"/>
                        </w:rPr>
                        <w:t xml:space="preserve"> The cell flask holder </w:t>
                      </w:r>
                      <w:r w:rsidR="000A59B2">
                        <w:rPr>
                          <w:lang w:val="en-US"/>
                        </w:rPr>
                        <w:t>is placed inside an</w:t>
                      </w:r>
                      <w:r w:rsidR="005F7E7A">
                        <w:rPr>
                          <w:lang w:val="en-US"/>
                        </w:rPr>
                        <w:t xml:space="preserve"> in-house</w:t>
                      </w:r>
                      <w:r w:rsidR="000A59B2">
                        <w:rPr>
                          <w:lang w:val="en-US"/>
                        </w:rPr>
                        <w:t xml:space="preserve"> </w:t>
                      </w:r>
                      <w:r w:rsidR="005F7E7A">
                        <w:rPr>
                          <w:lang w:val="en-US"/>
                        </w:rPr>
                        <w:t xml:space="preserve">made </w:t>
                      </w:r>
                      <w:r w:rsidR="000A59B2">
                        <w:rPr>
                          <w:lang w:val="en-US"/>
                        </w:rPr>
                        <w:t>irradiation c</w:t>
                      </w:r>
                      <w:r w:rsidR="007B0216">
                        <w:rPr>
                          <w:lang w:val="en-US"/>
                        </w:rPr>
                        <w:t>abinet</w:t>
                      </w:r>
                      <w:r w:rsidR="000A59B2">
                        <w:rPr>
                          <w:lang w:val="en-US"/>
                        </w:rPr>
                        <w:t>.</w:t>
                      </w:r>
                      <w:r w:rsidRPr="00471939">
                        <w:rPr>
                          <w:lang w:val="en-US"/>
                        </w:rPr>
                        <w:t xml:space="preserve"> </w:t>
                      </w:r>
                    </w:p>
                  </w:txbxContent>
                </v:textbox>
                <w10:wrap type="tight"/>
              </v:shape>
            </w:pict>
          </mc:Fallback>
        </mc:AlternateContent>
      </w:r>
      <w:r w:rsidR="00422D4A">
        <w:rPr>
          <w:noProof/>
          <w:lang w:val="en-US"/>
        </w:rPr>
        <w:drawing>
          <wp:anchor distT="0" distB="0" distL="114300" distR="114300" simplePos="0" relativeHeight="251736064" behindDoc="1" locked="0" layoutInCell="1" allowOverlap="1" wp14:anchorId="6A1B9802" wp14:editId="288E6F13">
            <wp:simplePos x="0" y="0"/>
            <wp:positionH relativeFrom="margin">
              <wp:align>left</wp:align>
            </wp:positionH>
            <wp:positionV relativeFrom="paragraph">
              <wp:posOffset>8255</wp:posOffset>
            </wp:positionV>
            <wp:extent cx="1997710" cy="2899410"/>
            <wp:effectExtent l="0" t="0" r="2540" b="0"/>
            <wp:wrapTight wrapText="bothSides">
              <wp:wrapPolygon edited="0">
                <wp:start x="0" y="0"/>
                <wp:lineTo x="0" y="21430"/>
                <wp:lineTo x="21421" y="21430"/>
                <wp:lineTo x="21421" y="0"/>
                <wp:lineTo x="0" y="0"/>
              </wp:wrapPolygon>
            </wp:wrapTight>
            <wp:docPr id="32" name="Picture 32" descr="A picture containing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esk&#10;&#10;Description automatically generated"/>
                    <pic:cNvPicPr/>
                  </pic:nvPicPr>
                  <pic:blipFill rotWithShape="1">
                    <a:blip r:embed="rId40" cstate="print">
                      <a:extLst>
                        <a:ext uri="{28A0092B-C50C-407E-A947-70E740481C1C}">
                          <a14:useLocalDpi xmlns:a14="http://schemas.microsoft.com/office/drawing/2010/main" val="0"/>
                        </a:ext>
                      </a:extLst>
                    </a:blip>
                    <a:srcRect l="24418" t="11375" r="30769" b="1895"/>
                    <a:stretch/>
                  </pic:blipFill>
                  <pic:spPr bwMode="auto">
                    <a:xfrm>
                      <a:off x="0" y="0"/>
                      <a:ext cx="1999582" cy="29024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24707" w14:textId="17C37E16" w:rsidR="007217B4" w:rsidRDefault="007217B4" w:rsidP="00CB30D7">
      <w:pPr>
        <w:spacing w:line="360" w:lineRule="auto"/>
        <w:rPr>
          <w:lang w:val="en-US"/>
        </w:rPr>
      </w:pPr>
    </w:p>
    <w:p w14:paraId="14CCE0D8" w14:textId="68D4671D" w:rsidR="007217B4" w:rsidRDefault="00946D47" w:rsidP="00CB30D7">
      <w:pPr>
        <w:spacing w:line="360" w:lineRule="auto"/>
        <w:rPr>
          <w:lang w:val="en-US"/>
        </w:rPr>
      </w:pPr>
      <w:r>
        <w:rPr>
          <w:noProof/>
        </w:rPr>
        <mc:AlternateContent>
          <mc:Choice Requires="wps">
            <w:drawing>
              <wp:anchor distT="0" distB="0" distL="114300" distR="114300" simplePos="0" relativeHeight="251741184" behindDoc="1" locked="0" layoutInCell="1" allowOverlap="1" wp14:anchorId="3784A937" wp14:editId="4232363F">
                <wp:simplePos x="0" y="0"/>
                <wp:positionH relativeFrom="column">
                  <wp:posOffset>2562860</wp:posOffset>
                </wp:positionH>
                <wp:positionV relativeFrom="paragraph">
                  <wp:posOffset>1922145</wp:posOffset>
                </wp:positionV>
                <wp:extent cx="3507105"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3507105" cy="635"/>
                        </a:xfrm>
                        <a:prstGeom prst="rect">
                          <a:avLst/>
                        </a:prstGeom>
                        <a:solidFill>
                          <a:prstClr val="white"/>
                        </a:solidFill>
                        <a:ln>
                          <a:noFill/>
                        </a:ln>
                      </wps:spPr>
                      <wps:txbx>
                        <w:txbxContent>
                          <w:p w14:paraId="3E33EB3D" w14:textId="139D7C21" w:rsidR="00946D47" w:rsidRPr="00946D47" w:rsidRDefault="00946D47" w:rsidP="00946D47">
                            <w:pPr>
                              <w:pStyle w:val="Caption"/>
                              <w:rPr>
                                <w:noProof/>
                                <w:sz w:val="24"/>
                                <w:lang w:val="en-US"/>
                              </w:rPr>
                            </w:pPr>
                            <w:bookmarkStart w:id="133" w:name="_Ref98932199"/>
                            <w:r w:rsidRPr="00946D47">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3</w:t>
                            </w:r>
                            <w:r w:rsidR="005B1E99">
                              <w:rPr>
                                <w:lang w:val="en-US"/>
                              </w:rPr>
                              <w:fldChar w:fldCharType="end"/>
                            </w:r>
                            <w:bookmarkEnd w:id="133"/>
                            <w:r w:rsidRPr="00946D47">
                              <w:rPr>
                                <w:lang w:val="en-US"/>
                              </w:rPr>
                              <w:t>. A closer look at t</w:t>
                            </w:r>
                            <w:r>
                              <w:rPr>
                                <w:lang w:val="en-US"/>
                              </w:rPr>
                              <w:t xml:space="preserve">he experimental setup of X-ray dosimetry. The ionization chamber </w:t>
                            </w:r>
                            <w:r w:rsidR="003754BC">
                              <w:rPr>
                                <w:lang w:val="en-US"/>
                              </w:rPr>
                              <w:t>is inserted into the cell flask</w:t>
                            </w:r>
                            <w:r w:rsidR="00127DB3">
                              <w:rPr>
                                <w:lang w:val="en-US"/>
                              </w:rPr>
                              <w:t>, which is placed into the cell flask holder</w:t>
                            </w:r>
                            <w:r w:rsidR="00B4685E">
                              <w:rPr>
                                <w:lang w:val="en-US"/>
                              </w:rPr>
                              <w:t>. Ionization</w:t>
                            </w:r>
                            <w:r w:rsidR="00127DB3">
                              <w:rPr>
                                <w:lang w:val="en-US"/>
                              </w:rPr>
                              <w:t>s</w:t>
                            </w:r>
                            <w:r w:rsidR="00B4685E">
                              <w:rPr>
                                <w:lang w:val="en-US"/>
                              </w:rPr>
                              <w:t xml:space="preserve"> is measured in all</w:t>
                            </w:r>
                            <w:r w:rsidR="00535155">
                              <w:rPr>
                                <w:lang w:val="en-US"/>
                              </w:rPr>
                              <w:t xml:space="preserve"> four</w:t>
                            </w:r>
                            <w:r w:rsidR="00B4685E">
                              <w:rPr>
                                <w:lang w:val="en-US"/>
                              </w:rPr>
                              <w:t xml:space="preserve"> positions.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4A937" id="Text Box 48" o:spid="_x0000_s1042" type="#_x0000_t202" style="position:absolute;margin-left:201.8pt;margin-top:151.35pt;width:276.1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" stroked="f">
                <v:textbox style="mso-fit-shape-to-text:t" inset="0,0,0,0">
                  <w:txbxContent>
                    <w:p w14:paraId="3E33EB3D" w14:textId="139D7C21" w:rsidR="00946D47" w:rsidRPr="00946D47" w:rsidRDefault="00946D47" w:rsidP="00946D47">
                      <w:pPr>
                        <w:pStyle w:val="Caption"/>
                        <w:rPr>
                          <w:noProof/>
                          <w:sz w:val="24"/>
                          <w:lang w:val="en-US"/>
                        </w:rPr>
                      </w:pPr>
                      <w:bookmarkStart w:id="134" w:name="_Ref98932199"/>
                      <w:r w:rsidRPr="00946D47">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3</w:t>
                      </w:r>
                      <w:r w:rsidR="005B1E99">
                        <w:rPr>
                          <w:lang w:val="en-US"/>
                        </w:rPr>
                        <w:fldChar w:fldCharType="end"/>
                      </w:r>
                      <w:bookmarkEnd w:id="134"/>
                      <w:r w:rsidRPr="00946D47">
                        <w:rPr>
                          <w:lang w:val="en-US"/>
                        </w:rPr>
                        <w:t>. A closer look at t</w:t>
                      </w:r>
                      <w:r>
                        <w:rPr>
                          <w:lang w:val="en-US"/>
                        </w:rPr>
                        <w:t xml:space="preserve">he experimental setup of X-ray dosimetry. The ionization chamber </w:t>
                      </w:r>
                      <w:r w:rsidR="003754BC">
                        <w:rPr>
                          <w:lang w:val="en-US"/>
                        </w:rPr>
                        <w:t>is inserted into the cell flask</w:t>
                      </w:r>
                      <w:r w:rsidR="00127DB3">
                        <w:rPr>
                          <w:lang w:val="en-US"/>
                        </w:rPr>
                        <w:t>, which is placed into the cell flask holder</w:t>
                      </w:r>
                      <w:r w:rsidR="00B4685E">
                        <w:rPr>
                          <w:lang w:val="en-US"/>
                        </w:rPr>
                        <w:t>. Ionization</w:t>
                      </w:r>
                      <w:r w:rsidR="00127DB3">
                        <w:rPr>
                          <w:lang w:val="en-US"/>
                        </w:rPr>
                        <w:t>s</w:t>
                      </w:r>
                      <w:r w:rsidR="00B4685E">
                        <w:rPr>
                          <w:lang w:val="en-US"/>
                        </w:rPr>
                        <w:t xml:space="preserve"> is measured in all</w:t>
                      </w:r>
                      <w:r w:rsidR="00535155">
                        <w:rPr>
                          <w:lang w:val="en-US"/>
                        </w:rPr>
                        <w:t xml:space="preserve"> four</w:t>
                      </w:r>
                      <w:r w:rsidR="00B4685E">
                        <w:rPr>
                          <w:lang w:val="en-US"/>
                        </w:rPr>
                        <w:t xml:space="preserve"> positions.</w:t>
                      </w:r>
                    </w:p>
                  </w:txbxContent>
                </v:textbox>
                <w10:wrap type="tight"/>
              </v:shape>
            </w:pict>
          </mc:Fallback>
        </mc:AlternateContent>
      </w:r>
      <w:r w:rsidR="00422D4A">
        <w:rPr>
          <w:noProof/>
          <w:lang w:val="en-US"/>
        </w:rPr>
        <w:drawing>
          <wp:anchor distT="0" distB="0" distL="114300" distR="114300" simplePos="0" relativeHeight="251737088" behindDoc="1" locked="0" layoutInCell="1" allowOverlap="1" wp14:anchorId="6D370F90" wp14:editId="049A0C74">
            <wp:simplePos x="0" y="0"/>
            <wp:positionH relativeFrom="column">
              <wp:posOffset>2562860</wp:posOffset>
            </wp:positionH>
            <wp:positionV relativeFrom="paragraph">
              <wp:posOffset>27305</wp:posOffset>
            </wp:positionV>
            <wp:extent cx="3507105" cy="1837690"/>
            <wp:effectExtent l="0" t="0" r="0" b="0"/>
            <wp:wrapTight wrapText="bothSides">
              <wp:wrapPolygon edited="0">
                <wp:start x="0" y="0"/>
                <wp:lineTo x="0" y="21272"/>
                <wp:lineTo x="21471" y="21272"/>
                <wp:lineTo x="21471" y="0"/>
                <wp:lineTo x="0" y="0"/>
              </wp:wrapPolygon>
            </wp:wrapTight>
            <wp:docPr id="31" name="Picture 31" descr="A machine on the coun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machine on the counter&#10;&#10;Description automatically generated with low confidence"/>
                    <pic:cNvPicPr/>
                  </pic:nvPicPr>
                  <pic:blipFill rotWithShape="1">
                    <a:blip r:embed="rId41" cstate="print">
                      <a:extLst>
                        <a:ext uri="{28A0092B-C50C-407E-A947-70E740481C1C}">
                          <a14:useLocalDpi xmlns:a14="http://schemas.microsoft.com/office/drawing/2010/main" val="0"/>
                        </a:ext>
                      </a:extLst>
                    </a:blip>
                    <a:srcRect l="26257" t="31893" r="14715" b="26860"/>
                    <a:stretch/>
                  </pic:blipFill>
                  <pic:spPr bwMode="auto">
                    <a:xfrm>
                      <a:off x="0" y="0"/>
                      <a:ext cx="3507105" cy="1837690"/>
                    </a:xfrm>
                    <a:prstGeom prst="rect">
                      <a:avLst/>
                    </a:prstGeom>
                    <a:ln>
                      <a:noFill/>
                    </a:ln>
                    <a:extLst>
                      <a:ext uri="{53640926-AAD7-44D8-BBD7-CCE9431645EC}">
                        <a14:shadowObscured xmlns:a14="http://schemas.microsoft.com/office/drawing/2010/main"/>
                      </a:ext>
                    </a:extLst>
                  </pic:spPr>
                </pic:pic>
              </a:graphicData>
            </a:graphic>
          </wp:anchor>
        </w:drawing>
      </w:r>
    </w:p>
    <w:p w14:paraId="0666F031" w14:textId="27E81BB2" w:rsidR="00F70C9F" w:rsidRPr="003E625C" w:rsidRDefault="00F70C9F" w:rsidP="00CB30D7">
      <w:pPr>
        <w:keepNext/>
        <w:spacing w:line="360" w:lineRule="auto"/>
        <w:rPr>
          <w:lang w:val="en-US"/>
        </w:rPr>
      </w:pPr>
    </w:p>
    <w:p w14:paraId="4F68280D" w14:textId="2CA63872" w:rsidR="00422D4A" w:rsidRDefault="00422D4A" w:rsidP="00CB30D7">
      <w:pPr>
        <w:pStyle w:val="Caption"/>
        <w:spacing w:line="360" w:lineRule="auto"/>
        <w:rPr>
          <w:lang w:val="en-US"/>
        </w:rPr>
      </w:pPr>
    </w:p>
    <w:p w14:paraId="371FD53D" w14:textId="77777777" w:rsidR="00422D4A" w:rsidRDefault="00422D4A" w:rsidP="00CB30D7">
      <w:pPr>
        <w:pStyle w:val="Caption"/>
        <w:spacing w:line="360" w:lineRule="auto"/>
        <w:rPr>
          <w:lang w:val="en-US"/>
        </w:rPr>
      </w:pPr>
    </w:p>
    <w:p w14:paraId="652920C5" w14:textId="7E6F2643" w:rsidR="00422D4A" w:rsidRDefault="00422D4A" w:rsidP="00CB30D7">
      <w:pPr>
        <w:pStyle w:val="Caption"/>
        <w:spacing w:line="360" w:lineRule="auto"/>
        <w:rPr>
          <w:lang w:val="en-US"/>
        </w:rPr>
      </w:pPr>
    </w:p>
    <w:p w14:paraId="71144174" w14:textId="66316107" w:rsidR="00422D4A" w:rsidRDefault="00422D4A" w:rsidP="00CB30D7">
      <w:pPr>
        <w:pStyle w:val="Caption"/>
        <w:spacing w:line="360" w:lineRule="auto"/>
        <w:rPr>
          <w:lang w:val="en-US"/>
        </w:rPr>
      </w:pPr>
    </w:p>
    <w:p w14:paraId="211FE58D" w14:textId="3285514C" w:rsidR="008132C7" w:rsidRPr="00135BD7" w:rsidRDefault="008132C7" w:rsidP="00CB30D7">
      <w:pPr>
        <w:keepNext/>
        <w:spacing w:line="360" w:lineRule="auto"/>
        <w:rPr>
          <w:lang w:val="en-US"/>
        </w:rPr>
      </w:pPr>
    </w:p>
    <w:p w14:paraId="1DF82D3D" w14:textId="70AF392D" w:rsidR="002F3ADD" w:rsidRPr="00F70C9F" w:rsidRDefault="002F3ADD" w:rsidP="00CB30D7">
      <w:pPr>
        <w:keepNext/>
        <w:spacing w:line="360" w:lineRule="auto"/>
        <w:rPr>
          <w:lang w:val="en-US"/>
        </w:rPr>
      </w:pPr>
    </w:p>
    <w:p w14:paraId="357A491E" w14:textId="69BBC881" w:rsidR="00D04CE7" w:rsidRDefault="00D04CE7" w:rsidP="00CB30D7">
      <w:pPr>
        <w:spacing w:line="360" w:lineRule="auto"/>
        <w:rPr>
          <w:rFonts w:eastAsiaTheme="minorEastAsia"/>
          <w:lang w:val="en-US"/>
        </w:rPr>
      </w:pPr>
      <w:r>
        <w:rPr>
          <w:lang w:val="en-US"/>
        </w:rPr>
        <w:t xml:space="preserve">A max 4000 electrometer (Standard Imaging, USA) was used to measure the ionization current from the ion chamber. Converting the output of the electrometer, from </w:t>
      </w:r>
      <w:proofErr w:type="spellStart"/>
      <w:r>
        <w:rPr>
          <w:lang w:val="en-US"/>
        </w:rPr>
        <w:t>nC</w:t>
      </w:r>
      <w:proofErr w:type="spellEnd"/>
      <w:r>
        <w:rPr>
          <w:lang w:val="en-US"/>
        </w:rPr>
        <w:t xml:space="preserve"> in air to </w:t>
      </w:r>
      <m:oMath>
        <m:r>
          <w:rPr>
            <w:rFonts w:ascii="Cambria Math" w:hAnsi="Cambria Math"/>
            <w:lang w:val="en-US"/>
          </w:rPr>
          <m:t>Gy</m:t>
        </m:r>
      </m:oMath>
      <w:r>
        <w:rPr>
          <w:lang w:val="en-US"/>
        </w:rPr>
        <w:t xml:space="preserve"> [</w:t>
      </w:r>
      <m:oMath>
        <m:r>
          <w:rPr>
            <w:rFonts w:ascii="Cambria Math" w:hAnsi="Cambria Math"/>
            <w:lang w:val="en-US"/>
          </w:rPr>
          <m:t>J/kg</m:t>
        </m:r>
      </m:oMath>
      <w:r>
        <w:rPr>
          <w:rFonts w:eastAsiaTheme="minorEastAsia"/>
          <w:lang w:val="en-US"/>
        </w:rPr>
        <w:t xml:space="preserve">] in water, was done using the formalism established by the International </w:t>
      </w:r>
      <w:r w:rsidR="00A22FFD">
        <w:rPr>
          <w:rFonts w:eastAsiaTheme="minorEastAsia"/>
          <w:lang w:val="en-US"/>
        </w:rPr>
        <w:t>IAEA</w:t>
      </w:r>
      <w:r w:rsidR="008D1D31">
        <w:rPr>
          <w:rFonts w:eastAsiaTheme="minorEastAsia"/>
          <w:lang w:val="en-US"/>
        </w:rPr>
        <w:t xml:space="preserve"> explained in </w:t>
      </w:r>
      <w:r w:rsidR="008D1D31">
        <w:rPr>
          <w:rFonts w:eastAsiaTheme="minorEastAsia"/>
          <w:lang w:val="en-US"/>
        </w:rPr>
        <w:fldChar w:fldCharType="begin"/>
      </w:r>
      <w:r w:rsidR="008D1D31">
        <w:rPr>
          <w:rFonts w:eastAsiaTheme="minorEastAsia"/>
          <w:lang w:val="en-US"/>
        </w:rPr>
        <w:instrText xml:space="preserve"> REF _Ref99012278 \r \h </w:instrText>
      </w:r>
      <w:r w:rsidR="00CB30D7">
        <w:rPr>
          <w:rFonts w:eastAsiaTheme="minorEastAsia"/>
          <w:lang w:val="en-US"/>
        </w:rPr>
        <w:instrText xml:space="preserve"> \* MERGEFORMAT </w:instrText>
      </w:r>
      <w:r w:rsidR="008D1D31">
        <w:rPr>
          <w:rFonts w:eastAsiaTheme="minorEastAsia"/>
          <w:lang w:val="en-US"/>
        </w:rPr>
      </w:r>
      <w:r w:rsidR="008D1D31">
        <w:rPr>
          <w:rFonts w:eastAsiaTheme="minorEastAsia"/>
          <w:lang w:val="en-US"/>
        </w:rPr>
        <w:fldChar w:fldCharType="separate"/>
      </w:r>
      <w:r w:rsidR="000E19EF">
        <w:rPr>
          <w:rFonts w:eastAsiaTheme="minorEastAsia"/>
          <w:lang w:val="en-US"/>
        </w:rPr>
        <w:t>1.5.2</w:t>
      </w:r>
      <w:r w:rsidR="008D1D31">
        <w:rPr>
          <w:rFonts w:eastAsiaTheme="minorEastAsia"/>
          <w:lang w:val="en-U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3E3C34" w14:paraId="15EFCBA4" w14:textId="77777777" w:rsidTr="003E3C34">
        <w:tc>
          <w:tcPr>
            <w:tcW w:w="8815" w:type="dxa"/>
          </w:tcPr>
          <w:p w14:paraId="3B350206" w14:textId="30459053" w:rsidR="003E3C34" w:rsidRDefault="00FE17CB" w:rsidP="00CB30D7">
            <w:pPr>
              <w:spacing w:line="360" w:lineRule="auto"/>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sSub>
                  <m:sSubPr>
                    <m:ctrlPr>
                      <w:rPr>
                        <w:rFonts w:ascii="Cambria Math" w:hAnsi="Cambria Math"/>
                        <w:i/>
                        <w:lang w:val="en-US"/>
                      </w:rPr>
                    </m:ctrlPr>
                  </m:sSubPr>
                  <m:e>
                    <m:d>
                      <m:dPr>
                        <m:ctrlPr>
                          <w:rPr>
                            <w:rFonts w:ascii="Cambria Math" w:hAnsi="Cambria Math"/>
                            <w:i/>
                            <w:lang w:val="en-US"/>
                          </w:rPr>
                        </m:ctrlPr>
                      </m:dPr>
                      <m:e>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μ</m:t>
                                </m:r>
                              </m:e>
                            </m:acc>
                          </m:num>
                          <m:den>
                            <m:r>
                              <w:rPr>
                                <w:rFonts w:ascii="Cambria Math" w:hAnsi="Cambria Math"/>
                                <w:lang w:val="en-US"/>
                              </w:rPr>
                              <m:t>ρ</m:t>
                            </m:r>
                          </m:den>
                        </m:f>
                      </m:e>
                    </m:d>
                  </m:e>
                  <m:sub>
                    <m:r>
                      <w:rPr>
                        <w:rFonts w:ascii="Cambria Math" w:hAnsi="Cambria Math"/>
                        <w:lang w:val="en-US"/>
                      </w:rPr>
                      <m:t>w,air</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r>
                  <w:rPr>
                    <w:rFonts w:ascii="Cambria Math" w:hAnsi="Cambria Math"/>
                    <w:lang w:val="en-US"/>
                  </w:rPr>
                  <m:t xml:space="preserve"> .</m:t>
                </m:r>
              </m:oMath>
            </m:oMathPara>
          </w:p>
        </w:tc>
        <w:bookmarkStart w:id="135" w:name="_Ref99029824"/>
        <w:tc>
          <w:tcPr>
            <w:tcW w:w="535" w:type="dxa"/>
          </w:tcPr>
          <w:p w14:paraId="7B9B754B" w14:textId="71463A53" w:rsidR="003E3C34" w:rsidRDefault="003E3C34" w:rsidP="00CB30D7">
            <w:pPr>
              <w:spacing w:line="360" w:lineRule="auto"/>
            </w:pPr>
            <w:r>
              <w:fldChar w:fldCharType="begin"/>
            </w:r>
            <w:r>
              <w:instrText xml:space="preserve"> STYLEREF 1 \s </w:instrText>
            </w:r>
            <w:r>
              <w:fldChar w:fldCharType="separate"/>
            </w:r>
            <w:r w:rsidR="000E19EF">
              <w:rPr>
                <w:noProof/>
              </w:rPr>
              <w:t>2</w:t>
            </w:r>
            <w:r>
              <w:fldChar w:fldCharType="end"/>
            </w:r>
            <w:r>
              <w:noBreakHyphen/>
            </w:r>
            <w:r>
              <w:fldChar w:fldCharType="begin"/>
            </w:r>
            <w:r>
              <w:instrText xml:space="preserve"> SEQ Equation \* ARABIC \s 1 </w:instrText>
            </w:r>
            <w:r>
              <w:fldChar w:fldCharType="separate"/>
            </w:r>
            <w:r w:rsidR="000E19EF">
              <w:rPr>
                <w:noProof/>
              </w:rPr>
              <w:t>1</w:t>
            </w:r>
            <w:r>
              <w:fldChar w:fldCharType="end"/>
            </w:r>
            <w:bookmarkEnd w:id="135"/>
          </w:p>
        </w:tc>
      </w:tr>
    </w:tbl>
    <w:p w14:paraId="3B9CDE33" w14:textId="3F3F6C8B" w:rsidR="00D87BBE" w:rsidRDefault="00FE17CB" w:rsidP="00CB30D7">
      <w:pPr>
        <w:spacing w:line="360" w:lineRule="auto"/>
        <w:rPr>
          <w:rFonts w:eastAsiaTheme="minorEastAsia"/>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oMath>
      <w:r w:rsidR="00D04CE7">
        <w:rPr>
          <w:rFonts w:eastAsiaTheme="minorEastAsia"/>
          <w:lang w:val="en-US"/>
        </w:rPr>
        <w:t xml:space="preserve"> is dose to water,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r>
          <w:rPr>
            <w:rFonts w:ascii="Cambria Math" w:eastAsiaTheme="minorEastAsia" w:hAnsi="Cambria Math"/>
            <w:lang w:val="en-US"/>
          </w:rPr>
          <m:t xml:space="preserve"> [mGy/nC]</m:t>
        </m:r>
      </m:oMath>
      <w:r w:rsidR="00E40BBE">
        <w:rPr>
          <w:rFonts w:eastAsiaTheme="minorEastAsia"/>
          <w:lang w:val="en-US"/>
        </w:rPr>
        <w:t xml:space="preserve"> is the </w:t>
      </w:r>
      <w:r w:rsidR="00E40BBE">
        <w:rPr>
          <w:lang w:val="en-US"/>
        </w:rPr>
        <w:t xml:space="preserve">calibration factor relating ion chamber output to </w:t>
      </w:r>
      <w:r w:rsidR="003C1123">
        <w:rPr>
          <w:lang w:val="en-US"/>
        </w:rPr>
        <w:t>dose</w:t>
      </w:r>
      <w:r w:rsidR="0092383E">
        <w:rPr>
          <w:lang w:val="en-US"/>
        </w:rPr>
        <w:t xml:space="preserve"> in water</w:t>
      </w:r>
      <w:r w:rsidR="003C1123">
        <w:rPr>
          <w:lang w:val="en-US"/>
        </w:rPr>
        <w:t xml:space="preserve"> and</w:t>
      </w:r>
      <w:r w:rsidR="00E40BBE">
        <w:rPr>
          <w:lang w:val="en-US"/>
        </w:rPr>
        <w:t xml:space="preserve"> is given by the calibration lab</w:t>
      </w:r>
      <w:r w:rsidR="00CD310A">
        <w:rPr>
          <w:lang w:val="en-US"/>
        </w:rPr>
        <w:t xml:space="preserve"> (</w:t>
      </w:r>
      <w:r w:rsidR="00514D78">
        <w:rPr>
          <w:lang w:val="en-US"/>
        </w:rPr>
        <w:t>Norwegian Radiation Protection Authority</w:t>
      </w:r>
      <w:r w:rsidR="00CD310A">
        <w:rPr>
          <w:lang w:val="en-US"/>
        </w:rPr>
        <w:t>)</w:t>
      </w:r>
      <w:r w:rsidR="00E40BB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oMath>
      <w:r w:rsidR="00D04CE7">
        <w:rPr>
          <w:rFonts w:eastAsiaTheme="minorEastAsia"/>
          <w:lang w:val="en-US"/>
        </w:rPr>
        <w:t xml:space="preserve"> is the output from the electrometer in nC,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u</m:t>
            </m:r>
          </m:sub>
        </m:sSub>
      </m:oMath>
      <w:r w:rsidR="00D04CE7">
        <w:rPr>
          <w:rFonts w:eastAsiaTheme="minorEastAsia"/>
          <w:lang w:val="en-US"/>
        </w:rPr>
        <w:t xml:space="preserve"> is correction factor accounting for change in ion chamber resulting in a shift in spectral distribution when moving from air to </w:t>
      </w:r>
      <w:proofErr w:type="gramStart"/>
      <w:r w:rsidR="00D04CE7">
        <w:rPr>
          <w:rFonts w:eastAsiaTheme="minorEastAsia"/>
          <w:lang w:val="en-US"/>
        </w:rPr>
        <w:t>water</w:t>
      </w:r>
      <w:r w:rsidR="00BA769A">
        <w:rPr>
          <w:rFonts w:eastAsiaTheme="minorEastAsia"/>
          <w:lang w:val="en-US"/>
        </w:rPr>
        <w:t>.</w:t>
      </w:r>
      <w:proofErr w:type="gramEnd"/>
      <w:r w:rsidR="00BA769A">
        <w:rPr>
          <w:rFonts w:eastAsiaTheme="minorEastAsia"/>
          <w:lang w:val="en-US"/>
        </w:rPr>
        <w:t xml:space="preserve"> The </w:t>
      </w:r>
      <w:r w:rsidR="003F0F29">
        <w:rPr>
          <w:rFonts w:eastAsiaTheme="minorEastAsia"/>
          <w:lang w:val="en-US"/>
        </w:rPr>
        <w:t xml:space="preserve">correction factor is typically assumed to be 1, but it has been shown that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u</m:t>
            </m:r>
          </m:sub>
        </m:sSub>
      </m:oMath>
      <w:r w:rsidR="00EE142E">
        <w:rPr>
          <w:rFonts w:eastAsiaTheme="minorEastAsia"/>
          <w:lang w:val="en-US"/>
        </w:rPr>
        <w:t xml:space="preserve"> is dependent on the </w:t>
      </w:r>
      <w:r w:rsidR="003F0F29">
        <w:rPr>
          <w:rFonts w:eastAsiaTheme="minorEastAsia"/>
          <w:lang w:val="en-US"/>
        </w:rPr>
        <w:lastRenderedPageBreak/>
        <w:t>angular distribution of photons</w:t>
      </w:r>
      <w:r w:rsidR="00316343">
        <w:rPr>
          <w:rFonts w:eastAsiaTheme="minorEastAsia"/>
          <w:lang w:val="en-US"/>
        </w:rPr>
        <w:t xml:space="preserve"> </w:t>
      </w:r>
      <w:r w:rsidR="00E10773">
        <w:rPr>
          <w:rFonts w:eastAsiaTheme="minorEastAsia"/>
          <w:lang w:val="en-US"/>
        </w:rPr>
        <w:fldChar w:fldCharType="begin"/>
      </w:r>
      <w:r w:rsidR="00710DFB">
        <w:rPr>
          <w:rFonts w:eastAsiaTheme="minorEastAsia"/>
          <w:lang w:val="en-US"/>
        </w:rPr>
        <w:instrText xml:space="preserve"> ADDIN ZOTERO_ITEM CSL_CITATION {"citationID":"iwqItoKu","properties":{"formattedCitation":"(P.Andreo et al., 1996)","plainCitation":"(P.Andreo et al., 1996)","dontUpdate":true,"noteIndex":0},"citationItems":[{"id":259,"uris":["http://zotero.org/users/9228513/items/E9HUZ5UU"],"itemData":{"id":259,"type":"book","abstract":"The status of the dosimetry of high-energy photon and electron beams is analyzed taking into\naccount the main developments in the field since the publication of the IAEA Code of Practice\n(TRS 277) and most modern dosimetry protocols. In electron beam dosimetry, energy-range\nrelationships are discussed; Monte-Carlo results with different codes are compared with the\nexperimentally derived empirical expression used in most protocols. Updated calculations of\nwater to air stopping-power ratios following the changes in the Monte-Carlo code used to\ncompute actual sW)air values are compared with the data included in most dosimetry protocols.\nThe validity of the commonly used procedure to select stopping-power ratios for a clinical\nbeam from the mean energy at the phantom surface and the depth of measurement, is analyzed\nfor \"realistic\" electron beams. In photon beam dosimetry, calculated correction factors\nincluding the effect of the wall plus waterproofing sleeve, and existing data on the shift of the\neffective point of measurement of an ionization chamber are discussed. New calculations of\nmedium-to-air stopping-power ratios and their correlation with the quality of the beam\nobtained from the convolution of Monte-Carlo kernels are presented together with their\npossible practical implications in dosimetry. Trends in Primary Standard Dosimetry\nLaboratories towards implementing calibrations in terms of absorbed dose to water are\npresented, emphasizing controversial proposals for the specification of photon beam qualities.\nPlane-parallel ionization chambers are discussed regarding aspects that affect determinations\nof absorbed dose, either through the different methods used for the calibration of these\nchambers or by means of correction factors. Recent studies on the effect of the central\nelectrode in Farmer-type cylindrical chambers are described.","collection-number":"897","collection-title":"TECDOC Series","event-place":"Vienna","publisher":"INTERNATIONAL ATOMIC ENERGY AGENCY","publisher-place":"Vienna","title":"Review of Data and Methods Recommended in the International Code of Practice, IAEA Technical Reports Series No. 277, Absorbed Dose Determination in Photon and Electron Beams","URL":"https://www.iaea.org/publications/5546/review-of-data-and-methods-recommended-in-the-international-code-of-practice-iaea-technical-reports-series-no-277-absorbed-dose-determination-in-photon-and-electron-beams","author":[{"literal":"P.Andreo"},{"literal":"A.E. Nahum"},{"literal":"K.Hohlfeld"},{"literal":"H.Svensson"}],"issued":{"date-parts":[["1996"]]}}}],"schema":"https://github.com/citation-style-language/schema/raw/master/csl-citation.json"} </w:instrText>
      </w:r>
      <w:r w:rsidR="00E10773">
        <w:rPr>
          <w:rFonts w:eastAsiaTheme="minorEastAsia"/>
          <w:lang w:val="en-US"/>
        </w:rPr>
        <w:fldChar w:fldCharType="separate"/>
      </w:r>
      <w:r w:rsidR="00E10773" w:rsidRPr="00C2036A">
        <w:rPr>
          <w:rFonts w:cs="Times New Roman"/>
          <w:lang w:val="en-US"/>
        </w:rPr>
        <w:t>(</w:t>
      </w:r>
      <w:proofErr w:type="spellStart"/>
      <w:r w:rsidR="00E10773" w:rsidRPr="00C2036A">
        <w:rPr>
          <w:rFonts w:cs="Times New Roman"/>
          <w:lang w:val="en-US"/>
        </w:rPr>
        <w:t>P.Andreo</w:t>
      </w:r>
      <w:proofErr w:type="spellEnd"/>
      <w:r w:rsidR="00E10773" w:rsidRPr="00C2036A">
        <w:rPr>
          <w:rFonts w:cs="Times New Roman"/>
          <w:lang w:val="en-US"/>
        </w:rPr>
        <w:t xml:space="preserve"> et al., 1996</w:t>
      </w:r>
      <w:r w:rsidR="003E1555">
        <w:rPr>
          <w:rFonts w:cs="Times New Roman"/>
          <w:lang w:val="en-US"/>
        </w:rPr>
        <w:t>, p.54-55</w:t>
      </w:r>
      <w:r w:rsidR="00E10773" w:rsidRPr="00C2036A">
        <w:rPr>
          <w:rFonts w:cs="Times New Roman"/>
          <w:lang w:val="en-US"/>
        </w:rPr>
        <w:t>)</w:t>
      </w:r>
      <w:r w:rsidR="00E10773">
        <w:rPr>
          <w:rFonts w:eastAsiaTheme="minorEastAsia"/>
          <w:lang w:val="en-US"/>
        </w:rPr>
        <w:fldChar w:fldCharType="end"/>
      </w:r>
      <w:r w:rsidR="00E10773">
        <w:rPr>
          <w:rFonts w:eastAsiaTheme="minorEastAsia"/>
          <w:lang w:val="en-US"/>
        </w:rPr>
        <w:t>.</w:t>
      </w:r>
      <w:r w:rsidR="008A0946">
        <w:rPr>
          <w:rFonts w:eastAsiaTheme="minorEastAsia"/>
          <w:lang w:val="en-US"/>
        </w:rPr>
        <w:t xml:space="preserve"> However, for our </w:t>
      </w:r>
      <w:r w:rsidR="00C2036A">
        <w:rPr>
          <w:rFonts w:eastAsiaTheme="minorEastAsia"/>
          <w:lang w:val="en-US"/>
        </w:rPr>
        <w:t>experiments we assume</w:t>
      </w:r>
      <w:r w:rsidR="00933CC5">
        <w:rPr>
          <w:rFonts w:eastAsiaTheme="minorEastAsia"/>
          <w:lang w:val="en-US"/>
        </w:rPr>
        <w:t>d</w:t>
      </w:r>
      <w:r w:rsidR="00C2036A">
        <w:rPr>
          <w:rFonts w:eastAsiaTheme="minorEastAsia"/>
          <w:lang w:val="en-US"/>
        </w:rPr>
        <w:t xml:space="preserve"> this to have a negligible effect.</w:t>
      </w:r>
      <w:r w:rsidR="00D04CE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u</m:t>
            </m:r>
          </m:sub>
        </m:sSub>
      </m:oMath>
      <w:r w:rsidR="00D04CE7">
        <w:rPr>
          <w:rFonts w:eastAsiaTheme="minorEastAsia"/>
          <w:lang w:val="en-US"/>
        </w:rPr>
        <w:t xml:space="preserve"> corrects for effects caused by the ion </w:t>
      </w:r>
      <w:r w:rsidR="00854393">
        <w:rPr>
          <w:rFonts w:eastAsiaTheme="minorEastAsia"/>
          <w:lang w:val="en-US"/>
        </w:rPr>
        <w:t>chamber displacing the water</w:t>
      </w:r>
      <w:r w:rsidR="00D04CE7">
        <w:rPr>
          <w:rFonts w:eastAsiaTheme="minorEastAsia"/>
          <w:lang w:val="en-US"/>
        </w:rPr>
        <w:t xml:space="preserve">.  </w:t>
      </w:r>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μ/ρ</m:t>
                </m:r>
              </m:e>
            </m:d>
          </m:e>
          <m:sub>
            <m:r>
              <w:rPr>
                <w:rFonts w:ascii="Cambria Math" w:eastAsiaTheme="minorEastAsia" w:hAnsi="Cambria Math"/>
                <w:lang w:val="en-US"/>
              </w:rPr>
              <m:t>w,air</m:t>
            </m:r>
          </m:sub>
        </m:sSub>
      </m:oMath>
      <w:r w:rsidR="00D04CE7">
        <w:rPr>
          <w:rFonts w:eastAsiaTheme="minorEastAsia"/>
          <w:lang w:val="en-US"/>
        </w:rPr>
        <w:t xml:space="preserve"> is mass energy absorption coefficient (see </w:t>
      </w:r>
      <w:r w:rsidR="00D04CE7">
        <w:rPr>
          <w:rFonts w:eastAsiaTheme="minorEastAsia"/>
          <w:lang w:val="en-US"/>
        </w:rPr>
        <w:fldChar w:fldCharType="begin"/>
      </w:r>
      <w:r w:rsidR="00D04CE7">
        <w:rPr>
          <w:rFonts w:eastAsiaTheme="minorEastAsia"/>
          <w:lang w:val="en-US"/>
        </w:rPr>
        <w:instrText xml:space="preserve"> REF _Ref94700940 \r \h </w:instrText>
      </w:r>
      <w:r w:rsidR="00CB30D7">
        <w:rPr>
          <w:rFonts w:eastAsiaTheme="minorEastAsia"/>
          <w:lang w:val="en-US"/>
        </w:rPr>
        <w:instrText xml:space="preserve"> \* MERGEFORMAT </w:instrText>
      </w:r>
      <w:r w:rsidR="00D04CE7">
        <w:rPr>
          <w:rFonts w:eastAsiaTheme="minorEastAsia"/>
          <w:lang w:val="en-US"/>
        </w:rPr>
      </w:r>
      <w:r w:rsidR="00D04CE7">
        <w:rPr>
          <w:rFonts w:eastAsiaTheme="minorEastAsia"/>
          <w:lang w:val="en-US"/>
        </w:rPr>
        <w:fldChar w:fldCharType="separate"/>
      </w:r>
      <w:r w:rsidR="000E19EF">
        <w:rPr>
          <w:rFonts w:eastAsiaTheme="minorEastAsia"/>
          <w:lang w:val="en-US"/>
        </w:rPr>
        <w:t>1.3.1</w:t>
      </w:r>
      <w:r w:rsidR="00D04CE7">
        <w:rPr>
          <w:rFonts w:eastAsiaTheme="minorEastAsia"/>
          <w:lang w:val="en-US"/>
        </w:rPr>
        <w:fldChar w:fldCharType="end"/>
      </w:r>
      <w:r w:rsidR="00D04CE7">
        <w:rPr>
          <w:rFonts w:eastAsiaTheme="minorEastAsia"/>
          <w:lang w:val="en-US"/>
        </w:rPr>
        <w:t>) ratio between water and air averaged over the photon energy spectrum</w:t>
      </w:r>
      <w:r w:rsidR="00044D8C">
        <w:rPr>
          <w:rFonts w:eastAsiaTheme="minorEastAsia"/>
          <w:lang w:val="en-US"/>
        </w:rPr>
        <w:t xml:space="preserve"> during reference conditions</w:t>
      </w:r>
      <w:r w:rsidR="004B1A54">
        <w:rPr>
          <w:rFonts w:eastAsiaTheme="minorEastAsia"/>
          <w:lang w:val="en-US"/>
        </w:rPr>
        <w:t xml:space="preserve">, which </w:t>
      </w:r>
      <w:r w:rsidR="009B7114">
        <w:rPr>
          <w:rFonts w:eastAsiaTheme="minorEastAsia"/>
          <w:lang w:val="en-US"/>
        </w:rPr>
        <w:t xml:space="preserve">can be found in </w:t>
      </w:r>
      <w:r w:rsidR="00226E9E" w:rsidRPr="00226E9E">
        <w:rPr>
          <w:rFonts w:eastAsiaTheme="minorEastAsia"/>
          <w:szCs w:val="24"/>
          <w:lang w:val="en-US"/>
        </w:rPr>
        <w:fldChar w:fldCharType="begin"/>
      </w:r>
      <w:r w:rsidR="00226E9E" w:rsidRPr="00226E9E">
        <w:rPr>
          <w:rFonts w:eastAsiaTheme="minorEastAsia"/>
          <w:szCs w:val="24"/>
          <w:lang w:val="en-US"/>
        </w:rPr>
        <w:instrText xml:space="preserve"> REF _Ref94693997 \h  \* MERGEFORMAT </w:instrText>
      </w:r>
      <w:r w:rsidR="00226E9E" w:rsidRPr="00226E9E">
        <w:rPr>
          <w:rFonts w:eastAsiaTheme="minorEastAsia"/>
          <w:szCs w:val="24"/>
          <w:lang w:val="en-US"/>
        </w:rPr>
      </w:r>
      <w:r w:rsidR="00226E9E" w:rsidRPr="00226E9E">
        <w:rPr>
          <w:rFonts w:eastAsiaTheme="minorEastAsia"/>
          <w:szCs w:val="24"/>
          <w:lang w:val="en-US"/>
        </w:rPr>
        <w:fldChar w:fldCharType="separate"/>
      </w:r>
      <w:r w:rsidR="00226E9E" w:rsidRPr="00226E9E">
        <w:rPr>
          <w:szCs w:val="24"/>
          <w:lang w:val="en-US"/>
        </w:rPr>
        <w:t>Appendix A</w:t>
      </w:r>
      <w:r w:rsidR="00226E9E" w:rsidRPr="00226E9E">
        <w:rPr>
          <w:rFonts w:eastAsiaTheme="minorEastAsia"/>
          <w:szCs w:val="24"/>
          <w:lang w:val="en-US"/>
        </w:rPr>
        <w:fldChar w:fldCharType="end"/>
      </w:r>
      <w:r w:rsidR="00D04CE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TP</m:t>
            </m:r>
          </m:sub>
        </m:sSub>
      </m:oMath>
      <w:r w:rsidR="00D04CE7">
        <w:rPr>
          <w:rFonts w:eastAsiaTheme="minorEastAsia"/>
          <w:lang w:val="en-US"/>
        </w:rPr>
        <w:t xml:space="preserve"> </w:t>
      </w:r>
      <w:r w:rsidR="00041280">
        <w:rPr>
          <w:rFonts w:eastAsiaTheme="minorEastAsia"/>
          <w:lang w:val="en-US"/>
        </w:rPr>
        <w:t>corrects for difference in</w:t>
      </w:r>
      <w:r w:rsidR="000C68C0">
        <w:rPr>
          <w:rFonts w:eastAsiaTheme="minorEastAsia"/>
          <w:lang w:val="en-US"/>
        </w:rPr>
        <w:t xml:space="preserve"> air pressure and temperature conditions, </w:t>
      </w:r>
      <w:r w:rsidR="00376B9C">
        <w:rPr>
          <w:rFonts w:eastAsiaTheme="minorEastAsia"/>
          <w:lang w:val="en-US"/>
        </w:rPr>
        <w:t>compared to</w:t>
      </w:r>
      <w:r w:rsidR="00156541">
        <w:rPr>
          <w:rFonts w:eastAsiaTheme="minorEastAsia"/>
          <w:lang w:val="en-US"/>
        </w:rPr>
        <w:t xml:space="preserve"> the reference</w:t>
      </w:r>
      <w:r w:rsidR="00376B9C">
        <w:rPr>
          <w:rFonts w:eastAsiaTheme="minorEastAsia"/>
          <w:lang w:val="en-US"/>
        </w:rPr>
        <w:t xml:space="preserve"> </w:t>
      </w:r>
      <w:r w:rsidR="00041280">
        <w:rPr>
          <w:rFonts w:eastAsiaTheme="minorEastAsia"/>
          <w:lang w:val="en-US"/>
        </w:rPr>
        <w:t>conditions</w:t>
      </w:r>
      <w:r w:rsidR="000C68C0">
        <w:rPr>
          <w:rFonts w:eastAsiaTheme="minorEastAsia"/>
          <w:lang w:val="en-US"/>
        </w:rPr>
        <w:t xml:space="preserve"> of the </w:t>
      </w:r>
      <w:r w:rsidR="001242DC">
        <w:rPr>
          <w:rFonts w:eastAsiaTheme="minorEastAsia"/>
          <w:lang w:val="en-US"/>
        </w:rPr>
        <w:t>calibration lab</w:t>
      </w:r>
      <w:r w:rsidR="00D87BB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TP</m:t>
            </m:r>
          </m:sub>
        </m:sSub>
      </m:oMath>
      <w:r w:rsidR="00D87BBE">
        <w:rPr>
          <w:rFonts w:eastAsiaTheme="minorEastAsia"/>
          <w:lang w:val="en-US"/>
        </w:rPr>
        <w:t xml:space="preserve"> </w:t>
      </w:r>
      <w:r w:rsidR="00C56DB9">
        <w:rPr>
          <w:rFonts w:eastAsiaTheme="minorEastAsia"/>
          <w:lang w:val="en-US"/>
        </w:rPr>
        <w:t>was</w:t>
      </w:r>
      <w:r w:rsidR="00D87BBE">
        <w:rPr>
          <w:rFonts w:eastAsiaTheme="minorEastAsia"/>
          <w:lang w:val="en-US"/>
        </w:rPr>
        <w:t xml:space="preserve"> found using </w:t>
      </w:r>
      <w:r w:rsidR="0013703D">
        <w:rPr>
          <w:rFonts w:eastAsiaTheme="minorEastAsia"/>
          <w:lang w:val="en-US"/>
        </w:rPr>
        <w:t>the formula</w:t>
      </w:r>
    </w:p>
    <w:p w14:paraId="7EDDB347" w14:textId="0349D27E" w:rsidR="0013703D" w:rsidRPr="001549B7" w:rsidRDefault="00FE17CB" w:rsidP="00CB30D7">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273.15-T</m:t>
              </m:r>
            </m:num>
            <m:den>
              <m:r>
                <w:rPr>
                  <w:rFonts w:ascii="Cambria Math" w:hAnsi="Cambria Math"/>
                  <w:lang w:val="en-US"/>
                </w:rPr>
                <m:t>273.15+</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num>
            <m:den>
              <m:r>
                <w:rPr>
                  <w:rFonts w:ascii="Cambria Math" w:hAnsi="Cambria Math"/>
                  <w:lang w:val="en-US"/>
                </w:rPr>
                <m:t>P</m:t>
              </m:r>
            </m:den>
          </m:f>
          <m:r>
            <w:rPr>
              <w:rFonts w:ascii="Cambria Math" w:hAnsi="Cambria Math"/>
              <w:lang w:val="en-US"/>
            </w:rPr>
            <m:t xml:space="preserve">  </m:t>
          </m:r>
          <m:r>
            <w:rPr>
              <w:rFonts w:ascii="Cambria Math" w:eastAsiaTheme="minorEastAsia" w:hAnsi="Cambria Math"/>
              <w:lang w:val="en-US"/>
            </w:rPr>
            <m:t xml:space="preserve">, </m:t>
          </m:r>
        </m:oMath>
      </m:oMathPara>
    </w:p>
    <w:p w14:paraId="6782795F" w14:textId="04AC8B4F" w:rsidR="001549B7" w:rsidRDefault="001549B7" w:rsidP="00CB30D7">
      <w:pPr>
        <w:spacing w:line="360" w:lineRule="auto"/>
        <w:rPr>
          <w:rFonts w:eastAsiaTheme="minorEastAsia"/>
          <w:lang w:val="en-US"/>
        </w:rPr>
      </w:pPr>
      <w:r>
        <w:rPr>
          <w:rFonts w:eastAsiaTheme="minorEastAsia"/>
          <w:lang w:val="en-US"/>
        </w:rPr>
        <w:t xml:space="preserve">where </w:t>
      </w:r>
      <m:oMath>
        <m:r>
          <w:rPr>
            <w:rFonts w:ascii="Cambria Math" w:eastAsiaTheme="minorEastAsia" w:hAnsi="Cambria Math"/>
            <w:lang w:val="en-US"/>
          </w:rPr>
          <m:t>T</m:t>
        </m:r>
      </m:oMath>
      <w:r w:rsidR="00C87FC0">
        <w:rPr>
          <w:rFonts w:eastAsiaTheme="minorEastAsia"/>
          <w:lang w:val="en-US"/>
        </w:rPr>
        <w:t xml:space="preserve"> and </w:t>
      </w:r>
      <m:oMath>
        <m:r>
          <w:rPr>
            <w:rFonts w:ascii="Cambria Math" w:eastAsiaTheme="minorEastAsia" w:hAnsi="Cambria Math"/>
            <w:lang w:val="en-US"/>
          </w:rPr>
          <m:t>P</m:t>
        </m:r>
      </m:oMath>
      <w:r w:rsidR="00C87FC0">
        <w:rPr>
          <w:rFonts w:eastAsiaTheme="minorEastAsia"/>
          <w:lang w:val="en-US"/>
        </w:rPr>
        <w:t xml:space="preserve"> </w:t>
      </w:r>
      <w:r w:rsidR="003B0946">
        <w:rPr>
          <w:rFonts w:eastAsiaTheme="minorEastAsia"/>
          <w:lang w:val="en-US"/>
        </w:rPr>
        <w:t>are</w:t>
      </w:r>
      <w:r w:rsidR="00C87FC0">
        <w:rPr>
          <w:rFonts w:eastAsiaTheme="minorEastAsia"/>
          <w:lang w:val="en-US"/>
        </w:rPr>
        <w:t xml:space="preserve"> temperature and air pressure during </w:t>
      </w:r>
      <w:r w:rsidR="00E17A99">
        <w:rPr>
          <w:rFonts w:eastAsiaTheme="minorEastAsia"/>
          <w:lang w:val="en-US"/>
        </w:rPr>
        <w:t>calibration</w:t>
      </w:r>
      <w:r w:rsidR="00631F54">
        <w:rPr>
          <w:rFonts w:eastAsiaTheme="minorEastAsia"/>
          <w:lang w:val="en-US"/>
        </w:rPr>
        <w:t xml:space="preserve"> with an assumed negligible</w:t>
      </w:r>
      <w:r w:rsidR="005D2EA6">
        <w:rPr>
          <w:rFonts w:eastAsiaTheme="minorEastAsia"/>
          <w:lang w:val="en-US"/>
        </w:rPr>
        <w:t xml:space="preserve"> uncertaint</w:t>
      </w:r>
      <w:r w:rsidR="00123B8C">
        <w:rPr>
          <w:rFonts w:eastAsiaTheme="minorEastAsia"/>
          <w:lang w:val="en-US"/>
        </w:rPr>
        <w:t>y</w:t>
      </w:r>
      <w:r w:rsidR="006E19DD">
        <w:rPr>
          <w:rFonts w:eastAsiaTheme="minorEastAsia"/>
          <w:lang w:val="en-US"/>
        </w:rPr>
        <w:t>.</w:t>
      </w:r>
      <w:r w:rsidR="007E2915">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oMath>
      <w:r w:rsidR="007E2915">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0</m:t>
            </m:r>
          </m:sub>
        </m:sSub>
      </m:oMath>
      <w:r w:rsidR="007E2915">
        <w:rPr>
          <w:rFonts w:eastAsiaTheme="minorEastAsia"/>
          <w:lang w:val="en-US"/>
        </w:rPr>
        <w:t xml:space="preserve"> </w:t>
      </w:r>
      <w:r w:rsidR="003B0946">
        <w:rPr>
          <w:rFonts w:eastAsiaTheme="minorEastAsia"/>
          <w:lang w:val="en-US"/>
        </w:rPr>
        <w:t>are</w:t>
      </w:r>
      <w:r w:rsidR="007E2915">
        <w:rPr>
          <w:rFonts w:eastAsiaTheme="minorEastAsia"/>
          <w:lang w:val="en-US"/>
        </w:rPr>
        <w:t xml:space="preserve"> </w:t>
      </w:r>
      <w:r w:rsidR="00E43D88">
        <w:rPr>
          <w:rFonts w:eastAsiaTheme="minorEastAsia"/>
          <w:lang w:val="en-US"/>
        </w:rPr>
        <w:t>reference temperature</w:t>
      </w:r>
      <w:r w:rsidR="00815F46">
        <w:rPr>
          <w:rFonts w:eastAsiaTheme="minorEastAsia"/>
          <w:lang w:val="en-US"/>
        </w:rPr>
        <w:t xml:space="preserve"> and air pressure</w:t>
      </w:r>
      <w:r w:rsidR="001B1AEF">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20</m:t>
            </m:r>
          </m:e>
          <m:sup>
            <m:r>
              <w:rPr>
                <w:rFonts w:ascii="Cambria Math" w:eastAsiaTheme="minorEastAsia" w:hAnsi="Cambria Math"/>
                <w:lang w:val="en-US"/>
              </w:rPr>
              <m:t>∘</m:t>
            </m:r>
          </m:sup>
        </m:sSup>
        <m:r>
          <w:rPr>
            <w:rFonts w:ascii="Cambria Math" w:eastAsiaTheme="minorEastAsia" w:hAnsi="Cambria Math"/>
            <w:lang w:val="en-US"/>
          </w:rPr>
          <m:t>C</m:t>
        </m:r>
      </m:oMath>
      <w:r w:rsidR="00A55DD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0</m:t>
            </m:r>
          </m:sub>
        </m:sSub>
        <m:r>
          <w:rPr>
            <w:rFonts w:ascii="Cambria Math" w:eastAsiaTheme="minorEastAsia" w:hAnsi="Cambria Math"/>
            <w:lang w:val="en-US"/>
          </w:rPr>
          <m:t>=1013 Pa</m:t>
        </m:r>
      </m:oMath>
      <w:r w:rsidR="00A55DDE">
        <w:rPr>
          <w:rFonts w:eastAsiaTheme="minorEastAsia"/>
          <w:lang w:val="en-US"/>
        </w:rPr>
        <w:t>.</w:t>
      </w:r>
      <w:r w:rsidR="00CA5F35">
        <w:rPr>
          <w:rFonts w:eastAsiaTheme="minorEastAsia"/>
          <w:lang w:val="en-US"/>
        </w:rPr>
        <w:t xml:space="preserve"> Updated</w:t>
      </w:r>
      <w:r w:rsidR="00A55DDE">
        <w:rPr>
          <w:rFonts w:eastAsiaTheme="minorEastAsia"/>
          <w:lang w:val="en-US"/>
        </w:rPr>
        <w:t xml:space="preserve"> </w:t>
      </w:r>
      <w:r w:rsidR="007228D4">
        <w:rPr>
          <w:rFonts w:eastAsiaTheme="minorEastAsia"/>
          <w:lang w:val="en-US"/>
        </w:rPr>
        <w:t>Correction factors and mass energy absorption coefficient rates were found in</w:t>
      </w:r>
      <w:r w:rsidR="00992616">
        <w:rPr>
          <w:rFonts w:eastAsiaTheme="minorEastAsia"/>
          <w:lang w:val="en-US"/>
        </w:rPr>
        <w:t xml:space="preserve"> </w:t>
      </w:r>
      <w:r w:rsidR="00387309">
        <w:rPr>
          <w:rFonts w:eastAsiaTheme="minorEastAsia"/>
          <w:lang w:val="en-US"/>
        </w:rPr>
        <w:t xml:space="preserve"> </w:t>
      </w:r>
      <w:r w:rsidR="00824078">
        <w:rPr>
          <w:rFonts w:eastAsiaTheme="minorEastAsia"/>
          <w:lang w:val="en-US"/>
        </w:rPr>
        <w:fldChar w:fldCharType="begin"/>
      </w:r>
      <w:r w:rsidR="00824078">
        <w:rPr>
          <w:rFonts w:eastAsiaTheme="minorEastAsia"/>
          <w:lang w:val="en-US"/>
        </w:rPr>
        <w:instrText xml:space="preserve"> ADDIN ZOTERO_ITEM CSL_CITATION {"citationID":"dzFvzeTq","properties":{"formattedCitation":"(Waldeland et al., 2010)","plainCitation":"(Waldeland et al., 2010)","noteIndex":0},"citationItems":[{"id":274,"uris":["http://zotero.org/users/9228513/items/NKDD2Z87"],"itemData":{"id":274,"type":"article-journal","abstract":"Purpose To perform a systematic investigation of the energy dependence of alanine and lilthium formate EPR dosimeters for medium energy x rays. Methods Lithium formate and alanine EPR dosimeters were exposed to eight different x-ray beam qualities, with nominal potentials ranging from 50 to 200 kV. Following ionometry based on standards of absorbed dose to water, the dosimeters were given two different doses of approximately 3 and 6 Gy for each radiation quality, with three dosimeters for each dose. A reference series was also irradiated to three different dose levels at a unit. The dose to water energy response, that is, the dosimeter reading per absorbed dose to water relative to that for -rays, was estimated for each beam quality. In addition, the energy response was calculated by Monte Carlo simulations and compared to the experimental energy response. Results The experimental energy response estimates ranged from 0.89 to 0.94 and from 0.68 to 0.90 for lithium formate and alanine, respectively. The uncertainties in the experimental energy response estimates were typically 3%. The relative effectiveness, that is, the ratio of the experimental energy response to that following Monte Carlo simulations was, on average, 0.96 and 0.94 for lithium formate and alanine, respectively. Conclusions This work shows that lithium formate dosimeters are less dependent on x-ray energy than alanine. Furthermore, as the relative effectiveness for both lithium formate and alanine were systematically less than unity, the yield of radiation-induced radicals is decreased following x-irradiation compared to irradiation with -rays.","container-title":"Medical Physics","DOI":"10.1118/1.3432567","ISSN":"2473-4209","issue":"7Part1","language":"en","note":"_eprint: https://onlinelibrary.wiley.com/doi/pdf/10.1118/1.3432567","page":"3569-3575","source":"Wiley Online Library","title":"The energy dependence of lithium formate and alanine EPR dosimeters for medium energy x rays","volume":"37","author":[{"family":"Waldeland","given":"Einar"},{"family":"Hole","given":"Eli Olaug"},{"family":"Sagstuen","given":"Einar"},{"family":"Malinen","given":"Eirik"}],"issued":{"date-parts":[["2010"]]}}}],"schema":"https://github.com/citation-style-language/schema/raw/master/csl-citation.json"} </w:instrText>
      </w:r>
      <w:r w:rsidR="00824078">
        <w:rPr>
          <w:rFonts w:eastAsiaTheme="minorEastAsia"/>
          <w:lang w:val="en-US"/>
        </w:rPr>
        <w:fldChar w:fldCharType="separate"/>
      </w:r>
      <w:r w:rsidR="00824078" w:rsidRPr="008B53C2">
        <w:rPr>
          <w:rFonts w:cs="Times New Roman"/>
          <w:lang w:val="en-US"/>
        </w:rPr>
        <w:t>(</w:t>
      </w:r>
      <w:proofErr w:type="spellStart"/>
      <w:r w:rsidR="00824078" w:rsidRPr="008B53C2">
        <w:rPr>
          <w:rFonts w:cs="Times New Roman"/>
          <w:lang w:val="en-US"/>
        </w:rPr>
        <w:t>Waldeland</w:t>
      </w:r>
      <w:proofErr w:type="spellEnd"/>
      <w:r w:rsidR="00824078" w:rsidRPr="008B53C2">
        <w:rPr>
          <w:rFonts w:cs="Times New Roman"/>
          <w:lang w:val="en-US"/>
        </w:rPr>
        <w:t xml:space="preserve"> et al., 2010)</w:t>
      </w:r>
      <w:r w:rsidR="00824078">
        <w:rPr>
          <w:rFonts w:eastAsiaTheme="minorEastAsia"/>
          <w:lang w:val="en-US"/>
        </w:rPr>
        <w:fldChar w:fldCharType="end"/>
      </w:r>
      <w:r w:rsidR="00C26790">
        <w:rPr>
          <w:rFonts w:eastAsiaTheme="minorEastAsia"/>
          <w:lang w:val="en-US"/>
        </w:rPr>
        <w:t xml:space="preserve"> </w:t>
      </w:r>
      <w:r w:rsidR="00F71EF5">
        <w:rPr>
          <w:rFonts w:eastAsiaTheme="minorEastAsia"/>
          <w:lang w:val="en-US"/>
        </w:rPr>
        <w:t xml:space="preserve">(see </w:t>
      </w:r>
      <w:r w:rsidR="00F50E28">
        <w:rPr>
          <w:rFonts w:eastAsiaTheme="minorEastAsia"/>
          <w:lang w:val="en-US"/>
        </w:rPr>
        <w:fldChar w:fldCharType="begin"/>
      </w:r>
      <w:r w:rsidR="00F50E28">
        <w:rPr>
          <w:rFonts w:eastAsiaTheme="minorEastAsia"/>
          <w:lang w:val="en-US"/>
        </w:rPr>
        <w:instrText xml:space="preserve"> REF _Ref99015052 \h </w:instrText>
      </w:r>
      <w:r w:rsidR="00CB30D7">
        <w:rPr>
          <w:rFonts w:eastAsiaTheme="minorEastAsia"/>
          <w:lang w:val="en-US"/>
        </w:rPr>
        <w:instrText xml:space="preserve"> \* MERGEFORMAT </w:instrText>
      </w:r>
      <w:r w:rsidR="00F50E28">
        <w:rPr>
          <w:rFonts w:eastAsiaTheme="minorEastAsia"/>
          <w:lang w:val="en-US"/>
        </w:rPr>
      </w:r>
      <w:r w:rsidR="00F50E28">
        <w:rPr>
          <w:rFonts w:eastAsiaTheme="minorEastAsia"/>
          <w:lang w:val="en-US"/>
        </w:rPr>
        <w:fldChar w:fldCharType="separate"/>
      </w:r>
      <w:r w:rsidR="000E19EF" w:rsidRPr="00A96DF1">
        <w:rPr>
          <w:lang w:val="en-US"/>
        </w:rPr>
        <w:t xml:space="preserve">Table </w:t>
      </w:r>
      <w:r w:rsidR="000E19EF">
        <w:rPr>
          <w:noProof/>
          <w:lang w:val="en-US"/>
        </w:rPr>
        <w:t>1</w:t>
      </w:r>
      <w:r w:rsidR="00F50E28">
        <w:rPr>
          <w:rFonts w:eastAsiaTheme="minorEastAsia"/>
          <w:lang w:val="en-US"/>
        </w:rPr>
        <w:fldChar w:fldCharType="end"/>
      </w:r>
      <w:r w:rsidR="00F71EF5">
        <w:rPr>
          <w:rFonts w:eastAsiaTheme="minorEastAsia"/>
          <w:lang w:val="en-US"/>
        </w:rPr>
        <w:t>)</w:t>
      </w:r>
      <w:r w:rsidR="00F50E28">
        <w:rPr>
          <w:rFonts w:eastAsiaTheme="minorEastAsia"/>
          <w:lang w:val="en-US"/>
        </w:rPr>
        <w:t>.</w:t>
      </w:r>
    </w:p>
    <w:p w14:paraId="45DECCD4" w14:textId="3D380246" w:rsidR="00421E6F" w:rsidRPr="00A96DF1" w:rsidRDefault="00421E6F" w:rsidP="00CB30D7">
      <w:pPr>
        <w:pStyle w:val="Caption"/>
        <w:keepNext/>
        <w:spacing w:line="360" w:lineRule="auto"/>
        <w:rPr>
          <w:lang w:val="en-US"/>
        </w:rPr>
      </w:pPr>
      <w:bookmarkStart w:id="136" w:name="_Ref99015052"/>
      <w:r w:rsidRPr="00A96DF1">
        <w:rPr>
          <w:lang w:val="en-US"/>
        </w:rPr>
        <w:t xml:space="preserve">Table </w:t>
      </w:r>
      <w:r>
        <w:fldChar w:fldCharType="begin"/>
      </w:r>
      <w:r w:rsidRPr="00A96DF1">
        <w:rPr>
          <w:lang w:val="en-US"/>
        </w:rPr>
        <w:instrText xml:space="preserve"> SEQ Table \* ARABIC </w:instrText>
      </w:r>
      <w:r>
        <w:fldChar w:fldCharType="separate"/>
      </w:r>
      <w:r w:rsidR="00885EA9">
        <w:rPr>
          <w:noProof/>
          <w:lang w:val="en-US"/>
        </w:rPr>
        <w:t>1</w:t>
      </w:r>
      <w:r>
        <w:fldChar w:fldCharType="end"/>
      </w:r>
      <w:bookmarkEnd w:id="136"/>
      <w:r w:rsidRPr="00A96DF1">
        <w:rPr>
          <w:lang w:val="en-US"/>
        </w:rPr>
        <w:t xml:space="preserve">. </w:t>
      </w:r>
      <w:r w:rsidR="00A96DF1" w:rsidRPr="00A96DF1">
        <w:rPr>
          <w:lang w:val="en-US"/>
        </w:rPr>
        <w:t xml:space="preserve">Calibration factor </w:t>
      </w:r>
      <m:oMath>
        <m:sSub>
          <m:sSubPr>
            <m:ctrlPr>
              <w:rPr>
                <w:rFonts w:ascii="Cambria Math" w:hAnsi="Cambria Math"/>
                <w:lang w:val="en-US"/>
              </w:rPr>
            </m:ctrlPr>
          </m:sSubPr>
          <m:e>
            <m:r>
              <w:rPr>
                <w:rFonts w:ascii="Cambria Math" w:hAnsi="Cambria Math"/>
              </w:rPr>
              <m:t>N</m:t>
            </m:r>
            <m:ctrlPr>
              <w:rPr>
                <w:rFonts w:ascii="Cambria Math" w:hAnsi="Cambria Math"/>
              </w:rPr>
            </m:ctrlPr>
          </m:e>
          <m:sub>
            <m:r>
              <w:rPr>
                <w:rFonts w:ascii="Cambria Math" w:hAnsi="Cambria Math"/>
              </w:rPr>
              <m:t>k</m:t>
            </m:r>
          </m:sub>
        </m:sSub>
      </m:oMath>
      <w:r w:rsidR="00A96DF1">
        <w:rPr>
          <w:rFonts w:eastAsiaTheme="minorEastAsia"/>
          <w:lang w:val="en-US"/>
        </w:rPr>
        <w:t xml:space="preserve"> with correction </w:t>
      </w:r>
      <w:r w:rsidR="00313012">
        <w:rPr>
          <w:rFonts w:eastAsiaTheme="minorEastAsia"/>
          <w:lang w:val="en-US"/>
        </w:rPr>
        <w:t xml:space="preserve">factors and mass energy absorption </w:t>
      </w:r>
      <w:r w:rsidR="004E1493">
        <w:rPr>
          <w:rFonts w:eastAsiaTheme="minorEastAsia"/>
          <w:lang w:val="en-US"/>
        </w:rPr>
        <w:t xml:space="preserve">coefficient ratio. </w:t>
      </w:r>
      <w:r w:rsidR="00262EE1">
        <w:rPr>
          <w:rFonts w:eastAsiaTheme="minorEastAsia"/>
          <w:lang w:val="en-US"/>
        </w:rPr>
        <w:t>Two experiments were performed using dotted and striped GRID configurations</w:t>
      </w:r>
      <w:r w:rsidR="00EC5B03">
        <w:rPr>
          <w:rFonts w:eastAsiaTheme="minorEastAsia"/>
          <w:lang w:val="en-US"/>
        </w:rPr>
        <w:t xml:space="preserve"> with different temperature and air pressure conditions. </w:t>
      </w:r>
    </w:p>
    <w:tbl>
      <w:tblPr>
        <w:tblStyle w:val="TableGrid"/>
        <w:tblW w:w="0" w:type="auto"/>
        <w:tblLook w:val="04A0" w:firstRow="1" w:lastRow="0" w:firstColumn="1" w:lastColumn="0" w:noHBand="0" w:noVBand="1"/>
      </w:tblPr>
      <w:tblGrid>
        <w:gridCol w:w="1634"/>
        <w:gridCol w:w="1491"/>
        <w:gridCol w:w="1431"/>
        <w:gridCol w:w="1784"/>
        <w:gridCol w:w="1658"/>
        <w:gridCol w:w="1352"/>
      </w:tblGrid>
      <w:tr w:rsidR="00A96DF1" w14:paraId="75A11468" w14:textId="15BBDF0D" w:rsidTr="00A96DF1">
        <w:tc>
          <w:tcPr>
            <w:tcW w:w="1634" w:type="dxa"/>
          </w:tcPr>
          <w:p w14:paraId="40C8A21E" w14:textId="03108259" w:rsidR="00A96DF1" w:rsidRDefault="00FE17CB" w:rsidP="00CB30D7">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r>
                  <w:rPr>
                    <w:rFonts w:ascii="Cambria Math" w:eastAsiaTheme="minorEastAsia" w:hAnsi="Cambria Math"/>
                    <w:lang w:val="en-US"/>
                  </w:rPr>
                  <m:t xml:space="preserve"> [mGy/nC]</m:t>
                </m:r>
              </m:oMath>
            </m:oMathPara>
          </w:p>
        </w:tc>
        <w:tc>
          <w:tcPr>
            <w:tcW w:w="1491" w:type="dxa"/>
          </w:tcPr>
          <w:p w14:paraId="6C002C12" w14:textId="2606698F" w:rsidR="00A96DF1" w:rsidRDefault="00FE17CB" w:rsidP="00CB30D7">
            <w:pPr>
              <w:spacing w:line="360" w:lineRule="auto"/>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u</m:t>
                    </m:r>
                  </m:sub>
                </m:sSub>
              </m:oMath>
            </m:oMathPara>
          </w:p>
        </w:tc>
        <w:tc>
          <w:tcPr>
            <w:tcW w:w="1431" w:type="dxa"/>
          </w:tcPr>
          <w:p w14:paraId="5DA790D8" w14:textId="6EEFA826" w:rsidR="00A96DF1" w:rsidRDefault="00FE17CB" w:rsidP="00CB30D7">
            <w:pPr>
              <w:spacing w:line="360" w:lineRule="auto"/>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oMath>
            </m:oMathPara>
          </w:p>
        </w:tc>
        <w:tc>
          <w:tcPr>
            <w:tcW w:w="1784" w:type="dxa"/>
          </w:tcPr>
          <w:p w14:paraId="006C944D" w14:textId="4DE99A77" w:rsidR="00A96DF1" w:rsidRDefault="00FE17CB" w:rsidP="00CB30D7">
            <w:pPr>
              <w:spacing w:line="360" w:lineRule="auto"/>
              <w:rPr>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oMath>
            <w:r w:rsidR="00A96DF1">
              <w:rPr>
                <w:rFonts w:eastAsiaTheme="minorEastAsia"/>
                <w:lang w:val="en-US"/>
              </w:rPr>
              <w:t xml:space="preserve"> (310821</w:t>
            </w:r>
            <w:r w:rsidR="00EC5B03">
              <w:rPr>
                <w:rFonts w:eastAsiaTheme="minorEastAsia"/>
                <w:lang w:val="en-US"/>
              </w:rPr>
              <w:t>, stripes</w:t>
            </w:r>
            <w:r w:rsidR="00A96DF1">
              <w:rPr>
                <w:rFonts w:eastAsiaTheme="minorEastAsia"/>
                <w:lang w:val="en-US"/>
              </w:rPr>
              <w:t xml:space="preserve">) </w:t>
            </w:r>
          </w:p>
        </w:tc>
        <w:tc>
          <w:tcPr>
            <w:tcW w:w="1658" w:type="dxa"/>
          </w:tcPr>
          <w:p w14:paraId="6081FBAD" w14:textId="1B8FA326" w:rsidR="00A96DF1" w:rsidRDefault="00FE17CB" w:rsidP="00CB30D7">
            <w:pPr>
              <w:spacing w:line="360" w:lineRule="auto"/>
              <w:rPr>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oMath>
            <w:r w:rsidR="00A96DF1">
              <w:rPr>
                <w:rFonts w:eastAsiaTheme="minorEastAsia"/>
                <w:lang w:val="en-US"/>
              </w:rPr>
              <w:t xml:space="preserve"> (131021</w:t>
            </w:r>
            <w:r w:rsidR="00EC5B03">
              <w:rPr>
                <w:rFonts w:eastAsiaTheme="minorEastAsia"/>
                <w:lang w:val="en-US"/>
              </w:rPr>
              <w:t>, dots</w:t>
            </w:r>
            <w:r w:rsidR="00A96DF1">
              <w:rPr>
                <w:rFonts w:eastAsiaTheme="minorEastAsia"/>
                <w:lang w:val="en-US"/>
              </w:rPr>
              <w:t>)</w:t>
            </w:r>
          </w:p>
        </w:tc>
        <w:tc>
          <w:tcPr>
            <w:tcW w:w="1352" w:type="dxa"/>
          </w:tcPr>
          <w:p w14:paraId="6368C299" w14:textId="11384D94" w:rsidR="00A96DF1" w:rsidRDefault="00FE17CB" w:rsidP="00CB30D7">
            <w:pPr>
              <w:spacing w:line="360" w:lineRule="auto"/>
              <w:rPr>
                <w:rFonts w:ascii="Calibri Light" w:eastAsia="Calibri" w:hAnsi="Calibri Light" w:cs="Calibri Light"/>
                <w:i/>
                <w:lang w:val="en-US"/>
              </w:rPr>
            </w:pPr>
            <m:oMathPara>
              <m:oMath>
                <m:sSubSup>
                  <m:sSubSupPr>
                    <m:ctrlPr>
                      <w:rPr>
                        <w:rFonts w:ascii="Cambria Math" w:eastAsia="Calibri" w:hAnsi="Cambria Math" w:cs="Calibri Light"/>
                        <w:i/>
                        <w:lang w:val="en-US"/>
                      </w:rPr>
                    </m:ctrlPr>
                  </m:sSubSupPr>
                  <m:e>
                    <m:d>
                      <m:dPr>
                        <m:ctrlPr>
                          <w:rPr>
                            <w:rFonts w:ascii="Cambria Math" w:eastAsia="Calibri" w:hAnsi="Cambria Math" w:cs="Calibri Light"/>
                            <w:i/>
                            <w:lang w:val="en-US"/>
                          </w:rPr>
                        </m:ctrlPr>
                      </m:dPr>
                      <m:e>
                        <m:r>
                          <w:rPr>
                            <w:rFonts w:ascii="Cambria Math" w:eastAsia="Calibri" w:hAnsi="Cambria Math" w:cs="Calibri Light"/>
                            <w:lang w:val="en-US"/>
                          </w:rPr>
                          <m:t>μ/ρ</m:t>
                        </m:r>
                      </m:e>
                    </m:d>
                  </m:e>
                  <m:sub>
                    <m:r>
                      <w:rPr>
                        <w:rFonts w:ascii="Cambria Math" w:eastAsia="Calibri" w:hAnsi="Cambria Math" w:cs="Calibri Light"/>
                        <w:lang w:val="en-US"/>
                      </w:rPr>
                      <m:t>air</m:t>
                    </m:r>
                  </m:sub>
                  <m:sup>
                    <m:r>
                      <w:rPr>
                        <w:rFonts w:ascii="Cambria Math" w:eastAsia="Calibri" w:hAnsi="Cambria Math" w:cs="Calibri Light"/>
                        <w:lang w:val="en-US"/>
                      </w:rPr>
                      <m:t>w</m:t>
                    </m:r>
                  </m:sup>
                </m:sSubSup>
              </m:oMath>
            </m:oMathPara>
          </w:p>
        </w:tc>
      </w:tr>
      <w:tr w:rsidR="00A96DF1" w14:paraId="628E604A" w14:textId="427F9656" w:rsidTr="00A96DF1">
        <w:tc>
          <w:tcPr>
            <w:tcW w:w="1634" w:type="dxa"/>
          </w:tcPr>
          <w:p w14:paraId="11E122CE" w14:textId="38E90D02" w:rsidR="00A96DF1" w:rsidRDefault="006F7715" w:rsidP="00CB30D7">
            <w:pPr>
              <w:spacing w:line="360" w:lineRule="auto"/>
              <w:jc w:val="center"/>
              <w:rPr>
                <w:rFonts w:eastAsia="Times New Roman" w:cs="Times New Roman"/>
                <w:lang w:val="en-US"/>
              </w:rPr>
            </w:pPr>
            <m:oMath>
              <m:r>
                <w:rPr>
                  <w:rFonts w:ascii="Cambria Math" w:eastAsia="Times New Roman" w:hAnsi="Cambria Math" w:cs="Times New Roman"/>
                  <w:lang w:val="en-US"/>
                </w:rPr>
                <m:t>43.77±0.39</m:t>
              </m:r>
            </m:oMath>
            <w:r>
              <w:rPr>
                <w:rFonts w:eastAsia="Times New Roman" w:cs="Times New Roman"/>
                <w:lang w:val="en-US"/>
              </w:rPr>
              <w:t xml:space="preserve"> </w:t>
            </w:r>
          </w:p>
        </w:tc>
        <w:tc>
          <w:tcPr>
            <w:tcW w:w="1491" w:type="dxa"/>
          </w:tcPr>
          <w:p w14:paraId="0500F54F" w14:textId="5DDB6D9A" w:rsidR="00A96DF1" w:rsidRDefault="00A96DF1" w:rsidP="00CB30D7">
            <w:pPr>
              <w:spacing w:line="360" w:lineRule="auto"/>
              <w:rPr>
                <w:rFonts w:eastAsia="Calibri" w:cs="Times New Roman"/>
                <w:lang w:val="en-US"/>
              </w:rPr>
            </w:pPr>
            <m:oMathPara>
              <m:oMath>
                <m:r>
                  <w:rPr>
                    <w:rFonts w:ascii="Cambria Math" w:eastAsia="Calibri" w:hAnsi="Cambria Math" w:cs="Times New Roman"/>
                    <w:lang w:val="en-US"/>
                  </w:rPr>
                  <m:t>1.02</m:t>
                </m:r>
              </m:oMath>
            </m:oMathPara>
          </w:p>
        </w:tc>
        <w:tc>
          <w:tcPr>
            <w:tcW w:w="1431" w:type="dxa"/>
          </w:tcPr>
          <w:p w14:paraId="10CF7B38" w14:textId="12BBC62B" w:rsidR="00A96DF1" w:rsidRDefault="00A96DF1" w:rsidP="00CB30D7">
            <w:pPr>
              <w:spacing w:line="360" w:lineRule="auto"/>
              <w:rPr>
                <w:rFonts w:eastAsia="Calibri" w:cs="Times New Roman"/>
                <w:lang w:val="en-US"/>
              </w:rPr>
            </w:pPr>
            <m:oMathPara>
              <m:oMath>
                <m:r>
                  <w:rPr>
                    <w:rFonts w:ascii="Cambria Math" w:eastAsia="Calibri" w:hAnsi="Cambria Math" w:cs="Times New Roman"/>
                    <w:lang w:val="en-US"/>
                  </w:rPr>
                  <m:t>1</m:t>
                </m:r>
              </m:oMath>
            </m:oMathPara>
          </w:p>
        </w:tc>
        <w:tc>
          <w:tcPr>
            <w:tcW w:w="1784" w:type="dxa"/>
          </w:tcPr>
          <w:p w14:paraId="02B6CA92" w14:textId="5BF031ED" w:rsidR="00A96DF1" w:rsidRDefault="00A96DF1" w:rsidP="00CB30D7">
            <w:pPr>
              <w:spacing w:line="360" w:lineRule="auto"/>
              <w:rPr>
                <w:rFonts w:eastAsia="Calibri" w:cs="Times New Roman"/>
                <w:lang w:val="en-US"/>
              </w:rPr>
            </w:pPr>
            <m:oMathPara>
              <m:oMath>
                <m:r>
                  <w:rPr>
                    <w:rFonts w:ascii="Cambria Math" w:eastAsia="Calibri" w:hAnsi="Cambria Math" w:cs="Times New Roman"/>
                    <w:lang w:val="en-US"/>
                  </w:rPr>
                  <m:t>1.006745405</m:t>
                </m:r>
              </m:oMath>
            </m:oMathPara>
          </w:p>
        </w:tc>
        <w:tc>
          <w:tcPr>
            <w:tcW w:w="1658" w:type="dxa"/>
          </w:tcPr>
          <w:p w14:paraId="3985F17F" w14:textId="2366C63D" w:rsidR="00A96DF1" w:rsidRDefault="00A96DF1" w:rsidP="00CB30D7">
            <w:pPr>
              <w:spacing w:line="360" w:lineRule="auto"/>
              <w:rPr>
                <w:rFonts w:eastAsia="Calibri" w:cs="Times New Roman"/>
                <w:lang w:val="en-US"/>
              </w:rPr>
            </w:pPr>
            <m:oMathPara>
              <m:oMath>
                <m:r>
                  <w:rPr>
                    <w:rFonts w:ascii="Cambria Math" w:eastAsia="Calibri" w:hAnsi="Cambria Math" w:cs="Times New Roman"/>
                    <w:lang w:val="en-US"/>
                  </w:rPr>
                  <m:t>1.021463</m:t>
                </m:r>
              </m:oMath>
            </m:oMathPara>
          </w:p>
        </w:tc>
        <w:tc>
          <w:tcPr>
            <w:tcW w:w="1352" w:type="dxa"/>
          </w:tcPr>
          <w:p w14:paraId="33B72880" w14:textId="5A2D1F82" w:rsidR="00A96DF1" w:rsidRPr="00421E6F" w:rsidRDefault="00313012" w:rsidP="00CB30D7">
            <w:pPr>
              <w:spacing w:line="360" w:lineRule="auto"/>
              <w:rPr>
                <w:rFonts w:ascii="Calibri Light" w:eastAsia="Calibri" w:hAnsi="Calibri Light" w:cs="Calibri Light"/>
                <w:lang w:val="en-US"/>
              </w:rPr>
            </w:pPr>
            <m:oMathPara>
              <m:oMath>
                <m:r>
                  <w:rPr>
                    <w:rFonts w:ascii="Cambria Math" w:eastAsia="Calibri" w:hAnsi="Cambria Math" w:cs="Calibri Light"/>
                    <w:lang w:val="en-US"/>
                  </w:rPr>
                  <m:t>1.075</m:t>
                </m:r>
              </m:oMath>
            </m:oMathPara>
          </w:p>
        </w:tc>
      </w:tr>
    </w:tbl>
    <w:p w14:paraId="574FA6E7" w14:textId="77777777" w:rsidR="005D64B5" w:rsidRDefault="005D64B5" w:rsidP="00CB30D7">
      <w:pPr>
        <w:spacing w:line="360" w:lineRule="auto"/>
        <w:rPr>
          <w:lang w:val="en-US"/>
        </w:rPr>
      </w:pPr>
    </w:p>
    <w:p w14:paraId="032565A5" w14:textId="2594FEE9" w:rsidR="00774DB9" w:rsidRDefault="006D1C98" w:rsidP="00CB30D7">
      <w:pPr>
        <w:spacing w:line="360" w:lineRule="auto"/>
        <w:rPr>
          <w:lang w:val="en-US"/>
        </w:rPr>
      </w:pPr>
      <w:r>
        <w:rPr>
          <w:lang w:val="en-US"/>
        </w:rPr>
        <w:t>The ionization chamber was irradiated 5, 10, 15, 20 and 60 seconds</w:t>
      </w:r>
      <w:r w:rsidR="0054054A">
        <w:rPr>
          <w:lang w:val="en-US"/>
        </w:rPr>
        <w:t xml:space="preserve"> 3</w:t>
      </w:r>
      <w:r w:rsidR="00985D6D">
        <w:rPr>
          <w:lang w:val="en-US"/>
        </w:rPr>
        <w:t xml:space="preserve"> (31</w:t>
      </w:r>
      <w:r w:rsidR="00ED1BD1">
        <w:rPr>
          <w:lang w:val="en-US"/>
        </w:rPr>
        <w:t>.</w:t>
      </w:r>
      <w:r w:rsidR="00985D6D">
        <w:rPr>
          <w:lang w:val="en-US"/>
        </w:rPr>
        <w:t>08</w:t>
      </w:r>
      <w:r w:rsidR="00ED1BD1">
        <w:rPr>
          <w:lang w:val="en-US"/>
        </w:rPr>
        <w:t>.</w:t>
      </w:r>
      <w:r w:rsidR="00985D6D">
        <w:rPr>
          <w:lang w:val="en-US"/>
        </w:rPr>
        <w:t>21)</w:t>
      </w:r>
      <w:r w:rsidR="00B647B9">
        <w:rPr>
          <w:lang w:val="en-US"/>
        </w:rPr>
        <w:t xml:space="preserve"> </w:t>
      </w:r>
      <w:r w:rsidR="00985D6D">
        <w:rPr>
          <w:lang w:val="en-US"/>
        </w:rPr>
        <w:t xml:space="preserve">or </w:t>
      </w:r>
      <w:r w:rsidR="0054054A">
        <w:rPr>
          <w:lang w:val="en-US"/>
        </w:rPr>
        <w:t>4</w:t>
      </w:r>
      <w:r w:rsidR="00985D6D">
        <w:rPr>
          <w:lang w:val="en-US"/>
        </w:rPr>
        <w:t xml:space="preserve"> (13</w:t>
      </w:r>
      <w:r w:rsidR="00ED1BD1">
        <w:rPr>
          <w:lang w:val="en-US"/>
        </w:rPr>
        <w:t>.</w:t>
      </w:r>
      <w:r w:rsidR="00985D6D">
        <w:rPr>
          <w:lang w:val="en-US"/>
        </w:rPr>
        <w:t>10</w:t>
      </w:r>
      <w:r w:rsidR="00ED1BD1">
        <w:rPr>
          <w:lang w:val="en-US"/>
        </w:rPr>
        <w:t>.</w:t>
      </w:r>
      <w:r w:rsidR="00985D6D">
        <w:rPr>
          <w:lang w:val="en-US"/>
        </w:rPr>
        <w:t>21)</w:t>
      </w:r>
      <w:r w:rsidR="0054054A">
        <w:rPr>
          <w:lang w:val="en-US"/>
        </w:rPr>
        <w:t xml:space="preserve"> times in each position</w:t>
      </w:r>
      <w:r w:rsidR="001F6043">
        <w:rPr>
          <w:lang w:val="en-US"/>
        </w:rPr>
        <w:t xml:space="preserve">. </w:t>
      </w:r>
      <w:r w:rsidR="00D60514">
        <w:rPr>
          <w:lang w:val="en-US"/>
        </w:rPr>
        <w:t>We wanted the calibration films to receive doses</w:t>
      </w:r>
      <w:r w:rsidR="008441AA">
        <w:rPr>
          <w:lang w:val="en-US"/>
        </w:rPr>
        <w:t xml:space="preserve"> </w:t>
      </w:r>
      <w:r w:rsidR="00761319">
        <w:rPr>
          <w:lang w:val="en-US"/>
        </w:rPr>
        <w:t xml:space="preserve">that </w:t>
      </w:r>
      <w:r w:rsidR="002B61BC">
        <w:rPr>
          <w:lang w:val="en-US"/>
        </w:rPr>
        <w:t xml:space="preserve">correlated with doses the cells would receive during GRID irradiation. </w:t>
      </w:r>
      <w:r w:rsidR="006F2EDE">
        <w:rPr>
          <w:lang w:val="en-US"/>
        </w:rPr>
        <w:t>Hence, dose points of</w:t>
      </w:r>
      <w:r w:rsidR="00E63A87">
        <w:rPr>
          <w:lang w:val="en-US"/>
        </w:rPr>
        <w:t xml:space="preserve"> 0 (control),</w:t>
      </w:r>
      <w:r w:rsidR="006F2EDE">
        <w:rPr>
          <w:lang w:val="en-US"/>
        </w:rPr>
        <w:t xml:space="preserve"> 0.1, 0.2, 0.5, 1, 2, 5, 10</w:t>
      </w:r>
      <w:r w:rsidR="00355BDA">
        <w:rPr>
          <w:lang w:val="en-US"/>
        </w:rPr>
        <w:t xml:space="preserve"> Gy</w:t>
      </w:r>
      <w:r w:rsidR="000D4548">
        <w:rPr>
          <w:lang w:val="en-US"/>
        </w:rPr>
        <w:t xml:space="preserve"> were chosen.</w:t>
      </w:r>
      <w:r w:rsidR="00C42722">
        <w:rPr>
          <w:lang w:val="en-US"/>
        </w:rPr>
        <w:t xml:space="preserve"> </w:t>
      </w:r>
      <w:r w:rsidR="007008EC">
        <w:rPr>
          <w:lang w:val="en-US"/>
        </w:rPr>
        <w:t xml:space="preserve">Because of potential </w:t>
      </w:r>
      <w:r w:rsidR="00976B49">
        <w:rPr>
          <w:lang w:val="en-US"/>
        </w:rPr>
        <w:t xml:space="preserve">delay in beam production from the X-ray machine, we needed to make sure </w:t>
      </w:r>
      <w:r w:rsidR="00E41F09">
        <w:rPr>
          <w:lang w:val="en-US"/>
        </w:rPr>
        <w:t>that there was a linear relationship between irradiation time and the lowest doses</w:t>
      </w:r>
      <w:r w:rsidR="00E872D2">
        <w:rPr>
          <w:lang w:val="en-US"/>
        </w:rPr>
        <w:t xml:space="preserve"> (0.1, 0.2, 0.5 Gy)</w:t>
      </w:r>
      <w:r w:rsidR="004C154E">
        <w:rPr>
          <w:lang w:val="en-US"/>
        </w:rPr>
        <w:t>.</w:t>
      </w:r>
      <w:r w:rsidR="008F2C1D">
        <w:rPr>
          <w:lang w:val="en-US"/>
        </w:rPr>
        <w:t xml:space="preserve"> </w:t>
      </w:r>
      <w:r w:rsidR="004C154E">
        <w:rPr>
          <w:lang w:val="en-US"/>
        </w:rPr>
        <w:t xml:space="preserve"> </w:t>
      </w:r>
      <w:r w:rsidR="00610F5B">
        <w:rPr>
          <w:lang w:val="en-US"/>
        </w:rPr>
        <w:t>A</w:t>
      </w:r>
      <w:r w:rsidR="001C61A6">
        <w:rPr>
          <w:lang w:val="en-US"/>
        </w:rPr>
        <w:t xml:space="preserve"> linear regression</w:t>
      </w:r>
      <w:r w:rsidR="0058095E">
        <w:rPr>
          <w:lang w:val="en-US"/>
        </w:rPr>
        <w:t xml:space="preserve"> model</w:t>
      </w:r>
      <w:r w:rsidR="001C61A6">
        <w:rPr>
          <w:lang w:val="en-US"/>
        </w:rPr>
        <w:t xml:space="preserve"> (see </w:t>
      </w:r>
      <w:r w:rsidR="00091607">
        <w:rPr>
          <w:lang w:val="en-US"/>
        </w:rPr>
        <w:fldChar w:fldCharType="begin"/>
      </w:r>
      <w:r w:rsidR="00091607">
        <w:rPr>
          <w:lang w:val="en-US"/>
        </w:rPr>
        <w:instrText xml:space="preserve"> REF _Ref98754619 \r \h </w:instrText>
      </w:r>
      <w:r w:rsidR="00CB30D7">
        <w:rPr>
          <w:lang w:val="en-US"/>
        </w:rPr>
        <w:instrText xml:space="preserve"> \* MERGEFORMAT </w:instrText>
      </w:r>
      <w:r w:rsidR="00091607">
        <w:rPr>
          <w:lang w:val="en-US"/>
        </w:rPr>
      </w:r>
      <w:r w:rsidR="00091607">
        <w:rPr>
          <w:lang w:val="en-US"/>
        </w:rPr>
        <w:fldChar w:fldCharType="separate"/>
      </w:r>
      <w:r w:rsidR="000E19EF">
        <w:rPr>
          <w:lang w:val="en-US"/>
        </w:rPr>
        <w:t>1.6.1</w:t>
      </w:r>
      <w:r w:rsidR="00091607">
        <w:rPr>
          <w:lang w:val="en-US"/>
        </w:rPr>
        <w:fldChar w:fldCharType="end"/>
      </w:r>
      <w:r w:rsidR="001C61A6">
        <w:rPr>
          <w:lang w:val="en-US"/>
        </w:rPr>
        <w:t>)</w:t>
      </w:r>
      <w:r w:rsidR="00AA6AF4">
        <w:rPr>
          <w:lang w:val="en-US"/>
        </w:rPr>
        <w:t xml:space="preserve"> </w:t>
      </w:r>
      <w:r w:rsidR="0058095E">
        <w:rPr>
          <w:lang w:val="en-US"/>
        </w:rPr>
        <w:t xml:space="preserve">was </w:t>
      </w:r>
      <w:r w:rsidR="00647B3E">
        <w:rPr>
          <w:lang w:val="en-US"/>
        </w:rPr>
        <w:t>f</w:t>
      </w:r>
      <w:r w:rsidR="00610F5B">
        <w:rPr>
          <w:lang w:val="en-US"/>
        </w:rPr>
        <w:t>ound</w:t>
      </w:r>
      <w:r w:rsidR="00684FEF">
        <w:rPr>
          <w:lang w:val="en-US"/>
        </w:rPr>
        <w:t xml:space="preserve"> for each positio</w:t>
      </w:r>
      <w:r w:rsidR="000F659F">
        <w:rPr>
          <w:lang w:val="en-US"/>
        </w:rPr>
        <w:t>n</w:t>
      </w:r>
      <w:r w:rsidR="00FA47ED">
        <w:rPr>
          <w:lang w:val="en-US"/>
        </w:rPr>
        <w:t xml:space="preserve"> using a function </w:t>
      </w:r>
      <w:r w:rsidR="0079390E">
        <w:rPr>
          <w:lang w:val="en-US"/>
        </w:rPr>
        <w:t xml:space="preserve">called </w:t>
      </w:r>
      <w:proofErr w:type="spellStart"/>
      <w:r w:rsidR="0079390E">
        <w:rPr>
          <w:i/>
          <w:iCs/>
          <w:lang w:val="en-US"/>
        </w:rPr>
        <w:t>linregress</w:t>
      </w:r>
      <w:proofErr w:type="spellEnd"/>
      <w:r w:rsidR="00D728A0">
        <w:rPr>
          <w:i/>
          <w:iCs/>
          <w:lang w:val="en-US"/>
        </w:rPr>
        <w:t xml:space="preserve"> </w:t>
      </w:r>
      <w:r w:rsidR="00D728A0">
        <w:rPr>
          <w:lang w:val="en-US"/>
        </w:rPr>
        <w:t xml:space="preserve">from the </w:t>
      </w:r>
      <w:r w:rsidR="007108B1">
        <w:rPr>
          <w:i/>
          <w:iCs/>
          <w:lang w:val="en-US"/>
        </w:rPr>
        <w:t xml:space="preserve">scipy.v.1.6 </w:t>
      </w:r>
      <w:r w:rsidR="007108B1">
        <w:rPr>
          <w:lang w:val="en-US"/>
        </w:rPr>
        <w:t xml:space="preserve">library </w:t>
      </w:r>
      <w:r w:rsidR="003C46C9">
        <w:rPr>
          <w:lang w:val="en-US"/>
        </w:rPr>
        <w:fldChar w:fldCharType="begin"/>
      </w:r>
      <w:r w:rsidR="003C46C9">
        <w:rPr>
          <w:lang w:val="en-US"/>
        </w:rPr>
        <w:instrText xml:space="preserve"> ADDIN ZOTERO_ITEM CSL_CITATION {"citationID":"Q8YxJYUS","properties":{"formattedCitation":"(Virtanen et al., 2020)","plainCitation":"(Virtanen et al., 2020)","noteIndex":0},"citationItems":[{"id":514,"uris":["http://zotero.org/users/9228513/items/NA8JBSUP"],"itemData":{"id":514,"type":"article-journal","container-title":"Nature Methods","DOI":"10.1038/s41592-019-0686-2","page":"261–272","title":"SciPy 1.0: Fundamental Algorithms for Scientific Computing in Python","volume":"17","author":[{"family":"Virtanen","given":"Pauli"</w:instrText>
      </w:r>
      <w:r w:rsidR="003C46C9" w:rsidRPr="007D5018">
        <w:rPr>
          <w:lang w:val="en-US"/>
        </w:rPr>
        <w:instrText xml:space="preserve">},{"family":"Gommers","given":"Ralf"},{"family":"Oliphant","given":"Travis E."},{"family":"Haberland","given":"Matt"},{"family":"Reddy","given":"Tyler"},{"family":"Cournapeau","given":"David"},{"family":"Burovski","given":"Evgeni"},{"family":"Peterson","given":"Pearu"},{"family":"Weckesser","given":"Warren"},{"family":"Bright","given":"Jonathan"},{"family":"Walt","given":"Stéfan J.","non-dropping-particle":"van der"},{"family":"Brett","given":"Matthew"},{"family":"Wilson","given":"Joshua"},{"family":"Millman","given":"K. Jarrod"},{"family":"Mayorov","given":"Nikolay"},{"family":"Nelson","given":"Andrew R. J."},{"family":"Jones","given":"Eric"},{"family":"Kern","given":"Robert"},{"family":"Larson","given":"Eric"},{"family":"Carey","given":"C J"},{"family":"Polat","given":"İlhan"},{"family":"Feng","given":"Yu"},{"family":"Moore","given":"Eric W."},{"family":"VanderPlas","given":"Jake"},{"family":"Laxalde","given":"Denis"},{"family":"Perktold","given":"Josef"},{"family":"Cimrman","given":"Robert"},{"family":"Henriksen","given":"Ian"},{"family":"Quintero","given":"E. A."},{"family":"Harris","given":"Charles R."},{"family":"Archibald","given":"Anne M."},{"family":"Ribeiro","given":"Antônio H."},{"family":"Pedregosa","given":"Fabian"},{"family":"Mulbregt","given":"Paul","non-dropping-particle":"van"},{"literal":"SciPy 1.0 Contributors"}],"issued":{"date-parts":[["2020"]]}}}],"schema":"https://github.com/citation-style-language/schema/raw/master/csl-citation.json"} </w:instrText>
      </w:r>
      <w:r w:rsidR="003C46C9">
        <w:rPr>
          <w:lang w:val="en-US"/>
        </w:rPr>
        <w:fldChar w:fldCharType="separate"/>
      </w:r>
      <w:r w:rsidR="003C46C9" w:rsidRPr="007D5018">
        <w:rPr>
          <w:rFonts w:cs="Times New Roman"/>
          <w:lang w:val="en-US"/>
        </w:rPr>
        <w:t>(Virtanen et al., 2020)</w:t>
      </w:r>
      <w:r w:rsidR="003C46C9">
        <w:rPr>
          <w:lang w:val="en-US"/>
        </w:rPr>
        <w:fldChar w:fldCharType="end"/>
      </w:r>
      <w:r w:rsidR="008E4C5D" w:rsidRPr="007D5018">
        <w:rPr>
          <w:lang w:val="en-US"/>
        </w:rPr>
        <w:t xml:space="preserve"> in Python</w:t>
      </w:r>
      <w:r w:rsidR="00911B4C" w:rsidRPr="007D5018">
        <w:rPr>
          <w:lang w:val="en-US"/>
        </w:rPr>
        <w:t xml:space="preserve"> (v.3.8)</w:t>
      </w:r>
      <w:r w:rsidR="008E4C5D" w:rsidRPr="007D5018">
        <w:rPr>
          <w:lang w:val="en-US"/>
        </w:rPr>
        <w:t xml:space="preserve"> </w:t>
      </w:r>
      <w:r w:rsidR="008E4C5D">
        <w:rPr>
          <w:lang w:val="en-US"/>
        </w:rPr>
        <w:fldChar w:fldCharType="begin"/>
      </w:r>
      <w:r w:rsidR="008E4C5D" w:rsidRPr="007D5018">
        <w:rPr>
          <w:lang w:val="en-US"/>
        </w:rPr>
        <w:instrText xml:space="preserve"> ADDIN ZOTERO_ITEM CSL_CITATION {"citationID":"lfzyjUmG","properties":{"formattedCitation":"(Guido van Rossum &amp; and the Python development team, 2020)","plainCitation":"(Guido van Rossum &amp; and the Python development team, 2020)","noteIndex":0},"ci</w:instrText>
      </w:r>
      <w:r w:rsidR="008E4C5D" w:rsidRPr="00A15BD1">
        <w:rPr>
          <w:lang w:val="sv-SE"/>
        </w:rPr>
        <w:instrText>tationIt</w:instrText>
      </w:r>
      <w:r w:rsidR="008E4C5D" w:rsidRPr="008E4C5D">
        <w:rPr>
          <w:lang w:val="sv-SE"/>
        </w:rPr>
        <w:instrText>ems":[{"id":492,"uris":["http://zotero.org/users/9228513/items/HT2UE9MM"],"itemData":{"id":492,"type":"book","abstract":"Python is an easy to learn, powerful programming language. It has efficient high-level data structures and a simple\nbut effective approach to object-oriented programming. Python’s elegant syntax and dynamic typing, together with\nits interpreted nature, make it an ideal language for scripting and rapid application development in many areas on\nmost platforms.\nThe Python interpreter and the extensive standard library are freely available in source or binary form for all major\nplatforms from the Python Web site, https://www.python.org/, and may be freely distributed. The same site also\ncontains distributions of and pointers to many free third party Python modules, programs and tools, and additional\ndocumentation.\nThe Python</w:instrText>
      </w:r>
      <w:r w:rsidR="008E4C5D" w:rsidRPr="007D5018">
        <w:rPr>
          <w:lang w:val="en-US"/>
        </w:rPr>
        <w:instrText xml:space="preserve"> interpreter is easily extended with new functions and data types implemented in C or C++ (or other\nlanguages callable from C). Python is also suitable as an extension language for customizable applications.\nThis tutorial introduces the reader informally to the basic concepts and features of the Python language and system. It\nhelps to have a Python interpreter handy for hands-on experience, but all examples are self-contained, so the tutorial\ncan be read off-line as well.\nFor a description of standard objects and modules, see library-index. reference-index gives a more formal definition\nof the language. To write extensions in C or C++, read extending-index and c-api-index. There are also several books\ncovering Python in depth.\nThis tutorial does not attempt to be comprehensive and cover every single feature, or even every commonly used\nfeature. Instead, it introduces many of Python’s most noteworthy features, and will give you a good idea of the\nlanguage’s flavor and style. After reading it, you will be able to read and write Python modules and programs, and\nyou will be ready to learn more about the various Python library modules described in library-index.","title":"Python Tutorial Release 3.8.1 Guido van Rossum and the Python development team","author":[{"literal":"Guido van Rossum"},{"literal":"and the Python development team"}],"issued":{"date-parts":[["2020",1,12]]}}}],"schema":"https://github.com/citation-style-language/schema/raw/master/csl-citation.json"} </w:instrText>
      </w:r>
      <w:r w:rsidR="008E4C5D">
        <w:rPr>
          <w:lang w:val="en-US"/>
        </w:rPr>
        <w:fldChar w:fldCharType="separate"/>
      </w:r>
      <w:r w:rsidR="008E4C5D" w:rsidRPr="007D5018">
        <w:rPr>
          <w:rFonts w:cs="Times New Roman"/>
          <w:lang w:val="en-US"/>
        </w:rPr>
        <w:t>(Guido van Rossum &amp; and the Python development team, 2020)</w:t>
      </w:r>
      <w:r w:rsidR="008E4C5D">
        <w:rPr>
          <w:lang w:val="en-US"/>
        </w:rPr>
        <w:fldChar w:fldCharType="end"/>
      </w:r>
      <w:r w:rsidR="00A15BD1" w:rsidRPr="007D5018">
        <w:rPr>
          <w:lang w:val="en-US"/>
        </w:rPr>
        <w:t xml:space="preserve">. </w:t>
      </w:r>
      <w:r w:rsidR="00094CC6" w:rsidRPr="00A15BD1">
        <w:rPr>
          <w:lang w:val="en-US"/>
        </w:rPr>
        <w:t>T</w:t>
      </w:r>
      <w:r w:rsidR="0012566B" w:rsidRPr="00A15BD1">
        <w:rPr>
          <w:lang w:val="en-US"/>
        </w:rPr>
        <w:t xml:space="preserve">hen </w:t>
      </w:r>
      <w:r w:rsidR="0011084E" w:rsidRPr="00A15BD1">
        <w:rPr>
          <w:lang w:val="en-US"/>
        </w:rPr>
        <w:t xml:space="preserve">the estimated parameters were averaged </w:t>
      </w:r>
      <w:r w:rsidR="0012566B" w:rsidRPr="00A15BD1">
        <w:rPr>
          <w:lang w:val="en-US"/>
        </w:rPr>
        <w:t>to get</w:t>
      </w:r>
      <w:r w:rsidR="0011084E" w:rsidRPr="00A15BD1">
        <w:rPr>
          <w:lang w:val="en-US"/>
        </w:rPr>
        <w:t xml:space="preserve"> a model independent of </w:t>
      </w:r>
      <w:r w:rsidR="00F13B95" w:rsidRPr="00A15BD1">
        <w:rPr>
          <w:lang w:val="en-US"/>
        </w:rPr>
        <w:t xml:space="preserve">positioning in the cell </w:t>
      </w:r>
      <w:r w:rsidR="00F13B95" w:rsidRPr="00A15BD1">
        <w:rPr>
          <w:lang w:val="en-US"/>
        </w:rPr>
        <w:lastRenderedPageBreak/>
        <w:t xml:space="preserve">flask holder. </w:t>
      </w:r>
      <w:r w:rsidR="007D0AEC">
        <w:rPr>
          <w:lang w:val="en-US"/>
        </w:rPr>
        <w:t xml:space="preserve">This would greatly decrease the duration of the </w:t>
      </w:r>
      <w:r w:rsidR="003C403C">
        <w:rPr>
          <w:lang w:val="en-US"/>
        </w:rPr>
        <w:t>experiment because</w:t>
      </w:r>
      <w:r w:rsidR="007D0AEC">
        <w:rPr>
          <w:lang w:val="en-US"/>
        </w:rPr>
        <w:t xml:space="preserve"> we could irradiate in all positions at once. </w:t>
      </w:r>
    </w:p>
    <w:p w14:paraId="3981FC8E" w14:textId="3661EBBE" w:rsidR="00A63512" w:rsidRDefault="00FE17CB" w:rsidP="00CB30D7">
      <w:pPr>
        <w:spacing w:line="360" w:lineRule="auto"/>
        <w:rPr>
          <w:lang w:val="en-US"/>
        </w:rPr>
      </w:pPr>
      <m:oMathPara>
        <m:oMath>
          <m:acc>
            <m:accPr>
              <m:ctrlPr>
                <w:rPr>
                  <w:rFonts w:ascii="Cambria Math" w:eastAsiaTheme="minorEastAsia" w:hAnsi="Cambria Math"/>
                  <w:i/>
                  <w:lang w:val="en-US"/>
                </w:rPr>
              </m:ctrlPr>
            </m:accPr>
            <m:e>
              <m:r>
                <w:rPr>
                  <w:rFonts w:ascii="Cambria Math" w:eastAsiaTheme="minorEastAsia" w:hAnsi="Cambria Math"/>
                  <w:lang w:val="en-US"/>
                </w:rPr>
                <m:t>D</m:t>
              </m:r>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e>
          </m:acc>
          <m:r>
            <w:rPr>
              <w:rFonts w:ascii="Cambria Math" w:eastAsiaTheme="minorEastAsia" w:hAnsi="Cambria Math"/>
              <w:lang w:val="en-US"/>
            </w:rPr>
            <m:t>t ,</m:t>
          </m:r>
        </m:oMath>
      </m:oMathPara>
    </w:p>
    <w:p w14:paraId="33027CD9" w14:textId="77777777" w:rsidR="008F782D" w:rsidRDefault="00E24F4A" w:rsidP="00CB30D7">
      <w:pPr>
        <w:spacing w:line="360" w:lineRule="auto"/>
        <w:rPr>
          <w:rFonts w:eastAsiaTheme="minorEastAsia"/>
          <w:lang w:val="en-US"/>
        </w:rPr>
      </w:pPr>
      <w:r>
        <w:rPr>
          <w:lang w:val="en-US"/>
        </w:rPr>
        <w:t xml:space="preserve">where </w:t>
      </w:r>
      <m:oMath>
        <m:sSub>
          <m:sSubPr>
            <m:ctrlPr>
              <w:rPr>
                <w:rFonts w:ascii="Cambria Math" w:eastAsiaTheme="minorEastAsia" w:hAnsi="Cambria Math"/>
                <w:i/>
                <w:lang w:val="en-US"/>
              </w:rPr>
            </m:ctrlPr>
          </m:sSubPr>
          <m:e>
            <m:acc>
              <m:accPr>
                <m:chr m:val="̅"/>
                <m:ctrlPr>
                  <w:rPr>
                    <w:rFonts w:ascii="Cambria Math" w:hAnsi="Cambria Math"/>
                    <w:i/>
                    <w:lang w:val="en-US"/>
                  </w:rPr>
                </m:ctrlPr>
              </m:accPr>
              <m:e>
                <m:r>
                  <w:rPr>
                    <w:rFonts w:ascii="Cambria Math" w:hAnsi="Cambria Math"/>
                    <w:lang w:val="en-US"/>
                  </w:rPr>
                  <m:t>β</m:t>
                </m:r>
              </m:e>
            </m:acc>
          </m:e>
          <m:sub>
            <m:r>
              <w:rPr>
                <w:rFonts w:ascii="Cambria Math" w:eastAsiaTheme="minorEastAsia" w:hAnsi="Cambria Math"/>
                <w:lang w:val="en-US"/>
              </w:rPr>
              <m:t>0</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oMath>
      <w:r>
        <w:rPr>
          <w:rFonts w:eastAsiaTheme="minorEastAsia"/>
          <w:lang w:val="en-US"/>
        </w:rPr>
        <w:t xml:space="preserve"> </w:t>
      </w:r>
      <w:r w:rsidR="004B02C1">
        <w:rPr>
          <w:rFonts w:eastAsiaTheme="minorEastAsia"/>
          <w:lang w:val="en-US"/>
        </w:rPr>
        <w:t>are</w:t>
      </w:r>
      <w:r>
        <w:rPr>
          <w:rFonts w:eastAsiaTheme="minorEastAsia"/>
          <w:lang w:val="en-US"/>
        </w:rPr>
        <w:t xml:space="preserve"> mean </w:t>
      </w:r>
      <w:r w:rsidR="004B02C1">
        <w:rPr>
          <w:rFonts w:eastAsiaTheme="minorEastAsia"/>
          <w:lang w:val="en-US"/>
        </w:rPr>
        <w:t xml:space="preserve">coefficients and D is </w:t>
      </w:r>
      <w:proofErr w:type="gramStart"/>
      <w:r w:rsidR="004B02C1">
        <w:rPr>
          <w:rFonts w:eastAsiaTheme="minorEastAsia"/>
          <w:lang w:val="en-US"/>
        </w:rPr>
        <w:t>dose.</w:t>
      </w:r>
      <w:proofErr w:type="gramEnd"/>
      <w:r w:rsidR="005F212C">
        <w:rPr>
          <w:rFonts w:eastAsiaTheme="minorEastAsia"/>
          <w:lang w:val="en-US"/>
        </w:rPr>
        <w:t xml:space="preserve"> Rearranging the </w:t>
      </w:r>
      <w:r w:rsidR="008F782D">
        <w:rPr>
          <w:rFonts w:eastAsiaTheme="minorEastAsia"/>
          <w:lang w:val="en-US"/>
        </w:rPr>
        <w:t>equation,</w:t>
      </w:r>
      <w:r w:rsidR="005F212C">
        <w:rPr>
          <w:rFonts w:eastAsiaTheme="minorEastAsia"/>
          <w:lang w:val="en-US"/>
        </w:rPr>
        <w:t xml:space="preserve"> we could find the time needed to achieve </w:t>
      </w:r>
      <w:r w:rsidR="00E27396">
        <w:rPr>
          <w:rFonts w:eastAsiaTheme="minorEastAsia"/>
          <w:lang w:val="en-US"/>
        </w:rPr>
        <w:t xml:space="preserve">the </w:t>
      </w:r>
      <w:r w:rsidR="00F36589">
        <w:rPr>
          <w:rFonts w:eastAsiaTheme="minorEastAsia"/>
          <w:lang w:val="en-US"/>
        </w:rPr>
        <w:t xml:space="preserve">desired </w:t>
      </w:r>
      <w:r w:rsidR="00A00084">
        <w:rPr>
          <w:rFonts w:eastAsiaTheme="minorEastAsia"/>
          <w:lang w:val="en-US"/>
        </w:rPr>
        <w:t>dose</w:t>
      </w:r>
      <w:r w:rsidR="008F782D">
        <w:rPr>
          <w:rFonts w:eastAsiaTheme="minorEastAsia"/>
          <w:lang w:val="en-US"/>
        </w:rPr>
        <w:t xml:space="preserve"> (0.1, 0.2, 0.5 Gy). </w:t>
      </w:r>
    </w:p>
    <w:p w14:paraId="2009F98A" w14:textId="51F7E7AA" w:rsidR="00DB53CC" w:rsidRDefault="008F782D" w:rsidP="00CB30D7">
      <w:pPr>
        <w:spacing w:line="360" w:lineRule="auto"/>
        <w:rPr>
          <w:rFonts w:eastAsiaTheme="minorEastAsia"/>
          <w:lang w:val="en-US"/>
        </w:rPr>
      </w:pPr>
      <w:r>
        <w:rPr>
          <w:rFonts w:eastAsiaTheme="minorEastAsia"/>
          <w:lang w:val="en-US"/>
        </w:rPr>
        <w:t xml:space="preserve">and multiplying desired dose with 1.026 </w:t>
      </w:r>
    </w:p>
    <w:p w14:paraId="1AB08CA6" w14:textId="55924CFA" w:rsidR="00DB53CC" w:rsidRDefault="00FE17CB" w:rsidP="00DB53CC">
      <w:pPr>
        <w:spacing w:line="360" w:lineRule="auto"/>
        <w:jc w:val="center"/>
        <w:rPr>
          <w:rFonts w:eastAsiaTheme="minorEastAsia"/>
          <w:lang w:val="en-US"/>
        </w:rPr>
      </w:pPr>
      <m:oMathPara>
        <m:oMath>
          <m:acc>
            <m:accPr>
              <m:ctrlPr>
                <w:rPr>
                  <w:rFonts w:ascii="Cambria Math" w:eastAsiaTheme="minorEastAsia" w:hAnsi="Cambria Math"/>
                  <w:i/>
                  <w:lang w:val="en-US"/>
                </w:rPr>
              </m:ctrlPr>
            </m:accPr>
            <m:e>
              <m:r>
                <w:rPr>
                  <w:rFonts w:ascii="Cambria Math" w:eastAsiaTheme="minorEastAsia" w:hAnsi="Cambria Math"/>
                  <w:lang w:val="en-US"/>
                </w:rPr>
                <m:t>t</m:t>
              </m:r>
            </m:e>
          </m:acc>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w:rPr>
                  <w:rFonts w:ascii="Cambria Math" w:eastAsiaTheme="minorEastAsia" w:hAnsi="Cambria Math"/>
                  <w:lang w:val="en-US"/>
                </w:rPr>
                <m:t>⋅</m:t>
              </m:r>
              <m:r>
                <w:rPr>
                  <w:rFonts w:ascii="Cambria Math" w:eastAsiaTheme="minorEastAsia" w:hAnsi="Cambria Math"/>
                  <w:lang w:val="en-US"/>
                </w:rPr>
                <m:t>1.026</m:t>
              </m:r>
              <m: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0</m:t>
                  </m:r>
                </m:sub>
              </m:sSub>
            </m:num>
            <m:den>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den>
          </m:f>
        </m:oMath>
      </m:oMathPara>
    </w:p>
    <w:p w14:paraId="7452463C" w14:textId="43908C46" w:rsidR="00774DB9" w:rsidRPr="00C26DFA" w:rsidRDefault="008166D1" w:rsidP="00CB30D7">
      <w:pPr>
        <w:spacing w:line="360" w:lineRule="auto"/>
        <w:rPr>
          <w:rFonts w:eastAsiaTheme="minorEastAsia"/>
          <w:lang w:val="en-US"/>
        </w:rPr>
      </w:pPr>
      <w:r>
        <w:rPr>
          <w:rFonts w:eastAsiaTheme="minorEastAsia"/>
          <w:lang w:val="en-US"/>
        </w:rPr>
        <w:t xml:space="preserve">Dose was multiplied with 1.026 </w:t>
      </w:r>
      <w:r>
        <w:rPr>
          <w:rFonts w:eastAsiaTheme="minorEastAsia"/>
          <w:lang w:val="en-US"/>
        </w:rPr>
        <w:t>to compensate for the height difference</w:t>
      </w:r>
      <w:r>
        <w:rPr>
          <w:rFonts w:eastAsiaTheme="minorEastAsia"/>
          <w:lang w:val="en-US"/>
        </w:rPr>
        <w:t xml:space="preserve"> between </w:t>
      </w:r>
      <w:r w:rsidR="004C4B34">
        <w:rPr>
          <w:rFonts w:eastAsiaTheme="minorEastAsia"/>
          <w:lang w:val="en-US"/>
        </w:rPr>
        <w:t>the sensitive volume of the ionization chamber and the bottom of the cell flask</w:t>
      </w:r>
      <w:r>
        <w:rPr>
          <w:rFonts w:eastAsiaTheme="minorEastAsia"/>
          <w:lang w:val="en-US"/>
        </w:rPr>
        <w:t xml:space="preserve"> mentioned in </w:t>
      </w:r>
      <w:r>
        <w:rPr>
          <w:rFonts w:eastAsiaTheme="minorEastAsia"/>
          <w:lang w:val="en-US"/>
        </w:rPr>
        <w:fldChar w:fldCharType="begin"/>
      </w:r>
      <w:r>
        <w:rPr>
          <w:rFonts w:eastAsiaTheme="minorEastAsia"/>
          <w:lang w:val="en-US"/>
        </w:rPr>
        <w:instrText xml:space="preserve"> REF _Ref103179519 \r \h </w:instrText>
      </w:r>
      <w:r>
        <w:rPr>
          <w:rFonts w:eastAsiaTheme="minorEastAsia"/>
          <w:lang w:val="en-US"/>
        </w:rPr>
      </w:r>
      <w:r>
        <w:rPr>
          <w:rFonts w:eastAsiaTheme="minorEastAsia"/>
          <w:lang w:val="en-US"/>
        </w:rPr>
        <w:fldChar w:fldCharType="separate"/>
      </w:r>
      <w:r>
        <w:rPr>
          <w:rFonts w:eastAsiaTheme="minorEastAsia"/>
          <w:lang w:val="en-US"/>
        </w:rPr>
        <w:t>2.1.1</w:t>
      </w:r>
      <w:r>
        <w:rPr>
          <w:rFonts w:eastAsiaTheme="minorEastAsia"/>
          <w:lang w:val="en-US"/>
        </w:rPr>
        <w:fldChar w:fldCharType="end"/>
      </w:r>
      <w:r w:rsidR="00C26DFA">
        <w:rPr>
          <w:rFonts w:eastAsiaTheme="minorEastAsia"/>
          <w:lang w:val="en-US"/>
        </w:rPr>
        <w:br/>
      </w:r>
      <w:r w:rsidR="001567B9">
        <w:rPr>
          <w:rFonts w:eastAsiaTheme="minorEastAsia"/>
          <w:lang w:val="en-US"/>
        </w:rPr>
        <w:t xml:space="preserve">With a nonzero intercept, we could account for the </w:t>
      </w:r>
      <w:r w:rsidR="00D22682">
        <w:rPr>
          <w:rFonts w:eastAsiaTheme="minorEastAsia"/>
          <w:lang w:val="en-US"/>
        </w:rPr>
        <w:t>delay in beam production</w:t>
      </w:r>
      <w:r w:rsidR="00385C3B">
        <w:rPr>
          <w:rFonts w:eastAsiaTheme="minorEastAsia"/>
          <w:lang w:val="en-US"/>
        </w:rPr>
        <w:t>.</w:t>
      </w:r>
      <w:r w:rsidR="00D738E0">
        <w:rPr>
          <w:rFonts w:eastAsiaTheme="minorEastAsia"/>
          <w:lang w:val="en-US"/>
        </w:rPr>
        <w:t xml:space="preserve"> </w:t>
      </w:r>
      <w:r w:rsidR="00B40BF6">
        <w:rPr>
          <w:rFonts w:eastAsiaTheme="minorEastAsia"/>
          <w:lang w:val="en-US"/>
        </w:rPr>
        <w:t xml:space="preserve"> </w:t>
      </w:r>
      <w:proofErr w:type="spellStart"/>
      <w:r w:rsidR="0041087E">
        <w:rPr>
          <w:rFonts w:eastAsiaTheme="minorEastAsia"/>
          <w:i/>
          <w:iCs/>
          <w:lang w:val="en-US"/>
        </w:rPr>
        <w:t>Linregress</w:t>
      </w:r>
      <w:proofErr w:type="spellEnd"/>
      <w:r w:rsidR="0041087E">
        <w:rPr>
          <w:rFonts w:eastAsiaTheme="minorEastAsia"/>
          <w:iCs/>
          <w:lang w:val="en-US"/>
        </w:rPr>
        <w:t xml:space="preserve"> returns the standard error of the</w:t>
      </w:r>
      <w:r w:rsidR="005F3F60">
        <w:rPr>
          <w:rFonts w:eastAsiaTheme="minorEastAsia"/>
          <w:iCs/>
          <w:lang w:val="en-US"/>
        </w:rPr>
        <w:t xml:space="preserve"> estimated coefficients. </w:t>
      </w:r>
      <w:r w:rsidR="00DA2B57">
        <w:rPr>
          <w:rFonts w:eastAsiaTheme="minorEastAsia"/>
          <w:iCs/>
          <w:lang w:val="en-US"/>
        </w:rPr>
        <w:t>Because we found the average model</w:t>
      </w:r>
      <w:r w:rsidR="00ED4F1B">
        <w:rPr>
          <w:rFonts w:eastAsiaTheme="minorEastAsia"/>
          <w:iCs/>
          <w:lang w:val="en-US"/>
        </w:rPr>
        <w:t xml:space="preserve"> the mean standard error of the model was found with</w:t>
      </w:r>
      <w:r w:rsidR="002A0A52">
        <w:rPr>
          <w:rFonts w:eastAsiaTheme="minorEastAsia"/>
          <w:iCs/>
          <w:lang w:val="en-US"/>
        </w:rPr>
        <w:t xml:space="preserve"> </w:t>
      </w:r>
      <m:oMath>
        <m:r>
          <m:rPr>
            <m:sty m:val="p"/>
          </m:rPr>
          <w:rPr>
            <w:rFonts w:ascii="Cambria Math" w:eastAsiaTheme="minorEastAsia" w:hAnsi="Cambria Math"/>
            <w:lang w:val="en-US"/>
          </w:rPr>
          <m:t>Δ</m:t>
        </m:r>
        <m:acc>
          <m:accPr>
            <m:chr m:val="̅"/>
            <m:ctrlPr>
              <w:rPr>
                <w:rFonts w:ascii="Cambria Math" w:eastAsiaTheme="minorEastAsia" w:hAnsi="Cambria Math"/>
                <w:i/>
                <w:iCs/>
                <w:lang w:val="en-US"/>
              </w:rPr>
            </m:ctrlPr>
          </m:accPr>
          <m:e>
            <m:sSub>
              <m:sSubPr>
                <m:ctrlPr>
                  <w:rPr>
                    <w:rFonts w:ascii="Cambria Math" w:eastAsiaTheme="minorEastAsia" w:hAnsi="Cambria Math"/>
                    <w:i/>
                    <w:iCs/>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e>
        </m:acc>
        <m:r>
          <w:rPr>
            <w:rFonts w:ascii="Cambria Math" w:eastAsiaTheme="minorEastAsia" w:hAnsi="Cambria Math"/>
            <w:lang w:val="en-US"/>
          </w:rPr>
          <m:t>= </m:t>
        </m:r>
        <m:rad>
          <m:radPr>
            <m:degHide m:val="1"/>
            <m:ctrlPr>
              <w:rPr>
                <w:rFonts w:ascii="Cambria Math" w:eastAsiaTheme="minorEastAsia" w:hAnsi="Cambria Math"/>
                <w:i/>
                <w:iCs/>
                <w:lang w:val="en-US"/>
              </w:rPr>
            </m:ctrlPr>
          </m:radPr>
          <m:deg/>
          <m:e>
            <m:nary>
              <m:naryPr>
                <m:chr m:val="∑"/>
                <m:limLoc m:val="subSup"/>
                <m:ctrlPr>
                  <w:rPr>
                    <w:rFonts w:ascii="Cambria Math" w:eastAsiaTheme="minorEastAsia" w:hAnsi="Cambria Math"/>
                    <w:i/>
                    <w:iCs/>
                    <w:lang w:val="en-US"/>
                  </w:rPr>
                </m:ctrlPr>
              </m:naryPr>
              <m:sub>
                <m:r>
                  <w:rPr>
                    <w:rFonts w:ascii="Cambria Math" w:eastAsiaTheme="minorEastAsia" w:hAnsi="Cambria Math"/>
                    <w:lang w:val="en-US"/>
                  </w:rPr>
                  <m:t>i=0</m:t>
                </m:r>
              </m:sub>
              <m:sup>
                <m:r>
                  <w:rPr>
                    <w:rFonts w:ascii="Cambria Math" w:eastAsiaTheme="minorEastAsia" w:hAnsi="Cambria Math"/>
                    <w:lang w:val="en-US"/>
                  </w:rPr>
                  <m:t>n</m:t>
                </m:r>
              </m:sup>
              <m:e>
                <m:r>
                  <m:rPr>
                    <m:sty m:val="p"/>
                  </m:rPr>
                  <w:rPr>
                    <w:rFonts w:ascii="Cambria Math" w:eastAsiaTheme="minorEastAsia" w:hAnsi="Cambria Math"/>
                    <w:lang w:val="en-US"/>
                  </w:rPr>
                  <m:t>Δ</m:t>
                </m:r>
                <m:sSubSup>
                  <m:sSubSupPr>
                    <m:ctrlPr>
                      <w:rPr>
                        <w:rFonts w:ascii="Cambria Math" w:eastAsiaTheme="minorEastAsia" w:hAnsi="Cambria Math"/>
                        <w:i/>
                        <w:iCs/>
                        <w:lang w:val="en-US"/>
                      </w:rPr>
                    </m:ctrlPr>
                  </m:sSubSupPr>
                  <m:e>
                    <m:r>
                      <w:rPr>
                        <w:rFonts w:ascii="Cambria Math" w:eastAsiaTheme="minorEastAsia" w:hAnsi="Cambria Math"/>
                        <w:lang w:val="en-US"/>
                      </w:rPr>
                      <m:t>β</m:t>
                    </m:r>
                  </m:e>
                  <m:sub>
                    <m:r>
                      <w:rPr>
                        <w:rFonts w:ascii="Cambria Math" w:eastAsiaTheme="minorEastAsia" w:hAnsi="Cambria Math"/>
                        <w:lang w:val="en-US"/>
                      </w:rPr>
                      <m:t>k,i</m:t>
                    </m:r>
                  </m:sub>
                  <m:sup>
                    <m:r>
                      <w:rPr>
                        <w:rFonts w:ascii="Cambria Math" w:eastAsiaTheme="minorEastAsia" w:hAnsi="Cambria Math"/>
                        <w:lang w:val="en-US"/>
                      </w:rPr>
                      <m:t>2</m:t>
                    </m:r>
                  </m:sup>
                </m:sSubSup>
              </m:e>
            </m:nary>
          </m:e>
        </m:rad>
        <m:r>
          <w:rPr>
            <w:rFonts w:ascii="Cambria Math" w:eastAsiaTheme="minorEastAsia" w:hAnsi="Cambria Math"/>
            <w:lang w:val="en-US"/>
          </w:rPr>
          <m:t xml:space="preserve">/n  </m:t>
        </m:r>
      </m:oMath>
      <w:r w:rsidR="000C520F">
        <w:rPr>
          <w:rFonts w:eastAsiaTheme="minorEastAsia"/>
          <w:iCs/>
          <w:lang w:val="en-US"/>
        </w:rPr>
        <w:t xml:space="preserve">, where k is </w:t>
      </w:r>
      <w:r w:rsidR="00645548">
        <w:rPr>
          <w:rFonts w:eastAsiaTheme="minorEastAsia"/>
          <w:iCs/>
          <w:lang w:val="en-US"/>
        </w:rPr>
        <w:t xml:space="preserve">either 0 or 1. The </w:t>
      </w:r>
      <w:r w:rsidR="00425650">
        <w:rPr>
          <w:rFonts w:eastAsiaTheme="minorEastAsia"/>
          <w:iCs/>
          <w:lang w:val="en-US"/>
        </w:rPr>
        <w:t>standard error of exposure time</w:t>
      </w:r>
      <m:oMath>
        <m:r>
          <w:rPr>
            <w:rFonts w:ascii="Cambria Math" w:eastAsiaTheme="minorEastAsia" w:hAnsi="Cambria Math"/>
            <w:lang w:val="en-US"/>
          </w:rPr>
          <m:t xml:space="preserve"> </m:t>
        </m:r>
        <m:r>
          <m:rPr>
            <m:sty m:val="p"/>
          </m:rPr>
          <w:rPr>
            <w:rFonts w:ascii="Cambria Math" w:eastAsiaTheme="minorEastAsia" w:hAnsi="Cambria Math"/>
            <w:lang w:val="en-US"/>
          </w:rPr>
          <m:t>Δ</m:t>
        </m:r>
        <m:acc>
          <m:accPr>
            <m:ctrlPr>
              <w:rPr>
                <w:rFonts w:ascii="Cambria Math" w:eastAsiaTheme="minorEastAsia" w:hAnsi="Cambria Math"/>
                <w:i/>
                <w:iCs/>
                <w:lang w:val="en-US"/>
              </w:rPr>
            </m:ctrlPr>
          </m:accPr>
          <m:e>
            <m:r>
              <w:rPr>
                <w:rFonts w:ascii="Cambria Math" w:eastAsiaTheme="minorEastAsia" w:hAnsi="Cambria Math"/>
                <w:lang w:val="en-US"/>
              </w:rPr>
              <m:t>t</m:t>
            </m:r>
            <m:ctrlPr>
              <w:rPr>
                <w:rFonts w:ascii="Cambria Math" w:eastAsiaTheme="minorEastAsia" w:hAnsi="Cambria Math"/>
                <w:i/>
                <w:lang w:val="en-US"/>
              </w:rPr>
            </m:ctrlPr>
          </m:e>
        </m:acc>
      </m:oMath>
      <w:r w:rsidR="00810908">
        <w:rPr>
          <w:rFonts w:eastAsiaTheme="minorEastAsia"/>
          <w:iCs/>
          <w:lang w:val="en-US"/>
        </w:rPr>
        <w:t xml:space="preserve"> was found </w:t>
      </w:r>
      <w:r w:rsidR="00E63CE4">
        <w:rPr>
          <w:rFonts w:eastAsiaTheme="minorEastAsia"/>
          <w:lang w:val="en-US"/>
        </w:rPr>
        <w:t xml:space="preserve">using the </w:t>
      </w:r>
      <w:r w:rsidR="00104CA3">
        <w:rPr>
          <w:rFonts w:eastAsiaTheme="minorEastAsia"/>
          <w:lang w:val="en-US"/>
        </w:rPr>
        <w:t>formula</w:t>
      </w:r>
      <w:r w:rsidR="00E63CE4">
        <w:rPr>
          <w:rFonts w:eastAsiaTheme="minorEastAsia"/>
          <w:lang w:val="en-US"/>
        </w:rPr>
        <w:t xml:space="preserve"> for error propagation</w:t>
      </w:r>
      <w:r w:rsidR="005A5EA6">
        <w:rPr>
          <w:rFonts w:eastAsiaTheme="minorEastAsia"/>
          <w:lang w:val="en-US"/>
        </w:rPr>
        <w:t xml:space="preserve"> of the multivariate function </w:t>
      </w:r>
      <m:oMath>
        <m:r>
          <w:rPr>
            <w:rFonts w:ascii="Cambria Math" w:eastAsiaTheme="minorEastAsia" w:hAnsi="Cambria Math"/>
            <w:lang w:val="en-US"/>
          </w:rPr>
          <m:t>f(</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lang w:val="en-US"/>
          </w:rPr>
          <m:t>)</m:t>
        </m:r>
      </m:oMath>
      <w:r w:rsidR="005A5EA6">
        <w:rPr>
          <w:rFonts w:eastAsiaTheme="minorEastAsia"/>
          <w:lang w:val="en-US"/>
        </w:rPr>
        <w:t xml:space="preserve"> </w:t>
      </w:r>
      <w:r w:rsidR="00E63CE4">
        <w:rPr>
          <w:rFonts w:eastAsiaTheme="minorEastAsia"/>
          <w:lang w:val="en-US"/>
        </w:rPr>
        <w:t xml:space="preserve"> with independent variables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937E5B" w14:paraId="5D8F0EDD" w14:textId="77777777" w:rsidTr="003E4509">
        <w:tc>
          <w:tcPr>
            <w:tcW w:w="8815" w:type="dxa"/>
          </w:tcPr>
          <w:p w14:paraId="3A9FBDF7" w14:textId="77777777" w:rsidR="00937E5B" w:rsidRDefault="00937E5B" w:rsidP="003E4509">
            <m:oMathPara>
              <m:oMath>
                <m:r>
                  <w:rPr>
                    <w:rFonts w:ascii="Cambria Math" w:eastAsiaTheme="minorEastAsia" w:hAnsi="Cambria Math"/>
                    <w:lang w:val="en-US"/>
                  </w:rPr>
                  <m:t>df=</m:t>
                </m:r>
                <m:rad>
                  <m:radPr>
                    <m:degHide m:val="1"/>
                    <m:ctrlPr>
                      <w:rPr>
                        <w:rFonts w:ascii="Cambria Math" w:eastAsiaTheme="minorEastAsia" w:hAnsi="Cambria Math"/>
                        <w:i/>
                        <w:lang w:val="en-US"/>
                      </w:rPr>
                    </m:ctrlPr>
                  </m:radPr>
                  <m:deg/>
                  <m:e>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1</m:t>
                        </m:r>
                      </m:sub>
                      <m:sup>
                        <m:r>
                          <w:rPr>
                            <w:rFonts w:ascii="Cambria Math" w:eastAsiaTheme="minorEastAsia" w:hAnsi="Cambria Math"/>
                            <w:lang w:val="en-US"/>
                          </w:rPr>
                          <m:t>n</m:t>
                        </m:r>
                      </m:sup>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∂f</m:t>
                                    </m:r>
                                  </m:num>
                                  <m:den>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den>
                                </m:f>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 xml:space="preserve"> .</m:t>
                        </m:r>
                      </m:e>
                    </m:nary>
                  </m:e>
                </m:rad>
              </m:oMath>
            </m:oMathPara>
          </w:p>
        </w:tc>
        <w:bookmarkStart w:id="137" w:name="_Ref100759194"/>
        <w:tc>
          <w:tcPr>
            <w:tcW w:w="535" w:type="dxa"/>
          </w:tcPr>
          <w:p w14:paraId="1D4790E9" w14:textId="77777777" w:rsidR="00937E5B" w:rsidRDefault="00937E5B" w:rsidP="003E4509">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2</w:t>
            </w:r>
            <w:r>
              <w:fldChar w:fldCharType="end"/>
            </w:r>
            <w:bookmarkEnd w:id="137"/>
          </w:p>
        </w:tc>
      </w:tr>
    </w:tbl>
    <w:p w14:paraId="7A95D527" w14:textId="2574B978" w:rsidR="001A6894" w:rsidRDefault="009030FC" w:rsidP="00CB30D7">
      <w:pPr>
        <w:spacing w:line="360" w:lineRule="auto"/>
        <w:rPr>
          <w:rFonts w:eastAsiaTheme="minorEastAsia"/>
          <w:lang w:val="en-US"/>
        </w:rPr>
      </w:pPr>
      <w:r>
        <w:rPr>
          <w:rFonts w:eastAsiaTheme="minorEastAsia"/>
          <w:lang w:val="en-US"/>
        </w:rPr>
        <w:t>The resulting error expression becomes</w:t>
      </w:r>
    </w:p>
    <w:p w14:paraId="66AAB16D" w14:textId="02FD386F" w:rsidR="00927053" w:rsidRPr="00F71DE5" w:rsidRDefault="00BB4B90" w:rsidP="00CB30D7">
      <w:pPr>
        <w:spacing w:line="360" w:lineRule="auto"/>
        <w:rPr>
          <w:rFonts w:eastAsiaTheme="minorEastAsia"/>
          <w:lang w:val="en-US"/>
        </w:rPr>
      </w:pPr>
      <m:oMathPara>
        <m:oMath>
          <m:r>
            <m:rPr>
              <m:sty m:val="p"/>
            </m:rPr>
            <w:rPr>
              <w:rFonts w:ascii="Cambria Math" w:eastAsiaTheme="minorEastAsia" w:hAnsi="Cambria Math"/>
              <w:lang w:val="en-US"/>
            </w:rPr>
            <m:t>Δ</m:t>
          </m:r>
          <m:acc>
            <m:accPr>
              <m:chr m:val="̅"/>
              <m:ctrlPr>
                <w:rPr>
                  <w:rFonts w:ascii="Cambria Math" w:eastAsiaTheme="minorEastAsia" w:hAnsi="Cambria Math"/>
                  <w:i/>
                  <w:lang w:val="en-US"/>
                </w:rPr>
              </m:ctrlPr>
            </m:accPr>
            <m:e>
              <m:acc>
                <m:accPr>
                  <m:ctrlPr>
                    <w:rPr>
                      <w:rFonts w:ascii="Cambria Math" w:eastAsiaTheme="minorEastAsia" w:hAnsi="Cambria Math"/>
                      <w:i/>
                      <w:lang w:val="en-US"/>
                    </w:rPr>
                  </m:ctrlPr>
                </m:accPr>
                <m:e>
                  <m:r>
                    <w:rPr>
                      <w:rFonts w:ascii="Cambria Math" w:eastAsiaTheme="minorEastAsia" w:hAnsi="Cambria Math"/>
                      <w:lang w:val="en-US"/>
                    </w:rPr>
                    <m:t>t</m:t>
                  </m:r>
                </m:e>
              </m:acc>
            </m:e>
          </m:acc>
          <m:r>
            <w:rPr>
              <w:rFonts w:ascii="Cambria Math" w:eastAsiaTheme="minorEastAsia" w:hAnsi="Cambria Math"/>
              <w:lang w:val="en-US"/>
            </w:rPr>
            <m:t>=</m:t>
          </m:r>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den>
                      </m:f>
                      <m:r>
                        <m:rPr>
                          <m:sty m:val="p"/>
                        </m:rPr>
                        <w:rPr>
                          <w:rFonts w:ascii="Cambria Math" w:eastAsiaTheme="minorEastAsia" w:hAnsi="Cambria Math"/>
                          <w:lang w:val="en-US"/>
                        </w:rPr>
                        <m:t>Δ</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0</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w:rPr>
                              <w:rFonts w:ascii="Cambria Math" w:eastAsiaTheme="minorEastAsia" w:hAnsi="Cambria Math"/>
                              <w:lang w:val="en-US"/>
                            </w:rPr>
                            <m:t>⋅1.026</m:t>
                          </m:r>
                          <m: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0</m:t>
                              </m:r>
                            </m:sub>
                          </m:sSub>
                        </m:num>
                        <m:den>
                          <m:sSubSup>
                            <m:sSubSupPr>
                              <m:ctrlPr>
                                <w:rPr>
                                  <w:rFonts w:ascii="Cambria Math" w:eastAsiaTheme="minorEastAsia" w:hAnsi="Cambria Math"/>
                                  <w:i/>
                                  <w:lang w:val="en-US"/>
                                </w:rPr>
                              </m:ctrlPr>
                            </m:sSubSup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up>
                              <m:r>
                                <w:rPr>
                                  <w:rFonts w:ascii="Cambria Math" w:eastAsiaTheme="minorEastAsia" w:hAnsi="Cambria Math"/>
                                  <w:lang w:val="en-US"/>
                                </w:rPr>
                                <m:t>2</m:t>
                              </m:r>
                            </m:sup>
                          </m:sSubSup>
                        </m:den>
                      </m:f>
                      <m:r>
                        <w:rPr>
                          <w:rFonts w:ascii="Cambria Math" w:eastAsiaTheme="minorEastAsia" w:hAnsi="Cambria Math"/>
                          <w:lang w:val="en-US"/>
                        </w:rPr>
                        <m:t xml:space="preserve">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e>
                  </m:d>
                </m:e>
                <m:sup>
                  <m:r>
                    <w:rPr>
                      <w:rFonts w:ascii="Cambria Math" w:eastAsiaTheme="minorEastAsia" w:hAnsi="Cambria Math"/>
                      <w:lang w:val="en-US"/>
                    </w:rPr>
                    <m:t>2</m:t>
                  </m:r>
                </m:sup>
              </m:sSup>
              <m:r>
                <w:rPr>
                  <w:rFonts w:ascii="Cambria Math" w:eastAsiaTheme="minorEastAsia" w:hAnsi="Cambria Math"/>
                  <w:lang w:val="en-US"/>
                </w:rPr>
                <m:t xml:space="preserve"> .</m:t>
              </m:r>
            </m:e>
          </m:rad>
        </m:oMath>
      </m:oMathPara>
    </w:p>
    <w:p w14:paraId="59165DA4" w14:textId="1D1B1EE4" w:rsidR="00323E81" w:rsidRDefault="00192F50" w:rsidP="00452E51">
      <w:pPr>
        <w:spacing w:line="360" w:lineRule="auto"/>
        <w:rPr>
          <w:rFonts w:eastAsiaTheme="minorEastAsia"/>
          <w:lang w:val="en-US"/>
        </w:rPr>
      </w:pPr>
      <w:r>
        <w:rPr>
          <w:rFonts w:eastAsiaTheme="minorEastAsia"/>
          <w:lang w:val="en-US"/>
        </w:rPr>
        <w:t xml:space="preserve">Because linear regression does not account for variability in </w:t>
      </w:r>
      <w:r w:rsidR="00E721CE">
        <w:rPr>
          <w:rFonts w:eastAsiaTheme="minorEastAsia"/>
          <w:lang w:val="en-US"/>
        </w:rPr>
        <w:t xml:space="preserve">the independent variable (see </w:t>
      </w:r>
      <w:r w:rsidR="00E721CE">
        <w:rPr>
          <w:rFonts w:eastAsiaTheme="minorEastAsia"/>
          <w:lang w:val="en-US"/>
        </w:rPr>
        <w:fldChar w:fldCharType="begin"/>
      </w:r>
      <w:r w:rsidR="00E721CE">
        <w:rPr>
          <w:rFonts w:eastAsiaTheme="minorEastAsia"/>
          <w:lang w:val="en-US"/>
        </w:rPr>
        <w:instrText xml:space="preserve"> REF _Ref98754619 \r \h </w:instrText>
      </w:r>
      <w:r w:rsidR="00E721CE">
        <w:rPr>
          <w:rFonts w:eastAsiaTheme="minorEastAsia"/>
          <w:lang w:val="en-US"/>
        </w:rPr>
      </w:r>
      <w:r w:rsidR="00E721CE">
        <w:rPr>
          <w:rFonts w:eastAsiaTheme="minorEastAsia"/>
          <w:lang w:val="en-US"/>
        </w:rPr>
        <w:fldChar w:fldCharType="separate"/>
      </w:r>
      <w:r w:rsidR="00E721CE">
        <w:rPr>
          <w:rFonts w:eastAsiaTheme="minorEastAsia"/>
          <w:lang w:val="en-US"/>
        </w:rPr>
        <w:t>1.6.1</w:t>
      </w:r>
      <w:r w:rsidR="00E721CE">
        <w:rPr>
          <w:rFonts w:eastAsiaTheme="minorEastAsia"/>
          <w:lang w:val="en-US"/>
        </w:rPr>
        <w:fldChar w:fldCharType="end"/>
      </w:r>
      <w:r w:rsidR="00E721CE">
        <w:rPr>
          <w:rFonts w:eastAsiaTheme="minorEastAsia"/>
          <w:lang w:val="en-US"/>
        </w:rPr>
        <w:t xml:space="preserve">), </w:t>
      </w:r>
      <m:oMath>
        <m:r>
          <m:rPr>
            <m:sty m:val="p"/>
          </m:rPr>
          <w:rPr>
            <w:rFonts w:ascii="Cambria Math" w:eastAsiaTheme="minorEastAsia" w:hAnsi="Cambria Math"/>
            <w:lang w:val="en-US"/>
          </w:rPr>
          <m:t>Δ</m:t>
        </m:r>
        <m:r>
          <w:rPr>
            <w:rFonts w:ascii="Cambria Math" w:eastAsiaTheme="minorEastAsia" w:hAnsi="Cambria Math"/>
            <w:lang w:val="en-US"/>
          </w:rPr>
          <m:t>D=0</m:t>
        </m:r>
      </m:oMath>
      <w:r w:rsidR="00BC590E">
        <w:rPr>
          <w:rFonts w:eastAsiaTheme="minorEastAsia"/>
          <w:lang w:val="en-US"/>
        </w:rPr>
        <w:t xml:space="preserve">. </w:t>
      </w:r>
      <w:r w:rsidR="0098671B">
        <w:rPr>
          <w:rFonts w:eastAsiaTheme="minorEastAsia"/>
          <w:lang w:val="en-US"/>
        </w:rPr>
        <w:t xml:space="preserve">For doses above </w:t>
      </w:r>
      <w:r w:rsidR="006A4F2D">
        <w:rPr>
          <w:rFonts w:eastAsiaTheme="minorEastAsia"/>
          <w:lang w:val="en-US"/>
        </w:rPr>
        <w:t xml:space="preserve">0.5 Gy we </w:t>
      </w:r>
      <w:r w:rsidR="00D9414D">
        <w:rPr>
          <w:rFonts w:eastAsiaTheme="minorEastAsia"/>
          <w:lang w:val="en-US"/>
        </w:rPr>
        <w:t>assumed linearity</w:t>
      </w:r>
      <w:r w:rsidR="00EC26FF">
        <w:rPr>
          <w:rFonts w:eastAsiaTheme="minorEastAsia"/>
          <w:lang w:val="en-US"/>
        </w:rPr>
        <w:t xml:space="preserve">. </w:t>
      </w:r>
      <w:r w:rsidR="00F10CC7">
        <w:rPr>
          <w:rFonts w:eastAsiaTheme="minorEastAsia"/>
          <w:lang w:val="en-US"/>
        </w:rPr>
        <w:t>Therefore</w:t>
      </w:r>
      <w:r w:rsidR="00152E1F">
        <w:rPr>
          <w:rFonts w:eastAsiaTheme="minorEastAsia"/>
          <w:lang w:val="en-US"/>
        </w:rPr>
        <w:t>,</w:t>
      </w:r>
      <w:r w:rsidR="00F10CC7">
        <w:rPr>
          <w:rFonts w:eastAsiaTheme="minorEastAsia"/>
          <w:lang w:val="en-US"/>
        </w:rPr>
        <w:t xml:space="preserve"> we </w:t>
      </w:r>
      <w:r w:rsidR="002B3788">
        <w:rPr>
          <w:rFonts w:eastAsiaTheme="minorEastAsia"/>
          <w:lang w:val="en-US"/>
        </w:rPr>
        <w:t xml:space="preserve">only </w:t>
      </w:r>
      <w:r w:rsidR="00152E1F">
        <w:rPr>
          <w:rFonts w:eastAsiaTheme="minorEastAsia"/>
          <w:lang w:val="en-US"/>
        </w:rPr>
        <w:t>made 60 second measurements</w:t>
      </w:r>
      <w:r w:rsidR="00526A3F">
        <w:rPr>
          <w:rFonts w:eastAsiaTheme="minorEastAsia"/>
          <w:lang w:val="en-US"/>
        </w:rPr>
        <w:t xml:space="preserve"> to get dose rate (Gy/min)</w:t>
      </w:r>
      <w:r w:rsidR="006D7222">
        <w:rPr>
          <w:rFonts w:eastAsiaTheme="minorEastAsia"/>
          <w:lang w:val="en-US"/>
        </w:rPr>
        <w:t xml:space="preserve"> in all positions </w:t>
      </w:r>
      <w:r w:rsidR="00D11E94">
        <w:rPr>
          <w:rFonts w:eastAsiaTheme="minorEastAsia"/>
          <w:lang w:val="en-US"/>
        </w:rPr>
        <w:t xml:space="preserve">repeated </w:t>
      </w:r>
      <w:r w:rsidR="006D7222">
        <w:rPr>
          <w:rFonts w:eastAsiaTheme="minorEastAsia"/>
          <w:lang w:val="en-US"/>
        </w:rPr>
        <w:t>3 (31.08.21) or 4 (13.10.21)</w:t>
      </w:r>
      <w:r w:rsidR="00D11E94">
        <w:rPr>
          <w:rFonts w:eastAsiaTheme="minorEastAsia"/>
          <w:lang w:val="en-US"/>
        </w:rPr>
        <w:t xml:space="preserve"> times. </w:t>
      </w:r>
      <w:r w:rsidR="00EF2A59">
        <w:rPr>
          <w:rFonts w:eastAsiaTheme="minorEastAsia"/>
          <w:lang w:val="en-US"/>
        </w:rPr>
        <w:t xml:space="preserve">The measurements were </w:t>
      </w:r>
      <w:r w:rsidR="00A41E4D">
        <w:rPr>
          <w:rFonts w:eastAsiaTheme="minorEastAsia"/>
          <w:lang w:val="en-US"/>
        </w:rPr>
        <w:t>averaged</w:t>
      </w:r>
      <w:r w:rsidR="00C0597C">
        <w:rPr>
          <w:rFonts w:eastAsiaTheme="minorEastAsia"/>
          <w:lang w:val="en-US"/>
        </w:rPr>
        <w:t xml:space="preserve"> to </w:t>
      </w:r>
      <w:r w:rsidR="00A41E4D">
        <w:rPr>
          <w:rFonts w:eastAsiaTheme="minorEastAsia"/>
          <w:lang w:val="en-US"/>
        </w:rPr>
        <w:t>obtain</w:t>
      </w:r>
      <w:r w:rsidR="00C0597C">
        <w:rPr>
          <w:rFonts w:eastAsiaTheme="minorEastAsia"/>
          <w:lang w:val="en-US"/>
        </w:rPr>
        <w:t xml:space="preserve"> one </w:t>
      </w:r>
      <w:r w:rsidR="00BD5895">
        <w:rPr>
          <w:rFonts w:eastAsiaTheme="minorEastAsia"/>
          <w:lang w:val="en-US"/>
        </w:rPr>
        <w:t>dose rate</w:t>
      </w:r>
      <w:r w:rsidR="00C0597C">
        <w:rPr>
          <w:rFonts w:eastAsiaTheme="minorEastAsia"/>
          <w:lang w:val="en-US"/>
        </w:rPr>
        <w:t xml:space="preserve">. </w:t>
      </w:r>
      <w:r w:rsidR="00391AFC">
        <w:rPr>
          <w:rFonts w:eastAsiaTheme="minorEastAsia"/>
          <w:lang w:val="en-US"/>
        </w:rPr>
        <w:t>We assumed</w:t>
      </w:r>
      <w:r w:rsidR="009A328E">
        <w:rPr>
          <w:rFonts w:eastAsiaTheme="minorEastAsia"/>
          <w:lang w:val="en-US"/>
        </w:rPr>
        <w:t xml:space="preserve"> the</w:t>
      </w:r>
      <w:r w:rsidR="00391AFC">
        <w:rPr>
          <w:rFonts w:eastAsiaTheme="minorEastAsia"/>
          <w:lang w:val="en-US"/>
        </w:rPr>
        <w:t xml:space="preserve"> uncertainties </w:t>
      </w:r>
      <w:r w:rsidR="009A328E">
        <w:rPr>
          <w:rFonts w:eastAsiaTheme="minorEastAsia"/>
          <w:lang w:val="en-US"/>
        </w:rPr>
        <w:t xml:space="preserve">were connected to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oMath>
      <w:r w:rsidR="009A328E">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oMath>
      <w:r w:rsidR="009A328E">
        <w:rPr>
          <w:rFonts w:eastAsiaTheme="minorEastAsia"/>
          <w:lang w:val="en-US"/>
        </w:rPr>
        <w:t xml:space="preserve">, respectively. </w:t>
      </w:r>
      <w:r w:rsidR="00452E51">
        <w:rPr>
          <w:rFonts w:eastAsiaTheme="minorEastAsia"/>
          <w:lang w:val="en-US"/>
        </w:rPr>
        <w:t xml:space="preserve">With the error propagation </w:t>
      </w:r>
      <w:r w:rsidR="001B09EF">
        <w:rPr>
          <w:rFonts w:eastAsiaTheme="minorEastAsia"/>
          <w:lang w:val="en-US"/>
        </w:rPr>
        <w:t>we got</w:t>
      </w:r>
    </w:p>
    <w:p w14:paraId="72792B8E" w14:textId="6E971CE6" w:rsidR="00A24A6A" w:rsidRPr="008C190C" w:rsidRDefault="00003A73" w:rsidP="00C54529">
      <w:pPr>
        <w:spacing w:line="360" w:lineRule="auto"/>
        <w:jc w:val="both"/>
        <w:rPr>
          <w:rFonts w:eastAsiaTheme="minorEastAsia"/>
          <w:lang w:val="en-US"/>
        </w:rPr>
      </w:pPr>
      <m:oMathPara>
        <m:oMath>
          <m:r>
            <w:rPr>
              <w:rFonts w:ascii="Cambria Math" w:eastAsiaTheme="minorEastAsia" w:hAnsi="Cambria Math"/>
              <w:lang w:val="en-US"/>
            </w:rPr>
            <w:lastRenderedPageBreak/>
            <m:t>d</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r>
            <w:rPr>
              <w:rFonts w:ascii="Cambria Math" w:eastAsiaTheme="minorEastAsia" w:hAnsi="Cambria Math"/>
              <w:lang w:val="en-US"/>
            </w:rPr>
            <m:t>=C</m:t>
          </m:r>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e>
                  </m:d>
                </m:e>
                <m:sup>
                  <m:r>
                    <w:rPr>
                      <w:rFonts w:ascii="Cambria Math" w:eastAsiaTheme="minorEastAsia" w:hAnsi="Cambria Math"/>
                      <w:lang w:val="en-US"/>
                    </w:rPr>
                    <m:t>2</m:t>
                  </m:r>
                </m:sup>
              </m:sSup>
            </m:e>
          </m:rad>
          <m:r>
            <w:rPr>
              <w:rFonts w:ascii="Cambria Math" w:eastAsiaTheme="minorEastAsia" w:hAnsi="Cambria Math"/>
              <w:lang w:val="en-US"/>
            </w:rPr>
            <m:t xml:space="preserve"> .</m:t>
          </m:r>
        </m:oMath>
      </m:oMathPara>
    </w:p>
    <w:p w14:paraId="620D99D8" w14:textId="0707FF1D" w:rsidR="008C190C" w:rsidRDefault="008C190C" w:rsidP="00C54529">
      <w:pPr>
        <w:spacing w:line="360" w:lineRule="auto"/>
        <w:jc w:val="both"/>
        <w:rPr>
          <w:rFonts w:eastAsiaTheme="minorEastAsia"/>
          <w:lang w:val="en-US"/>
        </w:rPr>
      </w:pPr>
      <w:r>
        <w:rPr>
          <w:rFonts w:eastAsiaTheme="minorEastAsia"/>
          <w:lang w:val="en-US"/>
        </w:rPr>
        <w:t xml:space="preserve">Finding time required for 1, </w:t>
      </w:r>
      <w:r w:rsidR="00AB35A5">
        <w:rPr>
          <w:rFonts w:eastAsiaTheme="minorEastAsia"/>
          <w:lang w:val="en-US"/>
        </w:rPr>
        <w:t xml:space="preserve">2, 5 and 10 Gy, we divided the dose with the dose rate. </w:t>
      </w:r>
      <w:r w:rsidR="00BA002C">
        <w:rPr>
          <w:rFonts w:eastAsiaTheme="minorEastAsia"/>
          <w:lang w:val="en-US"/>
        </w:rPr>
        <w:t>Again,</w:t>
      </w:r>
      <w:r w:rsidR="00AB35A5">
        <w:rPr>
          <w:rFonts w:eastAsiaTheme="minorEastAsia"/>
          <w:lang w:val="en-US"/>
        </w:rPr>
        <w:t xml:space="preserve"> using error </w:t>
      </w:r>
      <w:r w:rsidR="003406C4">
        <w:rPr>
          <w:rFonts w:eastAsiaTheme="minorEastAsia"/>
          <w:lang w:val="en-US"/>
        </w:rPr>
        <w:t>propagation</w:t>
      </w:r>
      <w:r w:rsidR="00AB35A5">
        <w:rPr>
          <w:rFonts w:eastAsiaTheme="minorEastAsia"/>
          <w:lang w:val="en-US"/>
        </w:rPr>
        <w:t xml:space="preserve"> we get </w:t>
      </w:r>
      <w:r w:rsidR="005F6933">
        <w:rPr>
          <w:rFonts w:eastAsiaTheme="minorEastAsia"/>
          <w:lang w:val="en-US"/>
        </w:rPr>
        <w:t>uncertainty</w:t>
      </w:r>
    </w:p>
    <w:p w14:paraId="0E39F571" w14:textId="4941E086" w:rsidR="005F6933" w:rsidRPr="005F6933" w:rsidRDefault="00AB35A5" w:rsidP="00C54529">
      <w:pPr>
        <w:spacing w:line="360" w:lineRule="auto"/>
        <w:jc w:val="both"/>
        <w:rPr>
          <w:rFonts w:eastAsiaTheme="minorEastAsia"/>
          <w:lang w:val="en-US"/>
        </w:rPr>
      </w:pPr>
      <m:oMathPara>
        <m:oMath>
          <m:r>
            <m:rPr>
              <m:sty m:val="p"/>
            </m:rPr>
            <w:rPr>
              <w:rFonts w:ascii="Cambria Math" w:eastAsiaTheme="minorEastAsia" w:hAnsi="Cambria Math"/>
              <w:lang w:val="en-US"/>
            </w:rPr>
            <m:t>Δ</m:t>
          </m:r>
          <m:r>
            <w:rPr>
              <w:rFonts w:ascii="Cambria Math" w:eastAsiaTheme="minorEastAsia" w:hAnsi="Cambria Math"/>
              <w:lang w:val="en-US"/>
            </w:rPr>
            <m:t>t=</m:t>
          </m:r>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doserat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m:t>
                              </m:r>
                            </m:sup>
                          </m:sSup>
                        </m:den>
                      </m:f>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doserate</m:t>
                      </m:r>
                    </m:e>
                  </m:d>
                </m:e>
                <m:sup>
                  <m:r>
                    <w:rPr>
                      <w:rFonts w:ascii="Cambria Math" w:eastAsiaTheme="minorEastAsia" w:hAnsi="Cambria Math"/>
                      <w:lang w:val="en-US"/>
                    </w:rPr>
                    <m:t>2</m:t>
                  </m:r>
                </m:sup>
              </m:sSup>
            </m:e>
          </m:rad>
          <m:r>
            <w:rPr>
              <w:rFonts w:ascii="Cambria Math" w:eastAsiaTheme="minorEastAsia" w:hAnsi="Cambria Math"/>
              <w:lang w:val="en-US"/>
            </w:rPr>
            <m:t>.</m:t>
          </m:r>
        </m:oMath>
      </m:oMathPara>
    </w:p>
    <w:p w14:paraId="01FD1669" w14:textId="1FFF3AD4" w:rsidR="005F6933" w:rsidRDefault="00A23985" w:rsidP="00C54529">
      <w:pPr>
        <w:spacing w:line="360" w:lineRule="auto"/>
        <w:jc w:val="both"/>
        <w:rPr>
          <w:rFonts w:eastAsiaTheme="minorEastAsia"/>
          <w:lang w:val="en-US"/>
        </w:rPr>
      </w:pPr>
      <w:r>
        <w:rPr>
          <w:rFonts w:eastAsiaTheme="minorEastAsia"/>
          <w:lang w:val="en-US"/>
        </w:rPr>
        <w:t>To get standard error of the mean we divide</w:t>
      </w:r>
      <w:r w:rsidR="00305A41">
        <w:rPr>
          <w:rFonts w:eastAsiaTheme="minorEastAsia"/>
          <w:lang w:val="en-US"/>
        </w:rPr>
        <w:t>d</w:t>
      </w:r>
      <w:r>
        <w:rPr>
          <w:rFonts w:eastAsiaTheme="minorEastAsia"/>
          <w:lang w:val="en-US"/>
        </w:rPr>
        <w:t xml:space="preserve"> with the square root of </w:t>
      </w:r>
      <w:commentRangeStart w:id="138"/>
      <w:r>
        <w:rPr>
          <w:rFonts w:eastAsiaTheme="minorEastAsia"/>
          <w:lang w:val="en-US"/>
        </w:rPr>
        <w:t xml:space="preserve">number of </w:t>
      </w:r>
      <w:r w:rsidR="00F003FE">
        <w:rPr>
          <w:rFonts w:eastAsiaTheme="minorEastAsia"/>
          <w:lang w:val="en-US"/>
        </w:rPr>
        <w:t xml:space="preserve">measurements. </w:t>
      </w:r>
      <w:commentRangeEnd w:id="138"/>
      <w:r w:rsidR="00F003FE">
        <w:rPr>
          <w:rStyle w:val="CommentReference"/>
        </w:rPr>
        <w:commentReference w:id="138"/>
      </w:r>
    </w:p>
    <w:p w14:paraId="6345FB41" w14:textId="0F6EDE5C" w:rsidR="00DE601A" w:rsidRPr="005F6933" w:rsidRDefault="00DE601A" w:rsidP="00C54529">
      <w:pPr>
        <w:spacing w:line="360" w:lineRule="auto"/>
        <w:jc w:val="both"/>
        <w:rPr>
          <w:rFonts w:eastAsiaTheme="minorEastAsia"/>
          <w:lang w:val="en-US"/>
        </w:rPr>
      </w:pPr>
      <w:bookmarkStart w:id="139" w:name="_Ref99732872"/>
      <w:r>
        <w:rPr>
          <w:noProof/>
        </w:rPr>
        <mc:AlternateContent>
          <mc:Choice Requires="wps">
            <w:drawing>
              <wp:anchor distT="0" distB="0" distL="114300" distR="114300" simplePos="0" relativeHeight="251754496" behindDoc="1" locked="0" layoutInCell="1" allowOverlap="1" wp14:anchorId="2AD45D39" wp14:editId="1ACB594E">
                <wp:simplePos x="0" y="0"/>
                <wp:positionH relativeFrom="column">
                  <wp:posOffset>3318792</wp:posOffset>
                </wp:positionH>
                <wp:positionV relativeFrom="paragraph">
                  <wp:posOffset>896055</wp:posOffset>
                </wp:positionV>
                <wp:extent cx="2842260" cy="814705"/>
                <wp:effectExtent l="0" t="0" r="0" b="4445"/>
                <wp:wrapTight wrapText="bothSides">
                  <wp:wrapPolygon edited="0">
                    <wp:start x="0" y="0"/>
                    <wp:lineTo x="0" y="21213"/>
                    <wp:lineTo x="21426" y="21213"/>
                    <wp:lineTo x="21426" y="0"/>
                    <wp:lineTo x="0" y="0"/>
                  </wp:wrapPolygon>
                </wp:wrapTight>
                <wp:docPr id="53" name="Text Box 53"/>
                <wp:cNvGraphicFramePr/>
                <a:graphic xmlns:a="http://schemas.openxmlformats.org/drawingml/2006/main">
                  <a:graphicData uri="http://schemas.microsoft.com/office/word/2010/wordprocessingShape">
                    <wps:wsp>
                      <wps:cNvSpPr txBox="1"/>
                      <wps:spPr>
                        <a:xfrm>
                          <a:off x="0" y="0"/>
                          <a:ext cx="2842260" cy="814705"/>
                        </a:xfrm>
                        <a:prstGeom prst="rect">
                          <a:avLst/>
                        </a:prstGeom>
                        <a:solidFill>
                          <a:prstClr val="white"/>
                        </a:solidFill>
                        <a:ln>
                          <a:noFill/>
                        </a:ln>
                      </wps:spPr>
                      <wps:txbx>
                        <w:txbxContent>
                          <w:p w14:paraId="0B86E698" w14:textId="21C94B2D" w:rsidR="00E02FF3" w:rsidRPr="002638D1" w:rsidRDefault="00E02FF3" w:rsidP="00E02FF3">
                            <w:pPr>
                              <w:pStyle w:val="Caption"/>
                              <w:rPr>
                                <w:lang w:val="en-US"/>
                              </w:rPr>
                            </w:pPr>
                            <w:bookmarkStart w:id="140" w:name="_Ref100567854"/>
                            <w:r w:rsidRPr="00E02FF3">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4</w:t>
                            </w:r>
                            <w:r w:rsidR="005B1E99">
                              <w:rPr>
                                <w:lang w:val="en-US"/>
                              </w:rPr>
                              <w:fldChar w:fldCharType="end"/>
                            </w:r>
                            <w:bookmarkEnd w:id="140"/>
                            <w:r w:rsidRPr="00E02FF3">
                              <w:rPr>
                                <w:lang w:val="en-US"/>
                              </w:rPr>
                              <w:t>.</w:t>
                            </w:r>
                            <w:r w:rsidR="00FA1B49">
                              <w:rPr>
                                <w:lang w:val="en-US"/>
                              </w:rPr>
                              <w:t xml:space="preserve"> </w:t>
                            </w:r>
                            <w:r w:rsidRPr="00957CA4">
                              <w:rPr>
                                <w:lang w:val="en-US"/>
                              </w:rPr>
                              <w:t>Figure illustrating importance o</w:t>
                            </w:r>
                            <w:r>
                              <w:rPr>
                                <w:lang w:val="en-US"/>
                              </w:rPr>
                              <w:t xml:space="preserve">f having a rectangle with two clearly different sides. The left side has a small difference in height and width. When the film is flipped and rotated </w:t>
                            </w:r>
                            <m:oMath>
                              <m:sSup>
                                <m:sSupPr>
                                  <m:ctrlPr>
                                    <w:rPr>
                                      <w:rFonts w:ascii="Cambria Math" w:hAnsi="Cambria Math"/>
                                      <w:lang w:val="en-US"/>
                                    </w:rPr>
                                  </m:ctrlPr>
                                </m:sSupPr>
                                <m:e>
                                  <m:r>
                                    <w:rPr>
                                      <w:rFonts w:ascii="Cambria Math" w:hAnsi="Cambria Math"/>
                                      <w:lang w:val="en-US"/>
                                    </w:rPr>
                                    <m:t>90</m:t>
                                  </m:r>
                                </m:e>
                                <m:sup>
                                  <m:r>
                                    <w:rPr>
                                      <w:rFonts w:ascii="Cambria Math" w:hAnsi="Cambria Math"/>
                                      <w:lang w:val="en-US"/>
                                    </w:rPr>
                                    <m:t>∘</m:t>
                                  </m:r>
                                </m:sup>
                              </m:sSup>
                            </m:oMath>
                            <w:r>
                              <w:rPr>
                                <w:rFonts w:eastAsiaTheme="minorEastAsia"/>
                                <w:lang w:val="en-US"/>
                              </w:rPr>
                              <w:t xml:space="preserve">it is hard to observe the rotation. But if the sides are clearly different, then it becomes clear that the film is oriented in the wrong direction. </w:t>
                            </w:r>
                          </w:p>
                          <w:p w14:paraId="0E64A358" w14:textId="51491761" w:rsidR="00E02FF3" w:rsidRPr="00E02FF3" w:rsidRDefault="00E02FF3" w:rsidP="00E02FF3">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45D39" id="Text Box 53" o:spid="_x0000_s1043" type="#_x0000_t202" style="position:absolute;left:0;text-align:left;margin-left:261.3pt;margin-top:70.55pt;width:223.8pt;height:64.1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" stroked="f">
                <v:textbox inset="0,0,0,0">
                  <w:txbxContent>
                    <w:p w14:paraId="0B86E698" w14:textId="21C94B2D" w:rsidR="00E02FF3" w:rsidRPr="002638D1" w:rsidRDefault="00E02FF3" w:rsidP="00E02FF3">
                      <w:pPr>
                        <w:pStyle w:val="Caption"/>
                        <w:rPr>
                          <w:lang w:val="en-US"/>
                        </w:rPr>
                      </w:pPr>
                      <w:bookmarkStart w:id="141" w:name="_Ref100567854"/>
                      <w:r w:rsidRPr="00E02FF3">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4</w:t>
                      </w:r>
                      <w:r w:rsidR="005B1E99">
                        <w:rPr>
                          <w:lang w:val="en-US"/>
                        </w:rPr>
                        <w:fldChar w:fldCharType="end"/>
                      </w:r>
                      <w:bookmarkEnd w:id="141"/>
                      <w:r w:rsidRPr="00E02FF3">
                        <w:rPr>
                          <w:lang w:val="en-US"/>
                        </w:rPr>
                        <w:t>.</w:t>
                      </w:r>
                      <w:r w:rsidR="00FA1B49">
                        <w:rPr>
                          <w:lang w:val="en-US"/>
                        </w:rPr>
                        <w:t xml:space="preserve"> </w:t>
                      </w:r>
                      <w:r w:rsidRPr="00957CA4">
                        <w:rPr>
                          <w:lang w:val="en-US"/>
                        </w:rPr>
                        <w:t>Figure illustrating importance o</w:t>
                      </w:r>
                      <w:r>
                        <w:rPr>
                          <w:lang w:val="en-US"/>
                        </w:rPr>
                        <w:t xml:space="preserve">f having a rectangle with two clearly different sides. The left side has a small difference in height and width. When the film is flipped and rotated </w:t>
                      </w:r>
                      <m:oMath>
                        <m:sSup>
                          <m:sSupPr>
                            <m:ctrlPr>
                              <w:rPr>
                                <w:rFonts w:ascii="Cambria Math" w:hAnsi="Cambria Math"/>
                                <w:lang w:val="en-US"/>
                              </w:rPr>
                            </m:ctrlPr>
                          </m:sSupPr>
                          <m:e>
                            <m:r>
                              <w:rPr>
                                <w:rFonts w:ascii="Cambria Math" w:hAnsi="Cambria Math"/>
                                <w:lang w:val="en-US"/>
                              </w:rPr>
                              <m:t>90</m:t>
                            </m:r>
                          </m:e>
                          <m:sup>
                            <m:r>
                              <w:rPr>
                                <w:rFonts w:ascii="Cambria Math" w:hAnsi="Cambria Math"/>
                                <w:lang w:val="en-US"/>
                              </w:rPr>
                              <m:t>∘</m:t>
                            </m:r>
                          </m:sup>
                        </m:sSup>
                      </m:oMath>
                      <w:r>
                        <w:rPr>
                          <w:rFonts w:eastAsiaTheme="minorEastAsia"/>
                          <w:lang w:val="en-US"/>
                        </w:rPr>
                        <w:t xml:space="preserve">it is hard to observe the rotation. But if the sides are clearly different, then it becomes clear that the film is oriented in the wrong direction. </w:t>
                      </w:r>
                    </w:p>
                    <w:p w14:paraId="0E64A358" w14:textId="51491761" w:rsidR="00E02FF3" w:rsidRPr="00E02FF3" w:rsidRDefault="00E02FF3" w:rsidP="00E02FF3">
                      <w:pPr>
                        <w:pStyle w:val="Caption"/>
                        <w:rPr>
                          <w:noProof/>
                          <w:sz w:val="24"/>
                          <w:lang w:val="en-US"/>
                        </w:rPr>
                      </w:pPr>
                    </w:p>
                  </w:txbxContent>
                </v:textbox>
                <w10:wrap type="tight"/>
              </v:shape>
            </w:pict>
          </mc:Fallback>
        </mc:AlternateContent>
      </w:r>
      <w:bookmarkEnd w:id="139"/>
      <w:r>
        <w:rPr>
          <w:noProof/>
          <w:lang w:val="en-US"/>
        </w:rPr>
        <w:drawing>
          <wp:anchor distT="0" distB="0" distL="114300" distR="114300" simplePos="0" relativeHeight="251750400" behindDoc="1" locked="0" layoutInCell="1" allowOverlap="1" wp14:anchorId="05DA27D8" wp14:editId="6022E40B">
            <wp:simplePos x="0" y="0"/>
            <wp:positionH relativeFrom="margin">
              <wp:posOffset>-270934</wp:posOffset>
            </wp:positionH>
            <wp:positionV relativeFrom="paragraph">
              <wp:posOffset>423</wp:posOffset>
            </wp:positionV>
            <wp:extent cx="4273550" cy="2985135"/>
            <wp:effectExtent l="0" t="0" r="0" b="5715"/>
            <wp:wrapTopAndBottom/>
            <wp:docPr id="38" name="Picture 3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10;&#10;Description automatically generated"/>
                    <pic:cNvPicPr/>
                  </pic:nvPicPr>
                  <pic:blipFill rotWithShape="1">
                    <a:blip r:embed="rId42">
                      <a:extLst>
                        <a:ext uri="{28A0092B-C50C-407E-A947-70E740481C1C}">
                          <a14:useLocalDpi xmlns:a14="http://schemas.microsoft.com/office/drawing/2010/main" val="0"/>
                        </a:ext>
                      </a:extLst>
                    </a:blip>
                    <a:srcRect l="8862" t="10703" r="19231"/>
                    <a:stretch/>
                  </pic:blipFill>
                  <pic:spPr bwMode="auto">
                    <a:xfrm>
                      <a:off x="0" y="0"/>
                      <a:ext cx="4273550" cy="2985135"/>
                    </a:xfrm>
                    <a:prstGeom prst="rect">
                      <a:avLst/>
                    </a:prstGeom>
                    <a:ln>
                      <a:noFill/>
                    </a:ln>
                    <a:extLst>
                      <a:ext uri="{53640926-AAD7-44D8-BBD7-CCE9431645EC}">
                        <a14:shadowObscured xmlns:a14="http://schemas.microsoft.com/office/drawing/2010/main"/>
                      </a:ext>
                    </a:extLst>
                  </pic:spPr>
                </pic:pic>
              </a:graphicData>
            </a:graphic>
          </wp:anchor>
        </w:drawing>
      </w:r>
    </w:p>
    <w:p w14:paraId="58853AAF" w14:textId="04DFE82C" w:rsidR="006F0489" w:rsidRPr="002638D1" w:rsidRDefault="002638D1" w:rsidP="002638D1">
      <w:pPr>
        <w:pStyle w:val="Heading3"/>
      </w:pPr>
      <w:bookmarkStart w:id="142" w:name="_Ref101196212"/>
      <w:bookmarkStart w:id="143" w:name="_Toc103247156"/>
      <w:r w:rsidRPr="002638D1">
        <w:t>Gafchromic film</w:t>
      </w:r>
      <w:bookmarkEnd w:id="142"/>
      <w:bookmarkEnd w:id="143"/>
      <w:r w:rsidR="00061F73">
        <w:t xml:space="preserve"> </w:t>
      </w:r>
      <w:r w:rsidR="006F0489" w:rsidRPr="002638D1">
        <w:br/>
      </w:r>
    </w:p>
    <w:p w14:paraId="7B8C4DFA" w14:textId="6E76F94F" w:rsidR="000E19EF" w:rsidRPr="00C752C1" w:rsidRDefault="00095E53" w:rsidP="00C752C1">
      <w:pPr>
        <w:rPr>
          <w:lang w:val="en-US"/>
        </w:rPr>
      </w:pPr>
      <w:r>
        <w:rPr>
          <w:lang w:val="en-US"/>
        </w:rPr>
        <w:t xml:space="preserve">The protocol for </w:t>
      </w:r>
      <w:proofErr w:type="spellStart"/>
      <w:r w:rsidR="00262E8B">
        <w:rPr>
          <w:lang w:val="en-US"/>
        </w:rPr>
        <w:t>G</w:t>
      </w:r>
      <w:r>
        <w:rPr>
          <w:lang w:val="en-US"/>
        </w:rPr>
        <w:t>afchromic</w:t>
      </w:r>
      <w:proofErr w:type="spellEnd"/>
      <w:r>
        <w:rPr>
          <w:lang w:val="en-US"/>
        </w:rPr>
        <w:t xml:space="preserve"> film calibration follows the protocol </w:t>
      </w:r>
      <w:r w:rsidR="00CA4828">
        <w:rPr>
          <w:lang w:val="en-US"/>
        </w:rPr>
        <w:t xml:space="preserve">established by </w:t>
      </w:r>
      <w:r w:rsidR="00CA4828" w:rsidRPr="0059465E">
        <w:rPr>
          <w:i/>
          <w:iCs/>
          <w:lang w:val="en-US"/>
        </w:rPr>
        <w:fldChar w:fldCharType="begin"/>
      </w:r>
      <w:r w:rsidR="007A1718">
        <w:rPr>
          <w:i/>
          <w:iCs/>
          <w:lang w:val="en-US"/>
        </w:rPr>
        <w:instrText xml:space="preserve"> ADDIN ZOTERO_ITEM CSL_CITATION {"citationID":"rlj1HKKa","properties":{"formattedCitation":"(Devic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sidR="00CA4828" w:rsidRPr="0059465E">
        <w:rPr>
          <w:i/>
          <w:iCs/>
          <w:lang w:val="en-US"/>
        </w:rPr>
        <w:fldChar w:fldCharType="separate"/>
      </w:r>
      <w:r w:rsidR="007A1718" w:rsidRPr="007A1718">
        <w:rPr>
          <w:rFonts w:cs="Times New Roman"/>
          <w:lang w:val="en-US"/>
        </w:rPr>
        <w:t>(</w:t>
      </w:r>
      <w:proofErr w:type="spellStart"/>
      <w:r w:rsidR="007A1718" w:rsidRPr="007A1718">
        <w:rPr>
          <w:rFonts w:cs="Times New Roman"/>
          <w:lang w:val="en-US"/>
        </w:rPr>
        <w:t>Devic</w:t>
      </w:r>
      <w:proofErr w:type="spellEnd"/>
      <w:r w:rsidR="007A1718" w:rsidRPr="007A1718">
        <w:rPr>
          <w:rFonts w:cs="Times New Roman"/>
          <w:lang w:val="en-US"/>
        </w:rPr>
        <w:t xml:space="preserve"> et al., 2016)</w:t>
      </w:r>
      <w:r w:rsidR="00CA4828" w:rsidRPr="0059465E">
        <w:rPr>
          <w:i/>
          <w:iCs/>
          <w:lang w:val="en-US"/>
        </w:rPr>
        <w:fldChar w:fldCharType="end"/>
      </w:r>
      <w:r w:rsidR="005C74F7" w:rsidRPr="0059465E">
        <w:rPr>
          <w:i/>
          <w:iCs/>
          <w:lang w:val="en-US"/>
        </w:rPr>
        <w:t xml:space="preserve"> </w:t>
      </w:r>
      <w:r w:rsidR="005C74F7" w:rsidRPr="00B45049">
        <w:rPr>
          <w:lang w:val="en-US"/>
        </w:rPr>
        <w:t>in:</w:t>
      </w:r>
      <w:r w:rsidR="005C74F7" w:rsidRPr="0059465E">
        <w:rPr>
          <w:i/>
          <w:iCs/>
          <w:lang w:val="en-US"/>
        </w:rPr>
        <w:t xml:space="preserve"> </w:t>
      </w:r>
      <w:r w:rsidR="005C74F7" w:rsidRPr="0059465E">
        <w:rPr>
          <w:i/>
          <w:iCs/>
          <w:lang w:val="en-US"/>
        </w:rPr>
        <w:br/>
        <w:t>“</w:t>
      </w:r>
      <w:r w:rsidR="007A1718">
        <w:rPr>
          <w:i/>
          <w:iCs/>
          <w:lang w:val="en-US"/>
        </w:rPr>
        <w:t xml:space="preserve">Reference </w:t>
      </w:r>
      <w:proofErr w:type="spellStart"/>
      <w:r w:rsidR="007A1718">
        <w:rPr>
          <w:i/>
          <w:iCs/>
          <w:lang w:val="en-US"/>
        </w:rPr>
        <w:t>radiochromic</w:t>
      </w:r>
      <w:proofErr w:type="spellEnd"/>
      <w:r w:rsidR="007A1718">
        <w:rPr>
          <w:i/>
          <w:iCs/>
          <w:lang w:val="en-US"/>
        </w:rPr>
        <w:t xml:space="preserve"> film dosimetry: Review of technical aspects</w:t>
      </w:r>
      <w:r w:rsidR="005C74F7" w:rsidRPr="0059465E">
        <w:rPr>
          <w:i/>
          <w:iCs/>
          <w:lang w:val="en-US"/>
        </w:rPr>
        <w:t>”</w:t>
      </w:r>
      <w:r w:rsidR="003264D8" w:rsidRPr="0059465E">
        <w:rPr>
          <w:i/>
          <w:iCs/>
          <w:lang w:val="en-US"/>
        </w:rPr>
        <w:t>.</w:t>
      </w:r>
      <w:r w:rsidR="0059465E" w:rsidRPr="0059465E">
        <w:rPr>
          <w:i/>
          <w:iCs/>
          <w:lang w:val="en-US"/>
        </w:rPr>
        <w:t xml:space="preserve"> </w:t>
      </w:r>
      <w:r w:rsidR="006F0489">
        <w:rPr>
          <w:lang w:val="en-US"/>
        </w:rPr>
        <w:br/>
      </w:r>
      <w:r w:rsidR="006F0489">
        <w:rPr>
          <w:lang w:val="en-US"/>
        </w:rPr>
        <w:br/>
      </w:r>
      <w:r w:rsidR="00041C17">
        <w:rPr>
          <w:lang w:val="en-US"/>
        </w:rPr>
        <w:t xml:space="preserve">The </w:t>
      </w:r>
      <w:proofErr w:type="spellStart"/>
      <w:r w:rsidR="00041C17">
        <w:rPr>
          <w:lang w:val="en-US"/>
        </w:rPr>
        <w:t>Gafchromic</w:t>
      </w:r>
      <w:proofErr w:type="spellEnd"/>
      <w:r w:rsidR="00041C17">
        <w:rPr>
          <w:lang w:val="en-US"/>
        </w:rPr>
        <w:t xml:space="preserve"> </w:t>
      </w:r>
      <w:r w:rsidR="00CD3CE7">
        <w:rPr>
          <w:lang w:val="en-US"/>
        </w:rPr>
        <w:t>EBT3 films</w:t>
      </w:r>
      <w:r w:rsidR="00505698">
        <w:rPr>
          <w:lang w:val="en-US"/>
        </w:rPr>
        <w:t xml:space="preserve"> (</w:t>
      </w:r>
      <w:r w:rsidR="00294265">
        <w:rPr>
          <w:lang w:val="en-US"/>
        </w:rPr>
        <w:t>lot #</w:t>
      </w:r>
      <w:r w:rsidR="00A0777D">
        <w:rPr>
          <w:lang w:val="en-US"/>
        </w:rPr>
        <w:t>: 02122001</w:t>
      </w:r>
      <w:r w:rsidR="00505698">
        <w:rPr>
          <w:lang w:val="en-US"/>
        </w:rPr>
        <w:t>)</w:t>
      </w:r>
      <w:r w:rsidR="00CD3CE7">
        <w:rPr>
          <w:lang w:val="en-US"/>
        </w:rPr>
        <w:t xml:space="preserve"> were chosen because they give a</w:t>
      </w:r>
      <w:r w:rsidR="00FC0B33">
        <w:rPr>
          <w:lang w:val="en-US"/>
        </w:rPr>
        <w:t xml:space="preserve"> high spatial resolution</w:t>
      </w:r>
      <w:r w:rsidR="00D7511E">
        <w:rPr>
          <w:lang w:val="en-US"/>
        </w:rPr>
        <w:t>,</w:t>
      </w:r>
      <w:r w:rsidR="00CD3CE7">
        <w:rPr>
          <w:lang w:val="en-US"/>
        </w:rPr>
        <w:t xml:space="preserve"> 2D dose </w:t>
      </w:r>
      <w:r w:rsidR="00137E5A">
        <w:rPr>
          <w:lang w:val="en-US"/>
        </w:rPr>
        <w:t>distribution,</w:t>
      </w:r>
      <w:r w:rsidR="00CD3CE7">
        <w:rPr>
          <w:lang w:val="en-US"/>
        </w:rPr>
        <w:t xml:space="preserve"> and </w:t>
      </w:r>
      <w:r w:rsidR="00F43E1E">
        <w:rPr>
          <w:lang w:val="en-US"/>
        </w:rPr>
        <w:t>they can</w:t>
      </w:r>
      <w:r w:rsidR="0000189E">
        <w:rPr>
          <w:lang w:val="en-US"/>
        </w:rPr>
        <w:t xml:space="preserve"> be neatly fitted to a cell flask.</w:t>
      </w:r>
      <w:r w:rsidR="00F82F5B">
        <w:rPr>
          <w:lang w:val="en-US"/>
        </w:rPr>
        <w:t xml:space="preserve"> </w:t>
      </w:r>
      <w:r w:rsidR="00C02905">
        <w:rPr>
          <w:lang w:val="en-US"/>
        </w:rPr>
        <w:t>The near tissue equivalent property of the films</w:t>
      </w:r>
      <w:r w:rsidR="00EB22BB">
        <w:rPr>
          <w:lang w:val="en-US"/>
        </w:rPr>
        <w:t xml:space="preserve"> </w:t>
      </w:r>
      <w:r w:rsidR="00D16892">
        <w:rPr>
          <w:lang w:val="en-US"/>
        </w:rPr>
        <w:t xml:space="preserve">offers </w:t>
      </w:r>
      <w:r w:rsidR="0090076B">
        <w:rPr>
          <w:lang w:val="en-US"/>
        </w:rPr>
        <w:t>comparative dose meas</w:t>
      </w:r>
      <w:r w:rsidR="00A72844">
        <w:rPr>
          <w:lang w:val="en-US"/>
        </w:rPr>
        <w:t xml:space="preserve">urements to cells </w:t>
      </w:r>
      <w:r w:rsidR="00322514">
        <w:rPr>
          <w:lang w:val="en-US"/>
        </w:rPr>
        <w:t xml:space="preserve">suspended in medium. </w:t>
      </w:r>
      <w:r w:rsidR="006B21B2">
        <w:rPr>
          <w:lang w:val="en-US"/>
        </w:rPr>
        <w:t xml:space="preserve">The polymerization process (see </w:t>
      </w:r>
      <w:r w:rsidR="006B21B2">
        <w:rPr>
          <w:lang w:val="en-US"/>
        </w:rPr>
        <w:fldChar w:fldCharType="begin"/>
      </w:r>
      <w:r w:rsidR="006B21B2">
        <w:rPr>
          <w:lang w:val="en-US"/>
        </w:rPr>
        <w:instrText xml:space="preserve"> REF _Ref99639623 \r \h </w:instrText>
      </w:r>
      <w:r w:rsidR="006B21B2">
        <w:rPr>
          <w:lang w:val="en-US"/>
        </w:rPr>
      </w:r>
      <w:r w:rsidR="006B21B2">
        <w:rPr>
          <w:lang w:val="en-US"/>
        </w:rPr>
        <w:fldChar w:fldCharType="separate"/>
      </w:r>
      <w:r w:rsidR="000E19EF">
        <w:rPr>
          <w:lang w:val="en-US"/>
        </w:rPr>
        <w:t>1.5.3</w:t>
      </w:r>
      <w:r w:rsidR="006B21B2">
        <w:rPr>
          <w:lang w:val="en-US"/>
        </w:rPr>
        <w:fldChar w:fldCharType="end"/>
      </w:r>
      <w:r w:rsidR="006B21B2">
        <w:rPr>
          <w:lang w:val="en-US"/>
        </w:rPr>
        <w:t xml:space="preserve">) </w:t>
      </w:r>
      <w:r w:rsidR="00DC42EB">
        <w:rPr>
          <w:lang w:val="en-US"/>
        </w:rPr>
        <w:t>changes the color of the film post irradiation, and because of its low sensitivity to light, it’s unnecessary to develop the film</w:t>
      </w:r>
      <w:r w:rsidR="00534280">
        <w:rPr>
          <w:lang w:val="en-US"/>
        </w:rPr>
        <w:t xml:space="preserve"> </w:t>
      </w:r>
      <w:r w:rsidR="000A058F">
        <w:rPr>
          <w:lang w:val="en-US"/>
        </w:rPr>
        <w:fldChar w:fldCharType="begin"/>
      </w:r>
      <w:r w:rsidR="000A058F">
        <w:rPr>
          <w:lang w:val="en-US"/>
        </w:rPr>
        <w:instrText xml:space="preserve"> ADDIN ZOTERO_ITEM CSL_CITATION {"citationID":"qTMTCv20","properties":{"formattedCitation":"(Niroomand-Rad et al., 1998)","plainCitation":"(Niroomand-Rad et al., 1998)","noteIndex":0},"citationItems":[{"id":277,"uris":["http://zotero.org/users/9228513/items/XJZX42FF"],"itemData":{"id":277,"type":"article-journal","abstract":"Recommendations of the American Association of Physicists in Medicine (AAPM) for the radiochromic film dosimetry are presented. These guidelines were prepared by a task group of the AAPM Radiation Therapy Committee and have been reviewed and approved by the AAPM Science Council.","container-title":"Medical Physics","DOI":"10.1118/1.598407","ISSN":"2473-4209","issue":"11","language":"en","note":"_eprint: https://onlinelibrary.wiley.com/doi/pdf/10.1118/1.598407","page":"2093-2115","source":"Wiley Online Library","title":"Radiochromic film dosimetry: Recommendations of AAPM Radiation Therapy Committee Task Group 55","title-short":"Radiochromic film dosimetry","volume":"25","author":[{"family":"Niroomand-Rad","given":"Azam"},{"family":"Blackwell","given":"Charles Robert"},{"family":"Coursey","given":"Bert M."},{"family":"Gall","given":"Kenneth P."},{"family":"Galvin","given":"James M."},{"family":"McLaughlin","given":"William L."},{"family":"Meigooni","given":"Ali S."},{"family":"Nath","given":"Ravinder"},{"family":"Rodgers","given":"James E."},{"family":"Soares","given":"Christopher G."}],"issued":{"date-parts":[["1998"]]}}}],"schema":"https://github.com/citation-style-language/schema/raw/master/csl-citation.json"} </w:instrText>
      </w:r>
      <w:r w:rsidR="000A058F">
        <w:rPr>
          <w:lang w:val="en-US"/>
        </w:rPr>
        <w:fldChar w:fldCharType="separate"/>
      </w:r>
      <w:r w:rsidR="000A058F" w:rsidRPr="007A7F00">
        <w:rPr>
          <w:rFonts w:cs="Times New Roman"/>
          <w:lang w:val="en-US"/>
        </w:rPr>
        <w:t>(</w:t>
      </w:r>
      <w:proofErr w:type="spellStart"/>
      <w:r w:rsidR="000A058F" w:rsidRPr="007A7F00">
        <w:rPr>
          <w:rFonts w:cs="Times New Roman"/>
          <w:lang w:val="en-US"/>
        </w:rPr>
        <w:t>Niroomand</w:t>
      </w:r>
      <w:proofErr w:type="spellEnd"/>
      <w:r w:rsidR="000A058F" w:rsidRPr="007A7F00">
        <w:rPr>
          <w:rFonts w:cs="Times New Roman"/>
          <w:lang w:val="en-US"/>
        </w:rPr>
        <w:t>-Rad et al., 1998)</w:t>
      </w:r>
      <w:r w:rsidR="000A058F">
        <w:rPr>
          <w:lang w:val="en-US"/>
        </w:rPr>
        <w:fldChar w:fldCharType="end"/>
      </w:r>
      <w:r w:rsidR="00DA4489">
        <w:rPr>
          <w:lang w:val="en-US"/>
        </w:rPr>
        <w:t xml:space="preserve">. </w:t>
      </w:r>
      <w:r w:rsidR="00DA4489">
        <w:rPr>
          <w:lang w:val="en-US"/>
        </w:rPr>
        <w:br/>
      </w:r>
      <w:r w:rsidR="00DA4489">
        <w:rPr>
          <w:lang w:val="en-US"/>
        </w:rPr>
        <w:lastRenderedPageBreak/>
        <w:t xml:space="preserve">EBT3 was chosen </w:t>
      </w:r>
      <w:r w:rsidR="00546CE1">
        <w:rPr>
          <w:lang w:val="en-US"/>
        </w:rPr>
        <w:t>because of its symmetric</w:t>
      </w:r>
      <w:r w:rsidR="00984451">
        <w:rPr>
          <w:lang w:val="en-US"/>
        </w:rPr>
        <w:t xml:space="preserve"> chemical</w:t>
      </w:r>
      <w:r w:rsidR="00546CE1">
        <w:rPr>
          <w:lang w:val="en-US"/>
        </w:rPr>
        <w:t xml:space="preserve"> </w:t>
      </w:r>
      <w:r w:rsidR="00983AD1">
        <w:rPr>
          <w:lang w:val="en-US"/>
        </w:rPr>
        <w:t xml:space="preserve">configuration </w:t>
      </w:r>
      <w:r w:rsidR="00873351">
        <w:rPr>
          <w:lang w:val="en-US"/>
        </w:rPr>
        <w:t xml:space="preserve">(see </w:t>
      </w:r>
      <w:r w:rsidR="00DD6163">
        <w:rPr>
          <w:lang w:val="en-US"/>
        </w:rPr>
        <w:fldChar w:fldCharType="begin"/>
      </w:r>
      <w:r w:rsidR="00DD6163">
        <w:rPr>
          <w:lang w:val="en-US"/>
        </w:rPr>
        <w:instrText xml:space="preserve"> REF _Ref99640055 \h </w:instrText>
      </w:r>
      <w:r w:rsidR="00DD6163">
        <w:rPr>
          <w:lang w:val="en-US"/>
        </w:rPr>
      </w:r>
      <w:r w:rsidR="00DD6163">
        <w:rPr>
          <w:lang w:val="en-US"/>
        </w:rPr>
        <w:fldChar w:fldCharType="separate"/>
      </w:r>
      <w:r w:rsidR="000E19EF" w:rsidRPr="006C6937">
        <w:rPr>
          <w:lang w:val="en-US"/>
        </w:rPr>
        <w:t xml:space="preserve">Figure </w:t>
      </w:r>
      <w:r w:rsidR="000E19EF">
        <w:rPr>
          <w:noProof/>
          <w:lang w:val="en-US"/>
        </w:rPr>
        <w:t>1</w:t>
      </w:r>
      <w:r w:rsidR="000E19EF">
        <w:rPr>
          <w:lang w:val="en-US"/>
        </w:rPr>
        <w:noBreakHyphen/>
      </w:r>
      <w:r w:rsidR="000E19EF">
        <w:rPr>
          <w:noProof/>
          <w:lang w:val="en-US"/>
        </w:rPr>
        <w:t>15</w:t>
      </w:r>
      <w:r w:rsidR="00DD6163">
        <w:rPr>
          <w:lang w:val="en-US"/>
        </w:rPr>
        <w:fldChar w:fldCharType="end"/>
      </w:r>
      <w:r w:rsidR="00873351">
        <w:rPr>
          <w:lang w:val="en-US"/>
        </w:rPr>
        <w:t>)</w:t>
      </w:r>
      <w:r w:rsidR="00F47674">
        <w:rPr>
          <w:lang w:val="en-US"/>
        </w:rPr>
        <w:t>,</w:t>
      </w:r>
      <w:r w:rsidR="00AD458A">
        <w:rPr>
          <w:lang w:val="en-US"/>
        </w:rPr>
        <w:t xml:space="preserve"> with a 125 </w:t>
      </w:r>
      <m:oMath>
        <m:r>
          <w:rPr>
            <w:rFonts w:ascii="Cambria Math" w:eastAsiaTheme="minorEastAsia" w:hAnsi="Cambria Math"/>
            <w:lang w:val="en-US"/>
          </w:rPr>
          <m:t>μm</m:t>
        </m:r>
      </m:oMath>
      <w:r w:rsidR="00AD458A">
        <w:rPr>
          <w:rFonts w:eastAsiaTheme="minorEastAsia"/>
          <w:lang w:val="en-US"/>
        </w:rPr>
        <w:t xml:space="preserve"> </w:t>
      </w:r>
      <w:r w:rsidR="00E70148">
        <w:rPr>
          <w:rFonts w:eastAsiaTheme="minorEastAsia"/>
          <w:lang w:val="en-US"/>
        </w:rPr>
        <w:t xml:space="preserve">protective matt polymer layer on both side </w:t>
      </w:r>
      <w:r w:rsidR="00203CC6">
        <w:rPr>
          <w:rFonts w:eastAsiaTheme="minorEastAsia"/>
          <w:lang w:val="en-US"/>
        </w:rPr>
        <w:t>of</w:t>
      </w:r>
      <w:r w:rsidR="00E70148">
        <w:rPr>
          <w:rFonts w:eastAsiaTheme="minorEastAsia"/>
          <w:lang w:val="en-US"/>
        </w:rPr>
        <w:t xml:space="preserve"> a </w:t>
      </w:r>
      <w:r w:rsidR="00203CC6">
        <w:rPr>
          <w:rFonts w:eastAsiaTheme="minorEastAsia"/>
          <w:lang w:val="en-US"/>
        </w:rPr>
        <w:t xml:space="preserve">26 </w:t>
      </w:r>
      <m:oMath>
        <m:r>
          <w:rPr>
            <w:rFonts w:ascii="Cambria Math" w:eastAsiaTheme="minorEastAsia" w:hAnsi="Cambria Math"/>
            <w:lang w:val="en-US"/>
          </w:rPr>
          <m:t>μm</m:t>
        </m:r>
      </m:oMath>
      <w:r w:rsidR="00203CC6">
        <w:rPr>
          <w:rFonts w:eastAsiaTheme="minorEastAsia"/>
          <w:lang w:val="en-US"/>
        </w:rPr>
        <w:t xml:space="preserve"> active </w:t>
      </w:r>
      <w:r w:rsidR="001F7C15">
        <w:rPr>
          <w:rFonts w:eastAsiaTheme="minorEastAsia"/>
          <w:lang w:val="en-US"/>
        </w:rPr>
        <w:t>layer.</w:t>
      </w:r>
      <w:r w:rsidR="00983AD1">
        <w:rPr>
          <w:lang w:val="en-US"/>
        </w:rPr>
        <w:t xml:space="preserve"> </w:t>
      </w:r>
      <w:r w:rsidR="001F7C15">
        <w:rPr>
          <w:lang w:val="en-US"/>
        </w:rPr>
        <w:t>T</w:t>
      </w:r>
      <w:r w:rsidR="00983AD1">
        <w:rPr>
          <w:lang w:val="en-US"/>
        </w:rPr>
        <w:t>he</w:t>
      </w:r>
      <w:r w:rsidR="004C4A62">
        <w:rPr>
          <w:lang w:val="en-US"/>
        </w:rPr>
        <w:t xml:space="preserve"> </w:t>
      </w:r>
      <w:r w:rsidR="000977B8">
        <w:rPr>
          <w:lang w:val="en-US"/>
        </w:rPr>
        <w:t>implementation</w:t>
      </w:r>
      <w:r w:rsidR="001F7C15">
        <w:rPr>
          <w:lang w:val="en-US"/>
        </w:rPr>
        <w:t xml:space="preserve"> of</w:t>
      </w:r>
      <w:r w:rsidR="00A144A5">
        <w:rPr>
          <w:lang w:val="en-US"/>
        </w:rPr>
        <w:t xml:space="preserve"> a</w:t>
      </w:r>
      <w:r w:rsidR="009A6D49">
        <w:rPr>
          <w:lang w:val="en-US"/>
        </w:rPr>
        <w:t xml:space="preserve"> </w:t>
      </w:r>
      <w:r w:rsidR="0051227D">
        <w:rPr>
          <w:lang w:val="en-US"/>
        </w:rPr>
        <w:t>matte polyester</w:t>
      </w:r>
      <w:r w:rsidR="00A96CD9">
        <w:rPr>
          <w:lang w:val="en-US"/>
        </w:rPr>
        <w:t xml:space="preserve"> protective</w:t>
      </w:r>
      <w:r w:rsidR="00FC41C9">
        <w:rPr>
          <w:lang w:val="en-US"/>
        </w:rPr>
        <w:t xml:space="preserve"> layer</w:t>
      </w:r>
      <w:r w:rsidR="001F7C15">
        <w:rPr>
          <w:lang w:val="en-US"/>
        </w:rPr>
        <w:t xml:space="preserve"> instead of the smooth</w:t>
      </w:r>
      <w:r w:rsidR="005F7C04">
        <w:rPr>
          <w:lang w:val="en-US"/>
        </w:rPr>
        <w:t xml:space="preserve"> layer</w:t>
      </w:r>
      <w:r w:rsidR="001F7C15">
        <w:rPr>
          <w:lang w:val="en-US"/>
        </w:rPr>
        <w:t xml:space="preserve"> found in</w:t>
      </w:r>
      <w:r w:rsidR="00FC41C9">
        <w:rPr>
          <w:lang w:val="en-US"/>
        </w:rPr>
        <w:t xml:space="preserve"> EBT2</w:t>
      </w:r>
      <w:r w:rsidR="0051227D">
        <w:rPr>
          <w:lang w:val="en-US"/>
        </w:rPr>
        <w:t xml:space="preserve"> </w:t>
      </w:r>
      <w:r w:rsidR="00A144A5">
        <w:rPr>
          <w:lang w:val="en-US"/>
        </w:rPr>
        <w:t>removes the generation of the newton ring artefact</w:t>
      </w:r>
      <w:r w:rsidR="00D2181A">
        <w:rPr>
          <w:lang w:val="en-US"/>
        </w:rPr>
        <w:t>s</w:t>
      </w:r>
      <w:r w:rsidR="00A144A5">
        <w:rPr>
          <w:lang w:val="en-US"/>
        </w:rPr>
        <w:t xml:space="preserve"> when scanning the films</w:t>
      </w:r>
      <w:r w:rsidR="00563015">
        <w:rPr>
          <w:lang w:val="en-US"/>
        </w:rPr>
        <w:t xml:space="preserve"> </w:t>
      </w:r>
      <w:r w:rsidR="006241B6">
        <w:rPr>
          <w:lang w:val="en-US"/>
        </w:rPr>
        <w:fldChar w:fldCharType="begin"/>
      </w:r>
      <w:r w:rsidR="00F36726">
        <w:rPr>
          <w:lang w:val="en-US"/>
        </w:rPr>
        <w:instrText xml:space="preserve"> ADDIN ZOTERO_ITEM CSL_CITATION {"citationID":"eFuaqJIQ","properties":{"formattedCitation":"(GafChromic, n.d.)","plainCitation":"(GafChromic, n.d.)","noteIndex":0},"citationItems":[{"id":390,"uris":["http://zotero.org/users/9228513/items/G9XIA2S7"],"itemData":{"id":390,"type":"webpage","title":"1GafChromic®EBT2 and EBT3 Films for Ball Cube II Phantom","URL":"https://hobbydocbox.com/Photography/67018394-Gafchromic-ebt2-and-ebt3-films-for-ball-cube-ii-phantom.html","author":[{"literal":"GafChromic"}],"accessed":{"date-parts":[["2022",3,31]]}}}],"schema":"https://github.com/citation-style-language/schema/raw/master/csl-citation.json"} </w:instrText>
      </w:r>
      <w:r w:rsidR="006241B6">
        <w:rPr>
          <w:lang w:val="en-US"/>
        </w:rPr>
        <w:fldChar w:fldCharType="separate"/>
      </w:r>
      <w:r w:rsidR="00F36726" w:rsidRPr="00F36726">
        <w:rPr>
          <w:rFonts w:cs="Times New Roman"/>
          <w:lang w:val="en-US"/>
        </w:rPr>
        <w:t>(</w:t>
      </w:r>
      <w:proofErr w:type="spellStart"/>
      <w:r w:rsidR="00F36726" w:rsidRPr="00F36726">
        <w:rPr>
          <w:rFonts w:cs="Times New Roman"/>
          <w:lang w:val="en-US"/>
        </w:rPr>
        <w:t>GafChromic</w:t>
      </w:r>
      <w:proofErr w:type="spellEnd"/>
      <w:r w:rsidR="00F36726" w:rsidRPr="00F36726">
        <w:rPr>
          <w:rFonts w:cs="Times New Roman"/>
          <w:lang w:val="en-US"/>
        </w:rPr>
        <w:t>, n.d.)</w:t>
      </w:r>
      <w:r w:rsidR="006241B6">
        <w:rPr>
          <w:lang w:val="en-US"/>
        </w:rPr>
        <w:fldChar w:fldCharType="end"/>
      </w:r>
      <w:r w:rsidR="009246F8">
        <w:rPr>
          <w:lang w:val="en-US"/>
        </w:rPr>
        <w:t xml:space="preserve">. </w:t>
      </w:r>
      <w:r w:rsidR="00FC41C9">
        <w:rPr>
          <w:lang w:val="en-US"/>
        </w:rPr>
        <w:t>The films have a dose range of 0.1 – 10 Gy</w:t>
      </w:r>
      <w:r w:rsidR="00B14033">
        <w:rPr>
          <w:lang w:val="en-US"/>
        </w:rPr>
        <w:t xml:space="preserve">. </w:t>
      </w:r>
      <w:r w:rsidR="00B73A8E">
        <w:rPr>
          <w:lang w:val="en-US"/>
        </w:rPr>
        <w:t>The</w:t>
      </w:r>
      <w:r w:rsidR="00B01311">
        <w:rPr>
          <w:lang w:val="en-US"/>
        </w:rPr>
        <w:t>ir</w:t>
      </w:r>
      <w:r w:rsidR="00B73A8E">
        <w:rPr>
          <w:lang w:val="en-US"/>
        </w:rPr>
        <w:t xml:space="preserve"> optical density is known to change </w:t>
      </w:r>
      <w:r w:rsidR="006F2CF0">
        <w:rPr>
          <w:lang w:val="en-US"/>
        </w:rPr>
        <w:t xml:space="preserve">from </w:t>
      </w:r>
      <w:r w:rsidR="003F09D3">
        <w:rPr>
          <w:lang w:val="en-US"/>
        </w:rPr>
        <w:t xml:space="preserve">exposure to UV light, </w:t>
      </w:r>
      <w:r w:rsidR="001440A9">
        <w:rPr>
          <w:lang w:val="en-US"/>
        </w:rPr>
        <w:t xml:space="preserve">temperature and </w:t>
      </w:r>
      <w:r w:rsidR="0069031B">
        <w:rPr>
          <w:lang w:val="en-US"/>
        </w:rPr>
        <w:t xml:space="preserve">humidity </w:t>
      </w:r>
      <w:r w:rsidR="00DA3A4F">
        <w:rPr>
          <w:lang w:val="en-US"/>
        </w:rPr>
        <w:fldChar w:fldCharType="begin"/>
      </w:r>
      <w:r w:rsidR="00D45459">
        <w:rPr>
          <w:lang w:val="en-US"/>
        </w:rPr>
        <w:instrText xml:space="preserve"> ADDIN ZOTERO_ITEM CSL_CITATION {"citationID":"NFuxBZ12","properties":{"formattedCitation":"(Girard et al., 2012; Park et al., 2012)","plainCitation":"(Girard et al., 2012; Park et al., 2012)","noteIndex":0},"citationItems":[{"id":379,"uris":["http://zotero.org/users/9228513/items/M9UJQEFD"],"itemData":{"id":379,"type":"article-journal","abstract":"The objectives of this study are to identify and quantify factors that influence radiochromic film dose response and to determine whether such films are suitable for reference dosimetry. The influence of several parameters that may introduce systematic dose errors when performing reference dose measurements were investigated. The effect of the film storage temperature was determined by comparing the performance of three lots of GAFCHROMIC EBT2 films stored at either or room temperature. The effect of high or low () relative humidity was also determined. Doses measured in optimal conditions with EBT and EBT2 films were then compared with an A12 ionization chamber measurement. Intensity-modulated radiation therapy quality controls using EBT2 films were also performed in reference dose. The results obtained using reference dose measurements were compared with those obtained using relative dose measurements. Storing the film at improves the stability of the film over time, but does not eliminate the noncatalytic film development, seen as a rise in optical density over time in the absence of radiation. Relative humidity variations ranging from 80% to 20% have a strong impact on the optical density and could introduce dose errors of up to 15% if the humidity were not controlled during the film storage period. During the scanning procedure, the film temperature influences the optical density that is measured. When controlling for these three parameters, the dose differences between EBT or EBT2 and the A12 chamber are found to be within (2σ level) over a dose range of 20–350 cGy. Our results also demonstrate the limitation of the Anisotropic Analytical Algorithm for dose calculation of highly modulated treatment plans. PACS numbers: 87.55.Qr; 87.56.Fc","container-title":"Journal of Applied Clinical Medical Physics","DOI":"10.1120/jacmp.v13i6.3994","ISSN":"1526-9914","issue":"6","language":"en","note":"_eprint: https://onlinelibrary.wiley.com/doi/pdf/10.1120/jacmp.v13i6.3994","page":"339-353","source":"Wiley Online Library","title":"Reference dosimetry using radiochromic film","volume":"13","author":[{"family":"Girard","given":"Frédéric"},{"family":"Bouchard","given":"Hugo"},{"family":"Lacroix","given":"Frédéric"}],"issued":{"date-parts":[["2012"]]}}},{"id":376,"uris":["http://zotero.org/users/9228513/items/NR7NSINS"],"itemData":{"id":376,"type":"article-journal","abstract":"Purpose: The authors aim was to investigate the effects of using transmission and reflection scanning modes, the film orientation during scanning, and ambient room light on a dosimetry system based on the GafchromicTM EBT2 film model. Methods: For calibration, the films were cut to 3 × 3 cm2 and irradiated from 20 to 700 cGy at the depth of maximum dose using 6 and 10 MV photon beams in a 10 × 10 cm2 field size. Absolute dose calibration of the linear accelerator was done according to the TRS398 protocol. An FG65-G ionization chamber was used to monitor the dose while irradiating the films in solid water. The film pieces were scanned with an EPSON Expression 1680 Pro flatbed scanner in transmission and reflection modes. Authors investigated the effect of orientation on films and examined the optical properties of EBT2 film using an ellipsometer and an ultraviolet (UV)/visible spectrometer to explain the dosimetric dependence of the film on orientation during the scanning process. To investigate the effect of ambient room light, films were preirradiated in 6 and 10 MV photon beams with intensity-modulated radiotherapy (IMRT) quality assurance (QA) plans, and then exposed to room light, either directly for 2 days in a workroom or for 2 months in a film box. Gamma index pass criteria of (3%, 3 mm) were used. Results: The dose response curves based on net optical density (NOD) indicated that the reflection scanning mode can provide a better dose sensitivity than the transmission scanning mode, whereas the standard deviation of the dose is greater in reflection mode than in transmission mode. When the film was rotated 90° from the portrait orientation, the average dose of the EBT2 film decreased by 11.5–19.6% in transmission mode and by 1.5–2.3% in reflection mode. Using an ellipsometer, variation of the refractive index of EBT2 film—the birefringence property—was found to be the largest between 45° (1.72 and 1.71) and 135° (1.8 and 1.77) for 300 and 800 cGy. Absorption spectra of EBT2 films measured with spectrometer were the function of film orientation. The readings in reflection scanning mode were more stable against room light than those in transmission scanning mode, although dose readings increased in both modes after the films were exposed to room light. Conclusions: The transmission scanning mode exhibited a strong dependence on film orientation during scanning and a change in optical density resulting from room light exposure, so a constant scanning orientation and minimal exposure to light can reduce uncertainty in the measured dose (23 ± 3%). The angular dependence was analyzed using Jones matrices and optical properties of EBT2 film were obtained using an ellipsometer and an UV/visible spectrometer. The reflection scanning mode has relatively good stability with respect to room light and film orientation on a scanner, although the large standard deviation of dose is a disadvantage in measurements of absolute dose. Reflection scanning mode can offer a potential advantage for film dosimetry in radiotherapy, although transmission scanning mode is still recommended for dosimetry as it provides better uncertainty results.","container-title":"Medical Physics","DOI":"10.1118/1.3700731","ISSN":"2473-4209","issue":"5","language":"en","note":"_eprint: https://onlinelibrary.wiley.com/doi/pdf/10.1118/1.3700731","page":"2524-2535","source":"Wiley Online Library","title":"Variations in dose distribution and optical properties of GafchromicTM EBT2 film according to scanning mode","volume":"39","author":[{"family":"Park","given":"Soah"},{"family":"Kang","given":"Sei-Kwon"},{"family":"Cheong","given":"Kwang-Ho"},{"family":"Hwang","given":"Taejin"},{"family":"Kim","given":"Haeyoung"},{"family":"Han","given":"Taejin"},{"family":"Lee","given":"Me-Yeon"},{"family":"Kim","given":"KyoungJu"},{"family":"Bae","given":"Hoonsik"},{"family":"Su Kim","given":"Hyeong"},{"family":"Han Kim","given":"Jung"},{"family":"Jae Oh","given":"Seung"},{"family":"Suh","given":"Jin-Suck"}],"issued":{"date-parts":[["2012"]]}}}],"schema":"https://github.com/citation-style-language/schema/raw/master/csl-citation.json"} </w:instrText>
      </w:r>
      <w:r w:rsidR="00DA3A4F">
        <w:rPr>
          <w:lang w:val="en-US"/>
        </w:rPr>
        <w:fldChar w:fldCharType="separate"/>
      </w:r>
      <w:r w:rsidR="00E850F3" w:rsidRPr="00E23DCA">
        <w:rPr>
          <w:rFonts w:cs="Times New Roman"/>
          <w:lang w:val="en-US"/>
        </w:rPr>
        <w:t>(Girard et al., 2012; Park et al., 2012)</w:t>
      </w:r>
      <w:r w:rsidR="00DA3A4F">
        <w:rPr>
          <w:lang w:val="en-US"/>
        </w:rPr>
        <w:fldChar w:fldCharType="end"/>
      </w:r>
      <w:r w:rsidR="00E850F3">
        <w:rPr>
          <w:lang w:val="en-US"/>
        </w:rPr>
        <w:t>, the films were therefore handled using gloves</w:t>
      </w:r>
      <w:r w:rsidR="008851A2">
        <w:rPr>
          <w:lang w:val="en-US"/>
        </w:rPr>
        <w:t xml:space="preserve"> i</w:t>
      </w:r>
      <w:r w:rsidR="00E23DCA">
        <w:rPr>
          <w:lang w:val="en-US"/>
        </w:rPr>
        <w:t>n a room with dark curtains</w:t>
      </w:r>
      <w:r w:rsidR="008851A2">
        <w:rPr>
          <w:lang w:val="en-US"/>
        </w:rPr>
        <w:t xml:space="preserve">, and stored in a </w:t>
      </w:r>
      <w:r w:rsidR="00A95D7A">
        <w:rPr>
          <w:lang w:val="en-US"/>
        </w:rPr>
        <w:t>room tempered drawer.</w:t>
      </w:r>
      <w:r w:rsidR="004F2FD7">
        <w:rPr>
          <w:lang w:val="en-US"/>
        </w:rPr>
        <w:t xml:space="preserve"> </w:t>
      </w:r>
      <w:r w:rsidR="00814190">
        <w:rPr>
          <w:lang w:val="en-US"/>
        </w:rPr>
        <w:t xml:space="preserve">Because of </w:t>
      </w:r>
      <w:r w:rsidR="00D01C5E">
        <w:rPr>
          <w:lang w:val="en-US"/>
        </w:rPr>
        <w:t>the external influences in film response, it was important to hav</w:t>
      </w:r>
      <w:r w:rsidR="008B152E">
        <w:rPr>
          <w:lang w:val="en-US"/>
        </w:rPr>
        <w:t xml:space="preserve">e a set of control films, that received zero dose. </w:t>
      </w:r>
      <w:r w:rsidR="00DB2866">
        <w:rPr>
          <w:lang w:val="en-US"/>
        </w:rPr>
        <w:fldChar w:fldCharType="begin"/>
      </w:r>
      <w:r w:rsidR="00DB2866" w:rsidRPr="00C752C1">
        <w:rPr>
          <w:lang w:val="en-US"/>
        </w:rPr>
        <w:instrText xml:space="preserve"> REF _Ref99732906 \h </w:instrText>
      </w:r>
      <w:r w:rsidR="00DB2866">
        <w:rPr>
          <w:lang w:val="en-US"/>
        </w:rPr>
      </w:r>
      <w:r w:rsidR="00DB2866">
        <w:rPr>
          <w:lang w:val="en-US"/>
        </w:rPr>
        <w:fldChar w:fldCharType="separate"/>
      </w:r>
    </w:p>
    <w:p w14:paraId="6807731C" w14:textId="1109472E" w:rsidR="003D6F96" w:rsidRDefault="00DB2866" w:rsidP="00C752C1">
      <w:pPr>
        <w:pStyle w:val="Heading4"/>
        <w:rPr>
          <w:lang w:val="en-US"/>
        </w:rPr>
      </w:pPr>
      <w:r>
        <w:rPr>
          <w:lang w:val="en-US"/>
        </w:rPr>
        <w:fldChar w:fldCharType="end"/>
      </w:r>
      <w:r w:rsidR="00C752C1">
        <w:rPr>
          <w:lang w:val="en-US"/>
        </w:rPr>
        <w:t>Film irradiation</w:t>
      </w:r>
    </w:p>
    <w:p w14:paraId="16A59B51" w14:textId="1B2B1338" w:rsidR="00C752C1" w:rsidRPr="00C752C1" w:rsidRDefault="00C752C1" w:rsidP="00C752C1">
      <w:pPr>
        <w:rPr>
          <w:lang w:val="en-US"/>
        </w:rPr>
      </w:pPr>
      <w:r>
        <w:rPr>
          <w:lang w:val="en-US"/>
        </w:rPr>
        <w:t xml:space="preserve">As mentioned in </w:t>
      </w:r>
      <w:r>
        <w:rPr>
          <w:lang w:val="en-US"/>
        </w:rPr>
        <w:fldChar w:fldCharType="begin"/>
      </w:r>
      <w:r>
        <w:rPr>
          <w:lang w:val="en-US"/>
        </w:rPr>
        <w:instrText xml:space="preserve"> REF _Ref100567515 \r \h </w:instrText>
      </w:r>
      <w:r>
        <w:rPr>
          <w:lang w:val="en-US"/>
        </w:rPr>
      </w:r>
      <w:r>
        <w:rPr>
          <w:lang w:val="en-US"/>
        </w:rPr>
        <w:fldChar w:fldCharType="separate"/>
      </w:r>
      <w:r>
        <w:rPr>
          <w:lang w:val="en-US"/>
        </w:rPr>
        <w:t>1.5.3</w:t>
      </w:r>
      <w:r>
        <w:rPr>
          <w:lang w:val="en-US"/>
        </w:rPr>
        <w:fldChar w:fldCharType="end"/>
      </w:r>
      <w:r>
        <w:rPr>
          <w:lang w:val="en-US"/>
        </w:rPr>
        <w:t xml:space="preserve">, we </w:t>
      </w:r>
      <w:r w:rsidR="0046120F">
        <w:rPr>
          <w:lang w:val="en-US"/>
        </w:rPr>
        <w:t xml:space="preserve">needed to establish a calibration </w:t>
      </w:r>
      <w:r w:rsidR="00713963">
        <w:rPr>
          <w:lang w:val="en-US"/>
        </w:rPr>
        <w:t>curve before</w:t>
      </w:r>
      <w:r w:rsidR="00761DA2">
        <w:rPr>
          <w:lang w:val="en-US"/>
        </w:rPr>
        <w:t xml:space="preserve"> </w:t>
      </w:r>
      <w:r w:rsidR="00713963">
        <w:rPr>
          <w:lang w:val="en-US"/>
        </w:rPr>
        <w:t>cell flask dose could be measured</w:t>
      </w:r>
      <w:r w:rsidR="0046120F">
        <w:rPr>
          <w:lang w:val="en-US"/>
        </w:rPr>
        <w:t>. Two calibrations were performed on two separate dates</w:t>
      </w:r>
      <w:r w:rsidR="00F70BEF">
        <w:rPr>
          <w:lang w:val="en-US"/>
        </w:rPr>
        <w:t>, one</w:t>
      </w:r>
      <w:r w:rsidR="0046120F">
        <w:rPr>
          <w:lang w:val="en-US"/>
        </w:rPr>
        <w:t xml:space="preserve"> for striped and</w:t>
      </w:r>
      <w:r w:rsidR="00F70BEF">
        <w:rPr>
          <w:lang w:val="en-US"/>
        </w:rPr>
        <w:t xml:space="preserve"> one for</w:t>
      </w:r>
      <w:r w:rsidR="0046120F">
        <w:rPr>
          <w:lang w:val="en-US"/>
        </w:rPr>
        <w:t xml:space="preserve"> dotte</w:t>
      </w:r>
      <w:r w:rsidR="00F70BEF">
        <w:rPr>
          <w:lang w:val="en-US"/>
        </w:rPr>
        <w:t>d</w:t>
      </w:r>
      <w:r w:rsidR="0046120F">
        <w:rPr>
          <w:lang w:val="en-US"/>
        </w:rPr>
        <w:t xml:space="preserve"> GRID configurations respec</w:t>
      </w:r>
      <w:r w:rsidR="00F70BEF">
        <w:rPr>
          <w:lang w:val="en-US"/>
        </w:rPr>
        <w:t>tively. The method was mostly the same</w:t>
      </w:r>
      <w:r w:rsidR="00761DA2">
        <w:rPr>
          <w:lang w:val="en-US"/>
        </w:rPr>
        <w:t xml:space="preserve"> on both occasions,</w:t>
      </w:r>
      <w:r w:rsidR="00F70BEF">
        <w:rPr>
          <w:lang w:val="en-US"/>
        </w:rPr>
        <w:t xml:space="preserve"> </w:t>
      </w:r>
      <w:r w:rsidR="0070233E">
        <w:rPr>
          <w:lang w:val="en-US"/>
        </w:rPr>
        <w:t>but</w:t>
      </w:r>
      <w:r w:rsidR="00F70BEF">
        <w:rPr>
          <w:lang w:val="en-US"/>
        </w:rPr>
        <w:t xml:space="preserve"> </w:t>
      </w:r>
      <w:r w:rsidR="00276FFA">
        <w:rPr>
          <w:lang w:val="en-US"/>
        </w:rPr>
        <w:t xml:space="preserve">the size of the calibration films </w:t>
      </w:r>
      <w:r w:rsidR="00761DA2">
        <w:rPr>
          <w:lang w:val="en-US"/>
        </w:rPr>
        <w:t>was</w:t>
      </w:r>
      <w:r w:rsidR="00276FFA">
        <w:rPr>
          <w:lang w:val="en-US"/>
        </w:rPr>
        <w:t xml:space="preserve"> different. The films were cut </w:t>
      </w:r>
      <w:r w:rsidR="00BF7F54">
        <w:rPr>
          <w:lang w:val="en-US"/>
        </w:rPr>
        <w:t>with</w:t>
      </w:r>
      <w:r w:rsidR="00276FFA">
        <w:rPr>
          <w:lang w:val="en-US"/>
        </w:rPr>
        <w:t xml:space="preserve"> a regular A4 paper cutter, that was sanitized before use. The calibration films for striped GRI</w:t>
      </w:r>
      <w:r w:rsidR="008C598D">
        <w:rPr>
          <w:lang w:val="en-US"/>
        </w:rPr>
        <w:t>D</w:t>
      </w:r>
      <w:r w:rsidR="00276FFA">
        <w:rPr>
          <w:lang w:val="en-US"/>
        </w:rPr>
        <w:t xml:space="preserve"> were cut to a size of 4.3 x 4.1 </w:t>
      </w:r>
      <m:oMath>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oMath>
      <w:r w:rsidR="00276FFA">
        <w:rPr>
          <w:rFonts w:eastAsiaTheme="minorEastAsia"/>
          <w:lang w:val="en-US"/>
        </w:rPr>
        <w:t xml:space="preserve">. It has been shown that the scan response is sensitive to the direction of the film </w:t>
      </w:r>
      <w:r w:rsidR="00572586">
        <w:rPr>
          <w:rFonts w:eastAsiaTheme="minorEastAsia"/>
          <w:lang w:val="en-US"/>
        </w:rPr>
        <w:fldChar w:fldCharType="begin"/>
      </w:r>
      <w:r w:rsidR="00572586">
        <w:rPr>
          <w:rFonts w:eastAsiaTheme="minorEastAsia"/>
          <w:lang w:val="en-US"/>
        </w:rPr>
        <w:instrText xml:space="preserve"> ADDIN ZOTERO_ITEM CSL_CITATION {"citationID":"URbmLUAE","properties":{"formattedCitation":"(Borca et al., 2013)","plainCitation":"(Borca et al., 2013)","noteIndex":0},"citationItems":[{"id":392,"uris":["http://zotero.org/users/9228513/items/BIEXZSHY"],"itemData":{"id":392,"type":"article-journal","abstract":"Radiochromic film has become an important tool to verify dose distributions in highly conformal radiation therapy such as IMRT. Recently, a new generation of these films, EBT3, has become available. EBT3 has the same composition and thickness of the sensitive layer of the previous EBT2 films, but its symmetric layer configuration allows the user to eliminate side orientation dependence, which is reported for EBT2 films. The most important EBT3 characteristics have been investigated, such as response at high‐dose levels, sensitivity to scanner orientation and postirradiation coloration, energy and dose rate dependence, and orientation dependence with respect to film side. Additionally, different IMRT fields were measured with both EBT3 and EBT2 films and evaluated using gamma index analysis. The results obtained show that most of the characteristics of EBT3 film are similar to the EBT2 film, but the orientation dependence with respect to film side is completely eliminated in EBT3 films. The study confirms that EBT3 film can be used for clinical practice in the same way as the previous EBT2 film., PACS number: 87.56.Fc","container-title":"Journal of Applied Clinical Medical Physics","DOI":"10.1120/jacmp.v14i2.4111","ISSN":"1526-9914","issue":"2","journalAbbreviation":"J Appl Clin Med Phys","note":"PMID: 23470940\nPMCID: PMC5714357","page":"158-171","source":"PubMed Central","title":"Dosimetric characterization and use of GAFCHROMIC EBT3 film for IMRT dose verification","volume":"14","author":[{"family":"Borca","given":"Valeria Casanova"},{"family":"Pasquino","given":"Massimo"},{"family":"Russo","given":"Giuliana"},{"family":"Grosso","given":"Pierangelo"},{"family":"Cante","given":"Domenico"},{"family":"Sciacero","given":"Piera"},{"family":"Girelli","given":"Giuseppe"},{"family":"Porta","given":"Maria Rosa La"},{"family":"Tofani","given":"Santi"}],"issued":{"date-parts":[["2013",3,4]]}}}],"schema":"https://github.com/citation-style-language/schema/raw/master/csl-citation.json"} </w:instrText>
      </w:r>
      <w:r w:rsidR="00572586">
        <w:rPr>
          <w:rFonts w:eastAsiaTheme="minorEastAsia"/>
          <w:lang w:val="en-US"/>
        </w:rPr>
        <w:fldChar w:fldCharType="separate"/>
      </w:r>
      <w:r w:rsidR="00572586" w:rsidRPr="00572586">
        <w:rPr>
          <w:rFonts w:cs="Times New Roman"/>
          <w:lang w:val="en-US"/>
        </w:rPr>
        <w:t>(</w:t>
      </w:r>
      <w:proofErr w:type="spellStart"/>
      <w:r w:rsidR="00572586" w:rsidRPr="00572586">
        <w:rPr>
          <w:rFonts w:cs="Times New Roman"/>
          <w:lang w:val="en-US"/>
        </w:rPr>
        <w:t>Borca</w:t>
      </w:r>
      <w:proofErr w:type="spellEnd"/>
      <w:r w:rsidR="00572586" w:rsidRPr="00572586">
        <w:rPr>
          <w:rFonts w:cs="Times New Roman"/>
          <w:lang w:val="en-US"/>
        </w:rPr>
        <w:t xml:space="preserve"> et al., 2013)</w:t>
      </w:r>
      <w:r w:rsidR="00572586">
        <w:rPr>
          <w:rFonts w:eastAsiaTheme="minorEastAsia"/>
          <w:lang w:val="en-US"/>
        </w:rPr>
        <w:fldChar w:fldCharType="end"/>
      </w:r>
      <w:r w:rsidR="00572586">
        <w:rPr>
          <w:rFonts w:eastAsiaTheme="minorEastAsia"/>
          <w:lang w:val="en-US"/>
        </w:rPr>
        <w:t xml:space="preserve">. A cut </w:t>
      </w:r>
      <w:r w:rsidR="00BF7F54">
        <w:rPr>
          <w:rFonts w:eastAsiaTheme="minorEastAsia"/>
          <w:lang w:val="en-US"/>
        </w:rPr>
        <w:t xml:space="preserve">was </w:t>
      </w:r>
      <w:r w:rsidR="00572586">
        <w:rPr>
          <w:rFonts w:eastAsiaTheme="minorEastAsia"/>
          <w:lang w:val="en-US"/>
        </w:rPr>
        <w:t xml:space="preserve">therefore made on the top right corner of the longest side. </w:t>
      </w:r>
      <w:r w:rsidR="006D4974">
        <w:rPr>
          <w:rFonts w:eastAsiaTheme="minorEastAsia"/>
          <w:lang w:val="en-US"/>
        </w:rPr>
        <w:t>The chosen size</w:t>
      </w:r>
      <w:r w:rsidR="00E623B2">
        <w:rPr>
          <w:rFonts w:eastAsiaTheme="minorEastAsia"/>
          <w:lang w:val="en-US"/>
        </w:rPr>
        <w:t xml:space="preserve"> made it hard to detect which side was the longest. </w:t>
      </w:r>
      <w:r w:rsidR="0081034C">
        <w:rPr>
          <w:rFonts w:eastAsiaTheme="minorEastAsia"/>
          <w:lang w:val="en-US"/>
        </w:rPr>
        <w:t>I</w:t>
      </w:r>
      <w:r w:rsidR="00E623B2">
        <w:rPr>
          <w:rFonts w:eastAsiaTheme="minorEastAsia"/>
          <w:lang w:val="en-US"/>
        </w:rPr>
        <w:t xml:space="preserve">f the film was </w:t>
      </w:r>
      <w:r w:rsidR="005D5EE7">
        <w:rPr>
          <w:rFonts w:eastAsiaTheme="minorEastAsia"/>
          <w:lang w:val="en-US"/>
        </w:rPr>
        <w:t>not handled properly and the film was flipped</w:t>
      </w:r>
      <w:r w:rsidR="00DD0CC8">
        <w:rPr>
          <w:rFonts w:eastAsiaTheme="minorEastAsia"/>
          <w:lang w:val="en-US"/>
        </w:rPr>
        <w:t xml:space="preserve"> to its opposite side</w:t>
      </w:r>
      <w:r w:rsidR="005D5EE7">
        <w:rPr>
          <w:rFonts w:eastAsiaTheme="minorEastAsia"/>
          <w:lang w:val="en-US"/>
        </w:rPr>
        <w:t xml:space="preserve">, </w:t>
      </w:r>
      <w:r w:rsidR="00E623B2">
        <w:rPr>
          <w:rFonts w:eastAsiaTheme="minorEastAsia"/>
          <w:lang w:val="en-US"/>
        </w:rPr>
        <w:t>one could not trust that the orientation was correct based on the cut</w:t>
      </w:r>
      <w:r w:rsidR="002F049B">
        <w:rPr>
          <w:rFonts w:eastAsiaTheme="minorEastAsia"/>
          <w:lang w:val="en-US"/>
        </w:rPr>
        <w:t xml:space="preserve">. The scenario is illustrated in </w:t>
      </w:r>
      <w:r w:rsidR="002F049B">
        <w:rPr>
          <w:rFonts w:eastAsiaTheme="minorEastAsia"/>
          <w:lang w:val="en-US"/>
        </w:rPr>
        <w:fldChar w:fldCharType="begin"/>
      </w:r>
      <w:r w:rsidR="002F049B">
        <w:rPr>
          <w:rFonts w:eastAsiaTheme="minorEastAsia"/>
          <w:lang w:val="en-US"/>
        </w:rPr>
        <w:instrText xml:space="preserve"> REF _Ref100567854 \h </w:instrText>
      </w:r>
      <w:r w:rsidR="002F049B">
        <w:rPr>
          <w:rFonts w:eastAsiaTheme="minorEastAsia"/>
          <w:lang w:val="en-US"/>
        </w:rPr>
      </w:r>
      <w:r w:rsidR="002F049B">
        <w:rPr>
          <w:rFonts w:eastAsiaTheme="minorEastAsia"/>
          <w:lang w:val="en-US"/>
        </w:rPr>
        <w:fldChar w:fldCharType="separate"/>
      </w:r>
      <w:r w:rsidR="002F049B" w:rsidRPr="00E02FF3">
        <w:rPr>
          <w:lang w:val="en-US"/>
        </w:rPr>
        <w:t xml:space="preserve">Figure </w:t>
      </w:r>
      <w:r w:rsidR="002F049B">
        <w:rPr>
          <w:noProof/>
          <w:lang w:val="en-US"/>
        </w:rPr>
        <w:t>2</w:t>
      </w:r>
      <w:r w:rsidR="002F049B">
        <w:rPr>
          <w:lang w:val="en-US"/>
        </w:rPr>
        <w:noBreakHyphen/>
      </w:r>
      <w:r w:rsidR="002F049B">
        <w:rPr>
          <w:noProof/>
          <w:lang w:val="en-US"/>
        </w:rPr>
        <w:t>4</w:t>
      </w:r>
      <w:r w:rsidR="002F049B">
        <w:rPr>
          <w:rFonts w:eastAsiaTheme="minorEastAsia"/>
          <w:lang w:val="en-US"/>
        </w:rPr>
        <w:fldChar w:fldCharType="end"/>
      </w:r>
      <w:r w:rsidR="002F049B">
        <w:rPr>
          <w:rFonts w:eastAsiaTheme="minorEastAsia"/>
          <w:lang w:val="en-US"/>
        </w:rPr>
        <w:t>.</w:t>
      </w:r>
      <w:r w:rsidR="00E623B2">
        <w:rPr>
          <w:rFonts w:eastAsiaTheme="minorEastAsia"/>
          <w:lang w:val="en-US"/>
        </w:rPr>
        <w:t xml:space="preserve"> </w:t>
      </w:r>
      <w:r w:rsidR="002F049B">
        <w:rPr>
          <w:rFonts w:eastAsiaTheme="minorEastAsia"/>
          <w:lang w:val="en-US"/>
        </w:rPr>
        <w:t>F</w:t>
      </w:r>
      <w:r w:rsidR="00E623B2">
        <w:rPr>
          <w:rFonts w:eastAsiaTheme="minorEastAsia"/>
          <w:lang w:val="en-US"/>
        </w:rPr>
        <w:t>or dotted GR</w:t>
      </w:r>
      <w:r w:rsidR="006D4974">
        <w:rPr>
          <w:rFonts w:eastAsiaTheme="minorEastAsia"/>
          <w:lang w:val="en-US"/>
        </w:rPr>
        <w:t>I</w:t>
      </w:r>
      <w:r w:rsidR="00E623B2">
        <w:rPr>
          <w:rFonts w:eastAsiaTheme="minorEastAsia"/>
          <w:lang w:val="en-US"/>
        </w:rPr>
        <w:t>D</w:t>
      </w:r>
      <w:r w:rsidR="005D5EE7">
        <w:rPr>
          <w:rFonts w:eastAsiaTheme="minorEastAsia"/>
          <w:lang w:val="en-US"/>
        </w:rPr>
        <w:t>,</w:t>
      </w:r>
      <w:r w:rsidR="00E623B2">
        <w:rPr>
          <w:rFonts w:eastAsiaTheme="minorEastAsia"/>
          <w:lang w:val="en-US"/>
        </w:rPr>
        <w:t xml:space="preserve"> we increased the difference between width and </w:t>
      </w:r>
      <w:r w:rsidR="00AE021E">
        <w:rPr>
          <w:rFonts w:eastAsiaTheme="minorEastAsia"/>
          <w:lang w:val="en-US"/>
        </w:rPr>
        <w:t xml:space="preserve">height. </w:t>
      </w:r>
      <w:r>
        <w:rPr>
          <w:rFonts w:eastAsiaTheme="minorEastAsia"/>
          <w:lang w:val="en-US"/>
        </w:rPr>
        <w:br/>
      </w:r>
      <w:r>
        <w:rPr>
          <w:lang w:val="en-US"/>
        </w:rPr>
        <w:t xml:space="preserve">The T25 cell flasks were cut horizontally, and one film was placed inside each flask. The films were then irradiated in </w:t>
      </w:r>
      <w:commentRangeStart w:id="144"/>
      <w:r>
        <w:rPr>
          <w:lang w:val="en-US"/>
        </w:rPr>
        <w:t>all positions simultaneously</w:t>
      </w:r>
      <w:commentRangeEnd w:id="144"/>
      <w:r>
        <w:rPr>
          <w:rStyle w:val="CommentReference"/>
        </w:rPr>
        <w:commentReference w:id="144"/>
      </w:r>
      <w:r>
        <w:rPr>
          <w:lang w:val="en-US"/>
        </w:rPr>
        <w:t xml:space="preserve">, twice per dose point. Thus, giving each dose point eight calibration films. </w:t>
      </w:r>
      <w:r>
        <w:rPr>
          <w:lang w:val="en-US"/>
        </w:rPr>
        <w:br/>
        <w:t>A thin slab of 2 mm nylon6 (polymer) was placed on top of the films to act as a buildup material. The material filters low energy electrons, ensuring CPE within the sensitive layer</w:t>
      </w:r>
      <w:r w:rsidR="00B14D8C">
        <w:rPr>
          <w:lang w:val="en-US"/>
        </w:rPr>
        <w:t xml:space="preserve">. </w:t>
      </w:r>
      <w:r w:rsidR="005444F1">
        <w:rPr>
          <w:lang w:val="en-US"/>
        </w:rPr>
        <w:t>Because the ionization chamber has a protective cap</w:t>
      </w:r>
      <w:r w:rsidR="0025133F">
        <w:rPr>
          <w:lang w:val="en-US"/>
        </w:rPr>
        <w:t>,</w:t>
      </w:r>
      <w:r w:rsidR="005444F1">
        <w:rPr>
          <w:lang w:val="en-US"/>
        </w:rPr>
        <w:t xml:space="preserve"> the nylon6 slab will increase the </w:t>
      </w:r>
      <w:r w:rsidR="0025133F">
        <w:rPr>
          <w:lang w:val="en-US"/>
        </w:rPr>
        <w:t>similarity between</w:t>
      </w:r>
      <w:r w:rsidR="001C6A42">
        <w:rPr>
          <w:lang w:val="en-US"/>
        </w:rPr>
        <w:t xml:space="preserve"> the experimental setups of</w:t>
      </w:r>
      <w:r w:rsidR="0025133F">
        <w:rPr>
          <w:lang w:val="en-US"/>
        </w:rPr>
        <w:t xml:space="preserve"> film-</w:t>
      </w:r>
      <w:r w:rsidR="009A23DF">
        <w:rPr>
          <w:lang w:val="en-US"/>
        </w:rPr>
        <w:t xml:space="preserve"> (see </w:t>
      </w:r>
      <w:r w:rsidR="009A23DF">
        <w:rPr>
          <w:lang w:val="en-US"/>
        </w:rPr>
        <w:fldChar w:fldCharType="begin"/>
      </w:r>
      <w:r w:rsidR="009A23DF">
        <w:rPr>
          <w:lang w:val="en-US"/>
        </w:rPr>
        <w:instrText xml:space="preserve"> REF _Ref100568100 \h </w:instrText>
      </w:r>
      <w:r w:rsidR="009A23DF">
        <w:rPr>
          <w:lang w:val="en-US"/>
        </w:rPr>
      </w:r>
      <w:r w:rsidR="009A23DF">
        <w:rPr>
          <w:lang w:val="en-US"/>
        </w:rPr>
        <w:fldChar w:fldCharType="separate"/>
      </w:r>
      <w:r w:rsidR="009A23DF" w:rsidRPr="003D6F96">
        <w:rPr>
          <w:lang w:val="en-US"/>
        </w:rPr>
        <w:t xml:space="preserve">Figure </w:t>
      </w:r>
      <w:r w:rsidR="009A23DF" w:rsidRPr="003D6F96">
        <w:rPr>
          <w:noProof/>
          <w:lang w:val="en-US"/>
        </w:rPr>
        <w:t>2</w:t>
      </w:r>
      <w:r w:rsidR="009A23DF" w:rsidRPr="003D6F96">
        <w:rPr>
          <w:lang w:val="en-US"/>
        </w:rPr>
        <w:noBreakHyphen/>
      </w:r>
      <w:r w:rsidR="009A23DF" w:rsidRPr="003D6F96">
        <w:rPr>
          <w:noProof/>
          <w:lang w:val="en-US"/>
        </w:rPr>
        <w:t>5</w:t>
      </w:r>
      <w:r w:rsidR="009A23DF">
        <w:rPr>
          <w:lang w:val="en-US"/>
        </w:rPr>
        <w:fldChar w:fldCharType="end"/>
      </w:r>
      <w:r w:rsidR="009A23DF">
        <w:rPr>
          <w:lang w:val="en-US"/>
        </w:rPr>
        <w:t>)</w:t>
      </w:r>
      <w:r w:rsidR="0025133F">
        <w:rPr>
          <w:lang w:val="en-US"/>
        </w:rPr>
        <w:t xml:space="preserve"> and ionization chamber</w:t>
      </w:r>
      <w:r w:rsidR="009A23DF">
        <w:rPr>
          <w:lang w:val="en-US"/>
        </w:rPr>
        <w:t xml:space="preserve"> (see </w:t>
      </w:r>
      <w:r w:rsidR="00312D13">
        <w:rPr>
          <w:lang w:val="en-US"/>
        </w:rPr>
        <w:fldChar w:fldCharType="begin"/>
      </w:r>
      <w:r w:rsidR="00312D13">
        <w:rPr>
          <w:lang w:val="en-US"/>
        </w:rPr>
        <w:instrText xml:space="preserve"> REF _Ref98932181 \h </w:instrText>
      </w:r>
      <w:r w:rsidR="00312D13">
        <w:rPr>
          <w:lang w:val="en-US"/>
        </w:rPr>
      </w:r>
      <w:r w:rsidR="00312D13">
        <w:rPr>
          <w:lang w:val="en-US"/>
        </w:rPr>
        <w:fldChar w:fldCharType="separate"/>
      </w:r>
      <w:r w:rsidR="00312D13" w:rsidRPr="00E54631">
        <w:rPr>
          <w:lang w:val="en-US"/>
        </w:rPr>
        <w:t xml:space="preserve">Figure </w:t>
      </w:r>
      <w:r w:rsidR="00312D13">
        <w:rPr>
          <w:noProof/>
          <w:lang w:val="en-US"/>
        </w:rPr>
        <w:t>2</w:t>
      </w:r>
      <w:r w:rsidR="00312D13">
        <w:rPr>
          <w:lang w:val="en-US"/>
        </w:rPr>
        <w:noBreakHyphen/>
      </w:r>
      <w:r w:rsidR="00312D13">
        <w:rPr>
          <w:noProof/>
          <w:lang w:val="en-US"/>
        </w:rPr>
        <w:t>2</w:t>
      </w:r>
      <w:r w:rsidR="00312D13">
        <w:rPr>
          <w:lang w:val="en-US"/>
        </w:rPr>
        <w:fldChar w:fldCharType="end"/>
      </w:r>
      <w:r w:rsidR="00312D13">
        <w:rPr>
          <w:lang w:val="en-US"/>
        </w:rPr>
        <w:t xml:space="preserve"> and </w:t>
      </w:r>
      <w:r w:rsidR="00312D13">
        <w:rPr>
          <w:lang w:val="en-US"/>
        </w:rPr>
        <w:fldChar w:fldCharType="begin"/>
      </w:r>
      <w:r w:rsidR="00312D13">
        <w:rPr>
          <w:lang w:val="en-US"/>
        </w:rPr>
        <w:instrText xml:space="preserve"> REF _Ref98932199 \h </w:instrText>
      </w:r>
      <w:r w:rsidR="00312D13">
        <w:rPr>
          <w:lang w:val="en-US"/>
        </w:rPr>
      </w:r>
      <w:r w:rsidR="00312D13">
        <w:rPr>
          <w:lang w:val="en-US"/>
        </w:rPr>
        <w:fldChar w:fldCharType="separate"/>
      </w:r>
      <w:r w:rsidR="00312D13" w:rsidRPr="00946D47">
        <w:rPr>
          <w:lang w:val="en-US"/>
        </w:rPr>
        <w:t xml:space="preserve">Figure </w:t>
      </w:r>
      <w:r w:rsidR="00312D13">
        <w:rPr>
          <w:noProof/>
          <w:lang w:val="en-US"/>
        </w:rPr>
        <w:t>2</w:t>
      </w:r>
      <w:r w:rsidR="00312D13">
        <w:rPr>
          <w:lang w:val="en-US"/>
        </w:rPr>
        <w:noBreakHyphen/>
      </w:r>
      <w:r w:rsidR="00312D13">
        <w:rPr>
          <w:noProof/>
          <w:lang w:val="en-US"/>
        </w:rPr>
        <w:t>3</w:t>
      </w:r>
      <w:r w:rsidR="00312D13">
        <w:rPr>
          <w:lang w:val="en-US"/>
        </w:rPr>
        <w:fldChar w:fldCharType="end"/>
      </w:r>
      <w:r w:rsidR="009A23DF">
        <w:rPr>
          <w:lang w:val="en-US"/>
        </w:rPr>
        <w:t>)</w:t>
      </w:r>
      <w:r w:rsidR="007A727E">
        <w:rPr>
          <w:lang w:val="en-US"/>
        </w:rPr>
        <w:t xml:space="preserve">. The films were irradiated with the exposure times found in </w:t>
      </w:r>
      <w:r w:rsidR="007A727E">
        <w:rPr>
          <w:lang w:val="en-US"/>
        </w:rPr>
        <w:fldChar w:fldCharType="begin"/>
      </w:r>
      <w:r w:rsidR="007A727E">
        <w:rPr>
          <w:lang w:val="en-US"/>
        </w:rPr>
        <w:instrText xml:space="preserve"> REF _Ref99890610 \r \h </w:instrText>
      </w:r>
      <w:r w:rsidR="007A727E">
        <w:rPr>
          <w:lang w:val="en-US"/>
        </w:rPr>
      </w:r>
      <w:r w:rsidR="007A727E">
        <w:rPr>
          <w:lang w:val="en-US"/>
        </w:rPr>
        <w:fldChar w:fldCharType="separate"/>
      </w:r>
      <w:r w:rsidR="007A727E">
        <w:rPr>
          <w:lang w:val="en-US"/>
        </w:rPr>
        <w:t>2.1.1</w:t>
      </w:r>
      <w:r w:rsidR="007A727E">
        <w:rPr>
          <w:lang w:val="en-US"/>
        </w:rPr>
        <w:fldChar w:fldCharType="end"/>
      </w:r>
      <w:r w:rsidR="007A727E">
        <w:rPr>
          <w:lang w:val="en-US"/>
        </w:rPr>
        <w:t xml:space="preserve">. </w:t>
      </w:r>
    </w:p>
    <w:p w14:paraId="75A9AA86" w14:textId="7C227C45" w:rsidR="003D6F96" w:rsidRDefault="00CE0476" w:rsidP="00490F77">
      <w:pPr>
        <w:rPr>
          <w:lang w:val="en-US"/>
        </w:rPr>
      </w:pPr>
      <w:r>
        <w:rPr>
          <w:noProof/>
          <w:lang w:val="en-US"/>
        </w:rPr>
        <w:lastRenderedPageBreak/>
        <w:drawing>
          <wp:anchor distT="0" distB="0" distL="114300" distR="114300" simplePos="0" relativeHeight="251749376" behindDoc="1" locked="0" layoutInCell="1" allowOverlap="1" wp14:anchorId="3A071BE0" wp14:editId="52065F26">
            <wp:simplePos x="0" y="0"/>
            <wp:positionH relativeFrom="margin">
              <wp:align>left</wp:align>
            </wp:positionH>
            <wp:positionV relativeFrom="paragraph">
              <wp:posOffset>23847</wp:posOffset>
            </wp:positionV>
            <wp:extent cx="4486910" cy="3281680"/>
            <wp:effectExtent l="0" t="0" r="8890" b="0"/>
            <wp:wrapTight wrapText="bothSides">
              <wp:wrapPolygon edited="0">
                <wp:start x="0" y="0"/>
                <wp:lineTo x="0" y="21441"/>
                <wp:lineTo x="21551" y="21441"/>
                <wp:lineTo x="21551" y="0"/>
                <wp:lineTo x="0" y="0"/>
              </wp:wrapPolygon>
            </wp:wrapTight>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rotWithShape="1">
                    <a:blip r:embed="rId43">
                      <a:extLst>
                        <a:ext uri="{28A0092B-C50C-407E-A947-70E740481C1C}">
                          <a14:useLocalDpi xmlns:a14="http://schemas.microsoft.com/office/drawing/2010/main" val="0"/>
                        </a:ext>
                      </a:extLst>
                    </a:blip>
                    <a:srcRect l="4349" t="12135" r="40970" b="16757"/>
                    <a:stretch/>
                  </pic:blipFill>
                  <pic:spPr bwMode="auto">
                    <a:xfrm>
                      <a:off x="0" y="0"/>
                      <a:ext cx="4486910" cy="328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54424F" w14:textId="48B4DF6D" w:rsidR="003D6F96" w:rsidRDefault="003D6F96" w:rsidP="00490F77">
      <w:pPr>
        <w:rPr>
          <w:lang w:val="en-US"/>
        </w:rPr>
      </w:pPr>
    </w:p>
    <w:p w14:paraId="582F60E6" w14:textId="7AC258F0" w:rsidR="003D6F96" w:rsidRDefault="004B56D5" w:rsidP="00490F77">
      <w:pPr>
        <w:rPr>
          <w:lang w:val="en-US"/>
        </w:rPr>
      </w:pPr>
      <w:r>
        <w:rPr>
          <w:noProof/>
        </w:rPr>
        <mc:AlternateContent>
          <mc:Choice Requires="wps">
            <w:drawing>
              <wp:anchor distT="0" distB="0" distL="114300" distR="114300" simplePos="0" relativeHeight="251756544" behindDoc="1" locked="0" layoutInCell="1" allowOverlap="1" wp14:anchorId="49DDCBF7" wp14:editId="0CDAED98">
                <wp:simplePos x="0" y="0"/>
                <wp:positionH relativeFrom="margin">
                  <wp:align>right</wp:align>
                </wp:positionH>
                <wp:positionV relativeFrom="paragraph">
                  <wp:posOffset>440761</wp:posOffset>
                </wp:positionV>
                <wp:extent cx="1391285" cy="904240"/>
                <wp:effectExtent l="0" t="0" r="0" b="0"/>
                <wp:wrapTight wrapText="bothSides">
                  <wp:wrapPolygon edited="0">
                    <wp:start x="0" y="0"/>
                    <wp:lineTo x="0" y="20933"/>
                    <wp:lineTo x="21294" y="20933"/>
                    <wp:lineTo x="21294"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391285" cy="904240"/>
                        </a:xfrm>
                        <a:prstGeom prst="rect">
                          <a:avLst/>
                        </a:prstGeom>
                        <a:solidFill>
                          <a:prstClr val="white"/>
                        </a:solidFill>
                        <a:ln>
                          <a:noFill/>
                        </a:ln>
                      </wps:spPr>
                      <wps:txbx>
                        <w:txbxContent>
                          <w:p w14:paraId="612BFFB2" w14:textId="09D38C13" w:rsidR="003D6F96" w:rsidRPr="00953EDA" w:rsidRDefault="003D6F96" w:rsidP="003D6F96">
                            <w:pPr>
                              <w:pStyle w:val="Caption"/>
                              <w:rPr>
                                <w:lang w:val="en-US"/>
                              </w:rPr>
                            </w:pPr>
                            <w:bookmarkStart w:id="145" w:name="_Ref100568100"/>
                            <w:r w:rsidRPr="003D6F96">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5</w:t>
                            </w:r>
                            <w:r w:rsidR="005B1E99">
                              <w:rPr>
                                <w:lang w:val="en-US"/>
                              </w:rPr>
                              <w:fldChar w:fldCharType="end"/>
                            </w:r>
                            <w:bookmarkEnd w:id="145"/>
                            <w:r w:rsidR="00D165CD">
                              <w:rPr>
                                <w:lang w:val="en-US"/>
                              </w:rPr>
                              <w:t>.</w:t>
                            </w:r>
                            <w:r w:rsidRPr="003D6F96">
                              <w:rPr>
                                <w:lang w:val="en-US"/>
                              </w:rPr>
                              <w:t xml:space="preserve"> </w:t>
                            </w:r>
                            <w:r w:rsidRPr="00953EDA">
                              <w:rPr>
                                <w:lang w:val="en-US"/>
                              </w:rPr>
                              <w:t>The experimental setup f</w:t>
                            </w:r>
                            <w:r>
                              <w:rPr>
                                <w:lang w:val="en-US"/>
                              </w:rPr>
                              <w:t xml:space="preserve">or GRID irradiation of </w:t>
                            </w:r>
                            <w:proofErr w:type="spellStart"/>
                            <w:r>
                              <w:rPr>
                                <w:lang w:val="en-US"/>
                              </w:rPr>
                              <w:t>gafchromic</w:t>
                            </w:r>
                            <w:proofErr w:type="spellEnd"/>
                            <w:r>
                              <w:rPr>
                                <w:lang w:val="en-US"/>
                              </w:rPr>
                              <w:t xml:space="preserve"> films. For calibration, no GRID was used.   </w:t>
                            </w:r>
                          </w:p>
                          <w:p w14:paraId="656C04F8" w14:textId="6FFD2CB9" w:rsidR="003D6F96" w:rsidRPr="00D165CD" w:rsidRDefault="003D6F96" w:rsidP="003D6F96">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DCBF7" id="Text Box 52" o:spid="_x0000_s1044" type="#_x0000_t202" style="position:absolute;margin-left:58.35pt;margin-top:34.7pt;width:109.55pt;height:71.2pt;z-index:-251559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" stroked="f">
                <v:textbox inset="0,0,0,0">
                  <w:txbxContent>
                    <w:p w14:paraId="612BFFB2" w14:textId="09D38C13" w:rsidR="003D6F96" w:rsidRPr="00953EDA" w:rsidRDefault="003D6F96" w:rsidP="003D6F96">
                      <w:pPr>
                        <w:pStyle w:val="Caption"/>
                        <w:rPr>
                          <w:lang w:val="en-US"/>
                        </w:rPr>
                      </w:pPr>
                      <w:bookmarkStart w:id="146" w:name="_Ref100568100"/>
                      <w:r w:rsidRPr="003D6F96">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5</w:t>
                      </w:r>
                      <w:r w:rsidR="005B1E99">
                        <w:rPr>
                          <w:lang w:val="en-US"/>
                        </w:rPr>
                        <w:fldChar w:fldCharType="end"/>
                      </w:r>
                      <w:bookmarkEnd w:id="146"/>
                      <w:r w:rsidR="00D165CD">
                        <w:rPr>
                          <w:lang w:val="en-US"/>
                        </w:rPr>
                        <w:t>.</w:t>
                      </w:r>
                      <w:r w:rsidRPr="003D6F96">
                        <w:rPr>
                          <w:lang w:val="en-US"/>
                        </w:rPr>
                        <w:t xml:space="preserve"> </w:t>
                      </w:r>
                      <w:r w:rsidRPr="00953EDA">
                        <w:rPr>
                          <w:lang w:val="en-US"/>
                        </w:rPr>
                        <w:t>The experimental setup f</w:t>
                      </w:r>
                      <w:r>
                        <w:rPr>
                          <w:lang w:val="en-US"/>
                        </w:rPr>
                        <w:t xml:space="preserve">or GRID irradiation of </w:t>
                      </w:r>
                      <w:proofErr w:type="spellStart"/>
                      <w:r>
                        <w:rPr>
                          <w:lang w:val="en-US"/>
                        </w:rPr>
                        <w:t>gafchromic</w:t>
                      </w:r>
                      <w:proofErr w:type="spellEnd"/>
                      <w:r>
                        <w:rPr>
                          <w:lang w:val="en-US"/>
                        </w:rPr>
                        <w:t xml:space="preserve"> films. For calibration, no GRID was used.   </w:t>
                      </w:r>
                    </w:p>
                    <w:p w14:paraId="656C04F8" w14:textId="6FFD2CB9" w:rsidR="003D6F96" w:rsidRPr="00D165CD" w:rsidRDefault="003D6F96" w:rsidP="003D6F96">
                      <w:pPr>
                        <w:pStyle w:val="Caption"/>
                        <w:rPr>
                          <w:noProof/>
                          <w:sz w:val="24"/>
                          <w:lang w:val="en-US"/>
                        </w:rPr>
                      </w:pPr>
                    </w:p>
                  </w:txbxContent>
                </v:textbox>
                <w10:wrap type="tight" anchorx="margin"/>
              </v:shape>
            </w:pict>
          </mc:Fallback>
        </mc:AlternateContent>
      </w:r>
    </w:p>
    <w:p w14:paraId="59C37196" w14:textId="7509244B" w:rsidR="003D6F96" w:rsidRDefault="003D6F96" w:rsidP="00490F77">
      <w:pPr>
        <w:rPr>
          <w:lang w:val="en-US"/>
        </w:rPr>
      </w:pPr>
    </w:p>
    <w:p w14:paraId="489B534F" w14:textId="46CB3D06" w:rsidR="003D6F96" w:rsidRDefault="003D6F96" w:rsidP="00490F77">
      <w:pPr>
        <w:rPr>
          <w:lang w:val="en-US"/>
        </w:rPr>
      </w:pPr>
    </w:p>
    <w:p w14:paraId="3AF2BE18" w14:textId="2CE41D87" w:rsidR="003D6F96" w:rsidRDefault="003D6F96" w:rsidP="00490F77">
      <w:pPr>
        <w:rPr>
          <w:lang w:val="en-US"/>
        </w:rPr>
      </w:pPr>
    </w:p>
    <w:p w14:paraId="170BF915" w14:textId="77777777" w:rsidR="004F1A51" w:rsidRDefault="004F1A51" w:rsidP="00BE7487">
      <w:pPr>
        <w:rPr>
          <w:lang w:val="en-US"/>
        </w:rPr>
      </w:pPr>
    </w:p>
    <w:p w14:paraId="257BD7CA" w14:textId="77777777" w:rsidR="004F1A51" w:rsidRDefault="004F1A51" w:rsidP="00BE7487">
      <w:pPr>
        <w:rPr>
          <w:lang w:val="en-US"/>
        </w:rPr>
      </w:pPr>
    </w:p>
    <w:p w14:paraId="465BEC19" w14:textId="41D7B3F3" w:rsidR="00E04118" w:rsidRDefault="00504CB2" w:rsidP="00BE7487">
      <w:pPr>
        <w:rPr>
          <w:lang w:val="en-US"/>
        </w:rPr>
      </w:pPr>
      <w:r>
        <w:rPr>
          <w:lang w:val="en-US"/>
        </w:rPr>
        <w:t>A new set of films w</w:t>
      </w:r>
      <w:r w:rsidR="00570014">
        <w:rPr>
          <w:lang w:val="en-US"/>
        </w:rPr>
        <w:t>ere</w:t>
      </w:r>
      <w:r w:rsidR="009347C6">
        <w:rPr>
          <w:lang w:val="en-US"/>
        </w:rPr>
        <w:t>,</w:t>
      </w:r>
      <w:r>
        <w:rPr>
          <w:lang w:val="en-US"/>
        </w:rPr>
        <w:t xml:space="preserve"> </w:t>
      </w:r>
      <w:r w:rsidR="009347C6">
        <w:rPr>
          <w:lang w:val="en-US"/>
        </w:rPr>
        <w:t xml:space="preserve">to our best efforts, cut to match the shape of the </w:t>
      </w:r>
      <w:r w:rsidR="002101EC">
        <w:rPr>
          <w:lang w:val="en-US"/>
        </w:rPr>
        <w:t xml:space="preserve">bottom of the </w:t>
      </w:r>
      <w:r w:rsidR="003E2AA4">
        <w:rPr>
          <w:lang w:val="en-US"/>
        </w:rPr>
        <w:t>cell</w:t>
      </w:r>
      <w:r w:rsidR="002101EC">
        <w:rPr>
          <w:lang w:val="en-US"/>
        </w:rPr>
        <w:t xml:space="preserve"> flasks</w:t>
      </w:r>
      <w:r w:rsidR="006A7B12">
        <w:rPr>
          <w:lang w:val="en-US"/>
        </w:rPr>
        <w:t xml:space="preserve">. </w:t>
      </w:r>
      <w:r w:rsidR="00362818">
        <w:rPr>
          <w:lang w:val="en-US"/>
        </w:rPr>
        <w:t>These will be called the measurement films</w:t>
      </w:r>
      <w:r w:rsidR="00620683">
        <w:rPr>
          <w:lang w:val="en-US"/>
        </w:rPr>
        <w:t>.</w:t>
      </w:r>
      <w:r w:rsidR="002101EC">
        <w:rPr>
          <w:lang w:val="en-US"/>
        </w:rPr>
        <w:t xml:space="preserve"> </w:t>
      </w:r>
      <w:r w:rsidR="008C4ECC">
        <w:rPr>
          <w:lang w:val="en-US"/>
        </w:rPr>
        <w:t>The films were given</w:t>
      </w:r>
      <w:r w:rsidR="004F1838">
        <w:rPr>
          <w:lang w:val="en-US"/>
        </w:rPr>
        <w:t xml:space="preserve"> nominally</w:t>
      </w:r>
      <w:r w:rsidR="008C4ECC">
        <w:rPr>
          <w:lang w:val="en-US"/>
        </w:rPr>
        <w:t xml:space="preserve"> 5 Gy</w:t>
      </w:r>
      <w:r w:rsidR="00702524">
        <w:rPr>
          <w:lang w:val="en-US"/>
        </w:rPr>
        <w:t xml:space="preserve">. </w:t>
      </w:r>
      <w:r w:rsidR="00896FFA">
        <w:rPr>
          <w:lang w:val="en-US"/>
        </w:rPr>
        <w:t xml:space="preserve">Then their response was mapped </w:t>
      </w:r>
      <w:r w:rsidR="004F1838">
        <w:rPr>
          <w:lang w:val="en-US"/>
        </w:rPr>
        <w:t xml:space="preserve">to the calibration curve. </w:t>
      </w:r>
      <w:r w:rsidR="00541A9E">
        <w:rPr>
          <w:lang w:val="en-US"/>
        </w:rPr>
        <w:t xml:space="preserve">We irradiated films </w:t>
      </w:r>
      <w:r w:rsidR="005731FC">
        <w:rPr>
          <w:lang w:val="en-US"/>
        </w:rPr>
        <w:t xml:space="preserve">using the same </w:t>
      </w:r>
      <w:r w:rsidR="001D0146">
        <w:rPr>
          <w:lang w:val="en-US"/>
        </w:rPr>
        <w:t xml:space="preserve">experimental setup shown in </w:t>
      </w:r>
      <w:r w:rsidR="001D0146">
        <w:rPr>
          <w:lang w:val="en-US"/>
        </w:rPr>
        <w:fldChar w:fldCharType="begin"/>
      </w:r>
      <w:r w:rsidR="001D0146">
        <w:rPr>
          <w:lang w:val="en-US"/>
        </w:rPr>
        <w:instrText xml:space="preserve"> REF _Ref99891988 \h </w:instrText>
      </w:r>
      <w:r w:rsidR="001D0146">
        <w:rPr>
          <w:lang w:val="en-US"/>
        </w:rPr>
      </w:r>
      <w:r w:rsidR="001D0146">
        <w:rPr>
          <w:lang w:val="en-US"/>
        </w:rPr>
        <w:fldChar w:fldCharType="separate"/>
      </w:r>
      <w:r w:rsidR="00106252">
        <w:rPr>
          <w:b/>
          <w:bCs/>
          <w:lang w:val="en-US"/>
        </w:rPr>
        <w:fldChar w:fldCharType="begin"/>
      </w:r>
      <w:r w:rsidR="00106252">
        <w:rPr>
          <w:lang w:val="en-US"/>
        </w:rPr>
        <w:instrText xml:space="preserve"> REF _Ref100568100 \h </w:instrText>
      </w:r>
      <w:r w:rsidR="00106252">
        <w:rPr>
          <w:b/>
          <w:bCs/>
          <w:lang w:val="en-US"/>
        </w:rPr>
      </w:r>
      <w:r w:rsidR="00106252">
        <w:rPr>
          <w:b/>
          <w:bCs/>
          <w:lang w:val="en-US"/>
        </w:rPr>
        <w:fldChar w:fldCharType="separate"/>
      </w:r>
      <w:r w:rsidR="00106252" w:rsidRPr="003D6F96">
        <w:rPr>
          <w:lang w:val="en-US"/>
        </w:rPr>
        <w:t xml:space="preserve">Figure </w:t>
      </w:r>
      <w:r w:rsidR="00106252" w:rsidRPr="003D6F96">
        <w:rPr>
          <w:noProof/>
          <w:lang w:val="en-US"/>
        </w:rPr>
        <w:t>2</w:t>
      </w:r>
      <w:r w:rsidR="00106252" w:rsidRPr="003D6F96">
        <w:rPr>
          <w:lang w:val="en-US"/>
        </w:rPr>
        <w:noBreakHyphen/>
      </w:r>
      <w:r w:rsidR="00106252" w:rsidRPr="003D6F96">
        <w:rPr>
          <w:noProof/>
          <w:lang w:val="en-US"/>
        </w:rPr>
        <w:t>5</w:t>
      </w:r>
      <w:r w:rsidR="00106252">
        <w:rPr>
          <w:b/>
          <w:bCs/>
          <w:lang w:val="en-US"/>
        </w:rPr>
        <w:fldChar w:fldCharType="end"/>
      </w:r>
      <w:r w:rsidR="000E19EF">
        <w:rPr>
          <w:b/>
          <w:bCs/>
          <w:lang w:val="en-US"/>
        </w:rPr>
        <w:t>.</w:t>
      </w:r>
      <w:r w:rsidR="001D0146">
        <w:rPr>
          <w:lang w:val="en-US"/>
        </w:rPr>
        <w:fldChar w:fldCharType="end"/>
      </w:r>
      <w:r w:rsidR="00CA5D42">
        <w:rPr>
          <w:lang w:val="en-US"/>
        </w:rPr>
        <w:t xml:space="preserve"> </w:t>
      </w:r>
      <w:r w:rsidR="00984CD7">
        <w:rPr>
          <w:lang w:val="en-US"/>
        </w:rPr>
        <w:t>On the first dosimetry experiment (31.08.21) we irradiated</w:t>
      </w:r>
      <w:r w:rsidR="00983A76">
        <w:rPr>
          <w:lang w:val="en-US"/>
        </w:rPr>
        <w:t xml:space="preserve"> using</w:t>
      </w:r>
      <w:r w:rsidR="00984CD7">
        <w:rPr>
          <w:lang w:val="en-US"/>
        </w:rPr>
        <w:t xml:space="preserve"> </w:t>
      </w:r>
      <w:r w:rsidR="00983A76">
        <w:rPr>
          <w:lang w:val="en-US"/>
        </w:rPr>
        <w:t>both GRID and OPEN field</w:t>
      </w:r>
      <w:r w:rsidR="00DB0DD2">
        <w:rPr>
          <w:lang w:val="en-US"/>
        </w:rPr>
        <w:t xml:space="preserve">. </w:t>
      </w:r>
      <w:r w:rsidR="00A10D6A">
        <w:rPr>
          <w:lang w:val="en-US"/>
        </w:rPr>
        <w:t xml:space="preserve">The OPEN field </w:t>
      </w:r>
      <w:r w:rsidR="00A63C41">
        <w:rPr>
          <w:lang w:val="en-US"/>
        </w:rPr>
        <w:t xml:space="preserve">films were used to </w:t>
      </w:r>
      <w:r w:rsidR="00094CCE">
        <w:rPr>
          <w:lang w:val="en-US"/>
        </w:rPr>
        <w:t xml:space="preserve">evaluate the accuracy of our dosimetry. However, </w:t>
      </w:r>
      <w:r w:rsidR="00DB0DD2">
        <w:rPr>
          <w:lang w:val="en-US"/>
        </w:rPr>
        <w:t>on the second</w:t>
      </w:r>
      <w:r w:rsidR="006A7B12">
        <w:rPr>
          <w:lang w:val="en-US"/>
        </w:rPr>
        <w:t xml:space="preserve"> dosimetry experiment</w:t>
      </w:r>
      <w:r w:rsidR="00DB0DD2">
        <w:rPr>
          <w:lang w:val="en-US"/>
        </w:rPr>
        <w:t>, only GRID irradiations were made</w:t>
      </w:r>
      <w:r w:rsidR="00865911">
        <w:rPr>
          <w:lang w:val="en-US"/>
        </w:rPr>
        <w:t xml:space="preserve"> to save time. </w:t>
      </w:r>
      <w:r w:rsidR="00E04118">
        <w:rPr>
          <w:lang w:val="en-US"/>
        </w:rPr>
        <w:t xml:space="preserve">Four films were irradiated simultaneously in all four positions. This was repeated four times </w:t>
      </w:r>
      <w:r w:rsidR="004F23E1">
        <w:rPr>
          <w:lang w:val="en-US"/>
        </w:rPr>
        <w:t>for OPEN field and GRID. Thus, result</w:t>
      </w:r>
      <w:r w:rsidR="00C16A1B">
        <w:rPr>
          <w:lang w:val="en-US"/>
        </w:rPr>
        <w:t>ing in 16 films per</w:t>
      </w:r>
      <w:r w:rsidR="00F415DE">
        <w:rPr>
          <w:lang w:val="en-US"/>
        </w:rPr>
        <w:t xml:space="preserve"> </w:t>
      </w:r>
      <w:r w:rsidR="00B008CE">
        <w:rPr>
          <w:lang w:val="en-US"/>
        </w:rPr>
        <w:t>configuration</w:t>
      </w:r>
      <w:r w:rsidR="00C16A1B">
        <w:rPr>
          <w:lang w:val="en-US"/>
        </w:rPr>
        <w:t xml:space="preserve">. </w:t>
      </w:r>
    </w:p>
    <w:p w14:paraId="24B37943" w14:textId="2A8308BD" w:rsidR="00BF2667" w:rsidRDefault="00934491" w:rsidP="00BE7487">
      <w:pPr>
        <w:rPr>
          <w:lang w:val="en-US"/>
        </w:rPr>
      </w:pPr>
      <w:r>
        <w:rPr>
          <w:lang w:val="en-US"/>
        </w:rPr>
        <w:t>Two</w:t>
      </w:r>
      <w:r w:rsidR="00710D46" w:rsidRPr="00526352">
        <w:rPr>
          <w:lang w:val="en-US"/>
        </w:rPr>
        <w:t xml:space="preserve"> in-house </w:t>
      </w:r>
      <w:commentRangeStart w:id="147"/>
      <w:r w:rsidR="00710D46">
        <w:rPr>
          <w:lang w:val="en-US"/>
        </w:rPr>
        <w:t>0.5 cm</w:t>
      </w:r>
      <w:r w:rsidR="006541A3">
        <w:rPr>
          <w:lang w:val="en-US"/>
        </w:rPr>
        <w:t xml:space="preserve"> </w:t>
      </w:r>
      <w:commentRangeEnd w:id="147"/>
      <w:r w:rsidR="00963B3D">
        <w:rPr>
          <w:rStyle w:val="CommentReference"/>
        </w:rPr>
        <w:commentReference w:id="147"/>
      </w:r>
      <w:r w:rsidR="00710D46" w:rsidRPr="00526352">
        <w:rPr>
          <w:lang w:val="en-US"/>
        </w:rPr>
        <w:t>tungsten metal</w:t>
      </w:r>
      <w:r w:rsidR="004E052D">
        <w:rPr>
          <w:lang w:val="en-US"/>
        </w:rPr>
        <w:t xml:space="preserve"> </w:t>
      </w:r>
      <w:r w:rsidR="00710D46" w:rsidRPr="00526352">
        <w:rPr>
          <w:lang w:val="en-US"/>
        </w:rPr>
        <w:t>collimators</w:t>
      </w:r>
      <w:r w:rsidR="00B40C45">
        <w:rPr>
          <w:lang w:val="en-US"/>
        </w:rPr>
        <w:t xml:space="preserve"> </w:t>
      </w:r>
      <w:r w:rsidR="00373578">
        <w:rPr>
          <w:lang w:val="en-US"/>
        </w:rPr>
        <w:t>with</w:t>
      </w:r>
      <w:r w:rsidR="005E599A">
        <w:rPr>
          <w:lang w:val="en-US"/>
        </w:rPr>
        <w:t xml:space="preserve"> striped or dotted grid</w:t>
      </w:r>
      <w:r w:rsidR="00373578">
        <w:rPr>
          <w:lang w:val="en-US"/>
        </w:rPr>
        <w:t xml:space="preserve"> </w:t>
      </w:r>
      <w:r w:rsidR="005E599A">
        <w:rPr>
          <w:lang w:val="en-US"/>
        </w:rPr>
        <w:t>patterns</w:t>
      </w:r>
      <w:r w:rsidR="00710D46" w:rsidRPr="00526352">
        <w:rPr>
          <w:lang w:val="en-US"/>
        </w:rPr>
        <w:t xml:space="preserve"> w</w:t>
      </w:r>
      <w:r w:rsidR="00710D46">
        <w:rPr>
          <w:lang w:val="en-US"/>
        </w:rPr>
        <w:t>ere</w:t>
      </w:r>
      <w:r w:rsidR="006730C0">
        <w:rPr>
          <w:lang w:val="en-US"/>
        </w:rPr>
        <w:t xml:space="preserve"> constructed</w:t>
      </w:r>
      <w:r w:rsidR="004E052D">
        <w:rPr>
          <w:lang w:val="en-US"/>
        </w:rPr>
        <w:t xml:space="preserve"> to be placed on top of the cell flask</w:t>
      </w:r>
      <w:r w:rsidR="008043DB">
        <w:rPr>
          <w:lang w:val="en-US"/>
        </w:rPr>
        <w:t xml:space="preserve">s </w:t>
      </w:r>
      <w:r w:rsidR="00C96779">
        <w:rPr>
          <w:lang w:val="en-US"/>
        </w:rPr>
        <w:t>laying in the cell flask</w:t>
      </w:r>
      <w:r w:rsidR="004E052D">
        <w:rPr>
          <w:lang w:val="en-US"/>
        </w:rPr>
        <w:t xml:space="preserve"> holder</w:t>
      </w:r>
      <w:r w:rsidR="00C96779">
        <w:rPr>
          <w:lang w:val="en-US"/>
        </w:rPr>
        <w:t xml:space="preserve"> </w:t>
      </w:r>
      <w:r w:rsidR="00710D46">
        <w:rPr>
          <w:lang w:val="en-US"/>
        </w:rPr>
        <w:t xml:space="preserve">(see </w:t>
      </w:r>
      <w:r w:rsidR="00710D46">
        <w:rPr>
          <w:lang w:val="en-US"/>
        </w:rPr>
        <w:fldChar w:fldCharType="begin"/>
      </w:r>
      <w:r w:rsidR="00710D46">
        <w:rPr>
          <w:lang w:val="en-US"/>
        </w:rPr>
        <w:instrText xml:space="preserve"> REF _Ref99729543 \h </w:instrText>
      </w:r>
      <w:r w:rsidR="00710D46">
        <w:rPr>
          <w:lang w:val="en-US"/>
        </w:rPr>
      </w:r>
      <w:r w:rsidR="00710D46">
        <w:rPr>
          <w:lang w:val="en-US"/>
        </w:rPr>
        <w:fldChar w:fldCharType="separate"/>
      </w:r>
      <w:r w:rsidR="000E19EF" w:rsidRPr="00337E02">
        <w:rPr>
          <w:lang w:val="en-US"/>
        </w:rPr>
        <w:t xml:space="preserve">Figure </w:t>
      </w:r>
      <w:r w:rsidR="000E19EF">
        <w:rPr>
          <w:noProof/>
          <w:lang w:val="en-US"/>
        </w:rPr>
        <w:t>2</w:t>
      </w:r>
      <w:r w:rsidR="000E19EF">
        <w:rPr>
          <w:lang w:val="en-US"/>
        </w:rPr>
        <w:noBreakHyphen/>
      </w:r>
      <w:r w:rsidR="000E19EF">
        <w:rPr>
          <w:noProof/>
          <w:lang w:val="en-US"/>
        </w:rPr>
        <w:t>6</w:t>
      </w:r>
      <w:r w:rsidR="00710D46">
        <w:rPr>
          <w:lang w:val="en-US"/>
        </w:rPr>
        <w:fldChar w:fldCharType="end"/>
      </w:r>
      <w:r w:rsidR="00710D46">
        <w:rPr>
          <w:lang w:val="en-US"/>
        </w:rPr>
        <w:t>)</w:t>
      </w:r>
      <w:r w:rsidR="00710D46" w:rsidRPr="00526352">
        <w:rPr>
          <w:lang w:val="en-US"/>
        </w:rPr>
        <w:t>.</w:t>
      </w:r>
      <w:r w:rsidR="00B40C45">
        <w:rPr>
          <w:lang w:val="en-US"/>
        </w:rPr>
        <w:t xml:space="preserve"> </w:t>
      </w:r>
      <w:r w:rsidR="00214A71">
        <w:rPr>
          <w:lang w:val="en-US"/>
        </w:rPr>
        <w:t xml:space="preserve">The stripes had 5 mm </w:t>
      </w:r>
      <w:r w:rsidR="00F2628B">
        <w:rPr>
          <w:lang w:val="en-US"/>
        </w:rPr>
        <w:t xml:space="preserve">wide slits </w:t>
      </w:r>
      <w:r w:rsidR="00A2305A">
        <w:rPr>
          <w:lang w:val="en-US"/>
        </w:rPr>
        <w:t>and the</w:t>
      </w:r>
      <w:r w:rsidR="00214A71">
        <w:rPr>
          <w:lang w:val="en-US"/>
        </w:rPr>
        <w:t xml:space="preserve"> diameter of the dots was</w:t>
      </w:r>
      <w:r w:rsidR="00A2305A">
        <w:rPr>
          <w:lang w:val="en-US"/>
        </w:rPr>
        <w:t xml:space="preserve"> also</w:t>
      </w:r>
      <w:r w:rsidR="00214A71">
        <w:rPr>
          <w:lang w:val="en-US"/>
        </w:rPr>
        <w:t xml:space="preserve"> </w:t>
      </w:r>
      <w:r w:rsidR="005E599A">
        <w:rPr>
          <w:lang w:val="en-US"/>
        </w:rPr>
        <w:t xml:space="preserve">5 mm. </w:t>
      </w:r>
      <w:r w:rsidR="003F413A">
        <w:rPr>
          <w:lang w:val="en-US"/>
        </w:rPr>
        <w:t xml:space="preserve">The GRID’s create </w:t>
      </w:r>
      <w:r w:rsidR="00B701C5">
        <w:rPr>
          <w:lang w:val="en-US"/>
        </w:rPr>
        <w:t>high and low dose areas, called peak and valley.</w:t>
      </w:r>
      <w:r w:rsidR="00710D46">
        <w:rPr>
          <w:lang w:val="en-US"/>
        </w:rPr>
        <w:t xml:space="preserve"> The high atomic number of tungsten (see </w:t>
      </w:r>
      <w:r w:rsidR="00710D46">
        <w:rPr>
          <w:lang w:val="en-US"/>
        </w:rPr>
        <w:fldChar w:fldCharType="begin"/>
      </w:r>
      <w:r w:rsidR="00710D46">
        <w:rPr>
          <w:lang w:val="en-US"/>
        </w:rPr>
        <w:instrText xml:space="preserve"> REF _Ref98516531 \r \h </w:instrText>
      </w:r>
      <w:r w:rsidR="00710D46">
        <w:rPr>
          <w:lang w:val="en-US"/>
        </w:rPr>
      </w:r>
      <w:r w:rsidR="00710D46">
        <w:rPr>
          <w:lang w:val="en-US"/>
        </w:rPr>
        <w:fldChar w:fldCharType="separate"/>
      </w:r>
      <w:r w:rsidR="000E19EF">
        <w:rPr>
          <w:lang w:val="en-US"/>
        </w:rPr>
        <w:t>1.2.1</w:t>
      </w:r>
      <w:r w:rsidR="00710D46">
        <w:rPr>
          <w:lang w:val="en-US"/>
        </w:rPr>
        <w:fldChar w:fldCharType="end"/>
      </w:r>
      <w:r w:rsidR="00710D46">
        <w:rPr>
          <w:lang w:val="en-US"/>
        </w:rPr>
        <w:t xml:space="preserve">) makes tungsten a great photon absorber. It is well known that collimating an X-ray beam results in increased scattering </w:t>
      </w:r>
      <w:r w:rsidR="00710D46">
        <w:rPr>
          <w:lang w:val="en-US"/>
        </w:rPr>
        <w:fldChar w:fldCharType="begin"/>
      </w:r>
      <w:r w:rsidR="00710D46">
        <w:rPr>
          <w:lang w:val="en-US"/>
        </w:rPr>
        <w:instrText xml:space="preserve"> ADDIN ZOTERO_ITEM CSL_CITATION {"citationID":"01j2M0s3","properties":{"formattedCitation":"(Philip Mayes et al., 2007)","plainCitation":"(Philip Mayes et al., 2007)","dontUpdate":true,"noteIndex":0},"citationItems":[{"id":225,"uris":["http://zotero.org/users/9228513/items/V3BIWKK9"],"itemData":{"id":225,"type":"book","ISBN":"978-0-7503-0860-1","publisher":"Taylor &amp; Francis group","title":"Handbook of Radiotherapy Physics","author":[{"literal":"Philip Mayes"},{"literal":"Alan Nahum"},{"literal":"Jean-Claude Rosenwald"}],"issued":{"date-parts":[["2007"]]}}}],"schema":"https://github.com/citation-style-language/schema/raw/master/csl-citation.json"} </w:instrText>
      </w:r>
      <w:r w:rsidR="00710D46">
        <w:rPr>
          <w:lang w:val="en-US"/>
        </w:rPr>
        <w:fldChar w:fldCharType="separate"/>
      </w:r>
      <w:r w:rsidR="00710D46" w:rsidRPr="00533321">
        <w:rPr>
          <w:rFonts w:cs="Times New Roman"/>
          <w:lang w:val="en-US"/>
        </w:rPr>
        <w:t>(Philip Mayes et al., 2007</w:t>
      </w:r>
      <w:r w:rsidR="00710D46">
        <w:rPr>
          <w:rFonts w:cs="Times New Roman"/>
          <w:lang w:val="en-US"/>
        </w:rPr>
        <w:t>, p.377</w:t>
      </w:r>
      <w:r w:rsidR="00710D46" w:rsidRPr="00533321">
        <w:rPr>
          <w:rFonts w:cs="Times New Roman"/>
          <w:lang w:val="en-US"/>
        </w:rPr>
        <w:t>)</w:t>
      </w:r>
      <w:r w:rsidR="00710D46">
        <w:rPr>
          <w:lang w:val="en-US"/>
        </w:rPr>
        <w:fldChar w:fldCharType="end"/>
      </w:r>
      <w:r w:rsidR="00710D46">
        <w:rPr>
          <w:lang w:val="en-US"/>
        </w:rPr>
        <w:t xml:space="preserve">. The high density of tungsten allows for a thinner design, thereby mediating the scattering within the </w:t>
      </w:r>
      <w:r w:rsidR="00625F76">
        <w:rPr>
          <w:lang w:val="en-US"/>
        </w:rPr>
        <w:t xml:space="preserve">slits </w:t>
      </w:r>
      <w:r w:rsidR="00710D46">
        <w:rPr>
          <w:lang w:val="en-US"/>
        </w:rPr>
        <w:t xml:space="preserve">of the GRID. </w:t>
      </w:r>
      <w:r w:rsidR="00362818">
        <w:rPr>
          <w:lang w:val="en-US"/>
        </w:rPr>
        <w:t xml:space="preserve">Because of poor cutting accuracy, the measurement films </w:t>
      </w:r>
      <w:r w:rsidR="002D415C">
        <w:rPr>
          <w:lang w:val="en-US"/>
        </w:rPr>
        <w:t>did not fit perfectly into the cell flask</w:t>
      </w:r>
      <w:r w:rsidR="00CE2798">
        <w:rPr>
          <w:lang w:val="en-US"/>
        </w:rPr>
        <w:t xml:space="preserve">, causing them to have small variations in how they lay inside the flask. </w:t>
      </w:r>
      <w:r w:rsidR="00A06B37">
        <w:rPr>
          <w:lang w:val="en-US"/>
        </w:rPr>
        <w:t>This resulted in slightly skewed response patterns after irradiations.</w:t>
      </w:r>
      <w:r w:rsidR="00710D46">
        <w:rPr>
          <w:lang w:val="en-US"/>
        </w:rPr>
        <w:t xml:space="preserve"> </w:t>
      </w:r>
    </w:p>
    <w:p w14:paraId="78F594D8" w14:textId="19BBFFD3" w:rsidR="00A405C2" w:rsidRDefault="00314C77" w:rsidP="00EB39FE">
      <w:pPr>
        <w:jc w:val="center"/>
        <w:rPr>
          <w:lang w:val="en-US"/>
        </w:rPr>
      </w:pPr>
      <w:r>
        <w:rPr>
          <w:noProof/>
          <w:lang w:val="en-US"/>
        </w:rPr>
        <w:lastRenderedPageBreak/>
        <w:drawing>
          <wp:inline distT="0" distB="0" distL="0" distR="0" wp14:anchorId="5C52113A" wp14:editId="48553428">
            <wp:extent cx="5080000" cy="2672212"/>
            <wp:effectExtent l="0" t="0" r="6350" b="0"/>
            <wp:docPr id="50" name="Picture 5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con&#10;&#10;Description automatically generated"/>
                    <pic:cNvPicPr/>
                  </pic:nvPicPr>
                  <pic:blipFill rotWithShape="1">
                    <a:blip r:embed="rId44" cstate="print">
                      <a:extLst>
                        <a:ext uri="{28A0092B-C50C-407E-A947-70E740481C1C}">
                          <a14:useLocalDpi xmlns:a14="http://schemas.microsoft.com/office/drawing/2010/main" val="0"/>
                        </a:ext>
                      </a:extLst>
                    </a:blip>
                    <a:srcRect l="669" t="5648" r="3310" b="4558"/>
                    <a:stretch/>
                  </pic:blipFill>
                  <pic:spPr bwMode="auto">
                    <a:xfrm>
                      <a:off x="0" y="0"/>
                      <a:ext cx="5086492" cy="2675627"/>
                    </a:xfrm>
                    <a:prstGeom prst="rect">
                      <a:avLst/>
                    </a:prstGeom>
                    <a:ln>
                      <a:noFill/>
                    </a:ln>
                    <a:extLst>
                      <a:ext uri="{53640926-AAD7-44D8-BBD7-CCE9431645EC}">
                        <a14:shadowObscured xmlns:a14="http://schemas.microsoft.com/office/drawing/2010/main"/>
                      </a:ext>
                    </a:extLst>
                  </pic:spPr>
                </pic:pic>
              </a:graphicData>
            </a:graphic>
          </wp:inline>
        </w:drawing>
      </w:r>
    </w:p>
    <w:p w14:paraId="2C864254" w14:textId="16B243AA" w:rsidR="00F30304" w:rsidRDefault="00F30304" w:rsidP="00F30304">
      <w:pPr>
        <w:pStyle w:val="Caption"/>
        <w:rPr>
          <w:lang w:val="en-US"/>
        </w:rPr>
      </w:pPr>
      <w:bookmarkStart w:id="148" w:name="_Ref99729543"/>
      <w:r w:rsidRPr="00337E02">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6</w:t>
      </w:r>
      <w:r w:rsidR="005B1E99">
        <w:rPr>
          <w:lang w:val="en-US"/>
        </w:rPr>
        <w:fldChar w:fldCharType="end"/>
      </w:r>
      <w:bookmarkEnd w:id="148"/>
      <w:r w:rsidRPr="00337E02">
        <w:rPr>
          <w:lang w:val="en-US"/>
        </w:rPr>
        <w:t>. Illustration of how the</w:t>
      </w:r>
      <w:r>
        <w:rPr>
          <w:lang w:val="en-US"/>
        </w:rPr>
        <w:t xml:space="preserve"> </w:t>
      </w:r>
      <w:proofErr w:type="spellStart"/>
      <w:r>
        <w:rPr>
          <w:lang w:val="en-US"/>
        </w:rPr>
        <w:t>Gafchromic</w:t>
      </w:r>
      <w:proofErr w:type="spellEnd"/>
      <w:r>
        <w:rPr>
          <w:lang w:val="en-US"/>
        </w:rPr>
        <w:t xml:space="preserve"> films</w:t>
      </w:r>
      <w:r w:rsidRPr="00337E02">
        <w:rPr>
          <w:lang w:val="en-US"/>
        </w:rPr>
        <w:t xml:space="preserve"> </w:t>
      </w:r>
      <w:r>
        <w:rPr>
          <w:lang w:val="en-US"/>
        </w:rPr>
        <w:t>were positioned</w:t>
      </w:r>
      <w:r w:rsidRPr="00337E02">
        <w:rPr>
          <w:lang w:val="en-US"/>
        </w:rPr>
        <w:t xml:space="preserve"> underneath the different </w:t>
      </w:r>
      <w:r w:rsidR="00C30A8A">
        <w:rPr>
          <w:lang w:val="en-US"/>
        </w:rPr>
        <w:t>GRID</w:t>
      </w:r>
      <w:r w:rsidRPr="00337E02">
        <w:rPr>
          <w:lang w:val="en-US"/>
        </w:rPr>
        <w:t xml:space="preserve"> configurations.</w:t>
      </w:r>
      <w:r>
        <w:rPr>
          <w:lang w:val="en-US"/>
        </w:rPr>
        <w:t xml:space="preserve"> The films were of equal size in both </w:t>
      </w:r>
      <w:r w:rsidR="00C30A8A">
        <w:rPr>
          <w:lang w:val="en-US"/>
        </w:rPr>
        <w:t xml:space="preserve">GRID </w:t>
      </w:r>
      <w:r>
        <w:rPr>
          <w:lang w:val="en-US"/>
        </w:rPr>
        <w:t>configurations</w:t>
      </w:r>
      <w:r w:rsidR="009F16BE">
        <w:rPr>
          <w:lang w:val="en-US"/>
        </w:rPr>
        <w:t xml:space="preserve">, but the size has been modified to fit the </w:t>
      </w:r>
      <w:r w:rsidR="00722459">
        <w:rPr>
          <w:lang w:val="en-US"/>
        </w:rPr>
        <w:t>illustrations. The</w:t>
      </w:r>
      <w:r w:rsidR="00314C77">
        <w:rPr>
          <w:lang w:val="en-US"/>
        </w:rPr>
        <w:t xml:space="preserve"> blue lines indicate the outline of </w:t>
      </w:r>
      <w:r w:rsidR="00827D44">
        <w:rPr>
          <w:lang w:val="en-US"/>
        </w:rPr>
        <w:t xml:space="preserve">the cell flasks, and the background represents the cell flask holder. </w:t>
      </w:r>
      <w:r w:rsidR="009F16BE">
        <w:rPr>
          <w:lang w:val="en-US"/>
        </w:rPr>
        <w:t xml:space="preserve"> </w:t>
      </w:r>
      <w:r>
        <w:rPr>
          <w:lang w:val="en-US"/>
        </w:rPr>
        <w:t xml:space="preserve"> </w:t>
      </w:r>
    </w:p>
    <w:p w14:paraId="7B1030E7" w14:textId="77777777" w:rsidR="005A1A8C" w:rsidRDefault="005A1A8C" w:rsidP="00D85EEA">
      <w:pPr>
        <w:rPr>
          <w:lang w:val="en-US"/>
        </w:rPr>
      </w:pPr>
    </w:p>
    <w:p w14:paraId="5A435F5A" w14:textId="77777777" w:rsidR="00BF2667" w:rsidRPr="00D85EEA" w:rsidRDefault="00BF2667" w:rsidP="00D85EEA">
      <w:pPr>
        <w:rPr>
          <w:lang w:val="en-US"/>
        </w:rPr>
      </w:pPr>
    </w:p>
    <w:p w14:paraId="40AA1843" w14:textId="0E3539C2" w:rsidR="00A405C2" w:rsidRDefault="00977C36" w:rsidP="00977C36">
      <w:pPr>
        <w:pStyle w:val="Heading4"/>
        <w:rPr>
          <w:lang w:val="en-US"/>
        </w:rPr>
      </w:pPr>
      <w:bookmarkStart w:id="149" w:name="_Ref100051198"/>
      <w:r w:rsidRPr="00977C36">
        <w:rPr>
          <w:lang w:val="en-US"/>
        </w:rPr>
        <w:t>Scanning</w:t>
      </w:r>
      <w:bookmarkEnd w:id="149"/>
      <w:r w:rsidRPr="00977C36">
        <w:rPr>
          <w:lang w:val="en-US"/>
        </w:rPr>
        <w:t xml:space="preserve"> </w:t>
      </w:r>
    </w:p>
    <w:p w14:paraId="0817EFDF" w14:textId="77777777" w:rsidR="00BF6949" w:rsidRDefault="00BF6949" w:rsidP="00BF6949">
      <w:pPr>
        <w:rPr>
          <w:lang w:val="en-US"/>
        </w:rPr>
      </w:pPr>
      <w:r>
        <w:rPr>
          <w:lang w:val="en-US"/>
        </w:rPr>
        <w:t xml:space="preserve">To ensure a stable and saturated optical density of the films, we waited 48 hours after irradiation before scanning the films </w:t>
      </w:r>
      <w:r>
        <w:rPr>
          <w:lang w:val="en-US"/>
        </w:rPr>
        <w:fldChar w:fldCharType="begin"/>
      </w:r>
      <w:r>
        <w:rPr>
          <w:lang w:val="en-US"/>
        </w:rPr>
        <w:instrText xml:space="preserve"> ADDIN ZOTERO_ITEM CSL_CITATION {"citationID":"h1NVlecg","properties":{"formattedCitation":"(Devic et al., 2005)","plainCitation":"(Devic et al., 2005)","noteIndex":0},"citationItems":[{"id":373,"uris":["http://zotero.org/users/9228513/items/M4PFND5Y"],"itemData":{"id":373,"type":"article-journal","abstract":"In this study, a measurement protocol is presented that improves the precision of dose measurements using a flat-bed document scanner in conjunction with two new GafChromic® film models, HS and Prototype A EBT exposed to photon beams. We established two sources of uncertainties in dose measurements, governed by measurement and calibration curve fit parameters contributions. We have quantitatively assessed the influence of different steps in the protocol on the overall dose measurement uncertainty. Applying the protocol described in this paper on the Agfa Arcus II flat-bed document scanner, the overall one-sigma dose measurement uncertainty for an uniform field amounts to 2% or less for doses above around in the case of the EBT (Prototype A), and for doses above in the case of the HS model GafChromic® film using a region of interest in size.","container-title":"Medical Physics","DOI":"10.1118/1.1929253","ISSN":"2473-4209","issue":"7Part1","language":"en","note":"_eprint: https://onlinelibrary.wiley.com/doi/pdf/10.1118/1.1929253","page":"2245-2253","source":"Wiley Online Library","title":"Precise radiochromic film dosimetry using a flat-bed document scanner","volume":"32","author":[{"family":"Devic","given":"Slobodan"},{"family":"Seuntjens","given":"Jan"},{"family":"Sham","given":"Edwin"},{"family":"Podgorsak","given":"Ervin B."},{"family":"Schmidtlein","given":"C. Ross"},{"family":"Kirov","given":"Assen S."},{"family":"Soares","given":"Christopher G."}],"issued":{"date-parts":[["2005"]]}}}],"schema":"https://github.com/citation-style-language/schema/raw/master/csl-citation.json"} </w:instrText>
      </w:r>
      <w:r>
        <w:rPr>
          <w:lang w:val="en-US"/>
        </w:rPr>
        <w:fldChar w:fldCharType="separate"/>
      </w:r>
      <w:r w:rsidRPr="00AE5FA6">
        <w:rPr>
          <w:rFonts w:cs="Times New Roman"/>
          <w:lang w:val="en-US"/>
        </w:rPr>
        <w:t>(</w:t>
      </w:r>
      <w:proofErr w:type="spellStart"/>
      <w:r w:rsidRPr="00AE5FA6">
        <w:rPr>
          <w:rFonts w:cs="Times New Roman"/>
          <w:lang w:val="en-US"/>
        </w:rPr>
        <w:t>Devic</w:t>
      </w:r>
      <w:proofErr w:type="spellEnd"/>
      <w:r w:rsidRPr="00AE5FA6">
        <w:rPr>
          <w:rFonts w:cs="Times New Roman"/>
          <w:lang w:val="en-US"/>
        </w:rPr>
        <w:t xml:space="preserve"> et al., 2005)</w:t>
      </w:r>
      <w:r>
        <w:rPr>
          <w:lang w:val="en-US"/>
        </w:rPr>
        <w:fldChar w:fldCharType="end"/>
      </w:r>
      <w:r>
        <w:rPr>
          <w:lang w:val="en-US"/>
        </w:rPr>
        <w:t xml:space="preserve">. </w:t>
      </w:r>
    </w:p>
    <w:p w14:paraId="47D1E6FC" w14:textId="3AA289F8" w:rsidR="00F177E5" w:rsidRDefault="00BC522D" w:rsidP="00BE7487">
      <w:pPr>
        <w:rPr>
          <w:lang w:val="en-US"/>
        </w:rPr>
      </w:pPr>
      <w:r>
        <w:rPr>
          <w:lang w:val="en-US"/>
        </w:rPr>
        <w:t xml:space="preserve">An Epson Perfection V850 Pro flatbed scanner was used to </w:t>
      </w:r>
      <w:r w:rsidR="00F37207">
        <w:rPr>
          <w:lang w:val="en-US"/>
        </w:rPr>
        <w:t xml:space="preserve">digitize </w:t>
      </w:r>
      <w:r>
        <w:rPr>
          <w:lang w:val="en-US"/>
        </w:rPr>
        <w:t>the film</w:t>
      </w:r>
      <w:r w:rsidR="008A38F7">
        <w:rPr>
          <w:lang w:val="en-US"/>
        </w:rPr>
        <w:t>s’</w:t>
      </w:r>
      <w:r w:rsidR="002F0978">
        <w:rPr>
          <w:lang w:val="en-US"/>
        </w:rPr>
        <w:t xml:space="preserve"> radiation response</w:t>
      </w:r>
      <w:r w:rsidR="008A38F7">
        <w:rPr>
          <w:lang w:val="en-US"/>
        </w:rPr>
        <w:t>.</w:t>
      </w:r>
      <w:r w:rsidR="002F0978">
        <w:rPr>
          <w:lang w:val="en-US"/>
        </w:rPr>
        <w:t xml:space="preserve"> </w:t>
      </w:r>
      <w:r w:rsidR="00182233">
        <w:rPr>
          <w:lang w:val="en-US"/>
        </w:rPr>
        <w:t xml:space="preserve">The films were placed in a central area of the scanner </w:t>
      </w:r>
      <w:r w:rsidR="00DB7402">
        <w:rPr>
          <w:lang w:val="en-US"/>
        </w:rPr>
        <w:t xml:space="preserve">to minimize variations in </w:t>
      </w:r>
      <w:r w:rsidR="00030ECD">
        <w:rPr>
          <w:lang w:val="en-US"/>
        </w:rPr>
        <w:t xml:space="preserve">scan readings </w:t>
      </w:r>
      <w:r w:rsidR="0053561A">
        <w:rPr>
          <w:lang w:val="en-US"/>
        </w:rPr>
        <w:fldChar w:fldCharType="begin"/>
      </w:r>
      <w:r w:rsidR="0053561A">
        <w:rPr>
          <w:lang w:val="en-US"/>
        </w:rPr>
        <w:instrText xml:space="preserve"> ADDIN ZOTERO_ITEM CSL_CITATION {"citationID":"kGWmoLMY","properties":{"formattedCitation":"(Lewis &amp; Chan, 2015)","plainCitation":"(Lewis &amp; Chan, 2015)","noteIndex":0},"citationItems":[{"id":442,"uris":["http://zotero.org/users/9228513/items/ZBX7UVRN"],"itemData":{"id":442,"type":"article-journal","abstract":"Purpose:\nA known factor affecting the accuracy of radiochromic film dosimetry is the lateral response artifact (LRA) induced by nonuniform response of a flatbed scanner in the direction perpendicular to the scan direction. This work reports a practical solution to eliminate such artifacts for all forms of dose QA.\n\nMethods:\nEBT3 films from a single production lot (02181401) cut into rectangular 4 × 5 cm2 pieces, with the long dimension parallel to the long dimension of the original 20.3 × 25.4 cm2 sheets, were exposed at a depth of 5 cm on a Varian Trilogy at the center of a 20 × 20 cm2 open field at seven doses between 50 and 1600 cGy using 6 MV photons. These films together with an unexposed film from the same production lot were lined one next to the other on an Epson 10000XL or 11000XL scanner in portrait orientation with their long dimension parallel to the scan direction. Scanned images were then obtained with the line of films positioned at seven discrete lateral locations perpendicular to the scan direction. The process was repeated in landscape orientation and on three other Epson scanners. Data were also collected for three additional production lots of EBT3 film (11051302, 03031401, and 03171403). From measurements at the various lateral positions, the scanner response was determined as a function of the lateral position of the scanned film. For a given color channel X, the response at any lateral position L is related to the response at the center, C, of the scanner by Response(C, D, X) = AL,X + BL,X</w:instrText>
      </w:r>
      <w:r w:rsidR="0053561A">
        <w:rPr>
          <w:rFonts w:ascii="Cambria Math" w:hAnsi="Cambria Math" w:cs="Cambria Math"/>
          <w:lang w:val="en-US"/>
        </w:rPr>
        <w:instrText>⋅</w:instrText>
      </w:r>
      <w:r w:rsidR="0053561A">
        <w:rPr>
          <w:lang w:val="en-US"/>
        </w:rPr>
        <w:instrText>Response(L, D, X), where D is dose and the coefficients AL,X and BL,X are determined from the film measurements at the center of the scanner and six other discrete lateral positions. The values at intermediate lateral positions were obtained by linear interpolation. The coefficients were determined for the red, green, and blue color channels, preserving the ability to apply triple-channel dosimetry once corrections were applied to compensate for the lateral position response artifact. To validate this method, corrections were applied to several films that were exposed to 15 × 15cm2 open fields and large IMRT and VMAT fields and scanned at the extreme edges of the scan window in addition to the central location. Calibration and response data were used to generate dose maps and perform gamma analysis using single- or triple-channel dosimetry with FilmQAPro 2014 software.\n\nResults:\nThe authors’ study found that calibration curves at the different lateral positions could be correlated by a simple two-point rescaling using the response for unexposed film as well as the response of film exposed at high doses between 800 and 1600 cGy. The coefficients AL,X and BL,X for each color channel X were found to be independent of dose at each lateral location L. This made it possible to apply the relationship Response(C, D, X) = AL,X + BL,X</w:instrText>
      </w:r>
      <w:r w:rsidR="0053561A">
        <w:rPr>
          <w:rFonts w:ascii="Cambria Math" w:hAnsi="Cambria Math" w:cs="Cambria Math"/>
          <w:lang w:val="en-US"/>
        </w:rPr>
        <w:instrText>⋅</w:instrText>
      </w:r>
      <w:r w:rsidR="0053561A">
        <w:rPr>
          <w:lang w:val="en-US"/>
        </w:rPr>
        <w:instrText xml:space="preserve">Response(L, D, X), to the raw film responses, permitting correction of the response values at any lateral position to an equivalent response, as if that part of the film was located at the center of the scanner. This correction method was validated for several films exposed to open as well as large IMRT and VMAT fields.\n\nConclusions:\nThe work reported elaborates on the process using the correction procedures to eliminate the lateral response artifact and demonstrates improvements in the accuracy of radiochromic film dosimetry for the radiation therapy quality assurance applications.","container-title":"Medical Physics","DOI":"10.1118/1.4903758","ISSN":"0094-2405","issue":"1","journalAbbreviation":"Med Phys","note":"PMID: 25563282\nPMCID: PMC5148133","page":"416-429","source":"PubMed Central","title":"Correcting lateral response artifacts from flatbed scanners for radiochromic film dosimetry","volume":"42","author":[{"family":"Lewis","given":"David"},{"family":"Chan","given":"Maria F."}],"issued":{"date-parts":[["2015",1]]}}}],"schema":"https://github.com/citation-style-language/schema/raw/master/csl-citation.json"} </w:instrText>
      </w:r>
      <w:r w:rsidR="0053561A">
        <w:rPr>
          <w:lang w:val="en-US"/>
        </w:rPr>
        <w:fldChar w:fldCharType="separate"/>
      </w:r>
      <w:r w:rsidR="0053561A" w:rsidRPr="0053561A">
        <w:rPr>
          <w:rFonts w:cs="Times New Roman"/>
          <w:lang w:val="en-US"/>
        </w:rPr>
        <w:t>(Lewis &amp; Chan, 2015)</w:t>
      </w:r>
      <w:r w:rsidR="0053561A">
        <w:rPr>
          <w:lang w:val="en-US"/>
        </w:rPr>
        <w:fldChar w:fldCharType="end"/>
      </w:r>
      <w:r w:rsidR="0053561A">
        <w:rPr>
          <w:lang w:val="en-US"/>
        </w:rPr>
        <w:t xml:space="preserve">. </w:t>
      </w:r>
      <w:r w:rsidR="00D67575">
        <w:rPr>
          <w:lang w:val="en-US"/>
        </w:rPr>
        <w:t>Transmission mode was chose</w:t>
      </w:r>
      <w:r w:rsidR="00AC738E">
        <w:rPr>
          <w:lang w:val="en-US"/>
        </w:rPr>
        <w:t>n</w:t>
      </w:r>
      <w:r w:rsidR="00D67575">
        <w:rPr>
          <w:lang w:val="en-US"/>
        </w:rPr>
        <w:t xml:space="preserve">, as recommended by </w:t>
      </w:r>
      <w:r w:rsidR="00D67575">
        <w:rPr>
          <w:lang w:val="en-US"/>
        </w:rPr>
        <w:fldChar w:fldCharType="begin"/>
      </w:r>
      <w:r w:rsidR="00295EB7">
        <w:rPr>
          <w:lang w:val="en-US"/>
        </w:rPr>
        <w:instrText xml:space="preserve"> ADDIN ZOTERO_ITEM CSL_CITATION {"citationID":"gxY8tDsl","properties":{"formattedCitation":"(Aldelaijan &amp; Devic, 2018)","plainCitation":"(Aldelaijan &amp; Devic, 2018)","noteIndex":0},"citationItems":[{"id":480,"uris":["http://zotero.org/users/9228513/items/ZGP73L8D"],"itemData":{"id":480,"type":"article-journal","abstract":"Objective\nDifferent dose response functions of EBT3 model GafChromic™ film dosimetry system have been compared in terms of sensitivity as well as uncertainty vs. error analysis. We also made an assessment of the necessity of scanning film pieces before and after irradiation.\nMethods\nPieces of EBT3 film model were irradiated to different dose values in Solid Water (SW) phantom. Based on images scanned in both reflection and transmission mode before and after irradiation, twelve different response functions were calculated. For every response function, a reference radiochromic film dosimetry system was established by generating calibration curve and by performing the error vs. uncertainty analysis.\nResults\nResponse functions using pixel values from the green channel demonstrated the highest sensitivity in both transmission and reflection mode. All functions were successfully fitted with rational functional form, and provided an overall one-sigma uncertainty of better than 2% for doses above 2 Gy. Use of pre-scanned images to calculate response functions resulted in negligible improvement in dose measurement accuracy.\nConclusion\nAlthough reflection scanning mode provides higher sensitivity and could lead to a more widespread use of radiochromic film dosimetry, it has fairly limited dose range and slightly increased uncertainty when compared to transmission scan based response functions. Double-scanning technique, either in transmission or reflection mode, shows negligible improvement in dose accuracy as well as a negligible increase in dose uncertainty. Normalized pixel value of the images scanned in transmission mode shows linear response in a dose range of up to 11 Gy.","container-title":"Physica Medica","DOI":"10.1016/j.ejmp.2018.05.014","ISSN":"1120-1797","journalAbbreviation":"Physica Medica","language":"en","page":"112-118","source":"ScienceDirect","title":"Comparison of dose response functions for EBT3 model GafChromic™ film dosimetry system","volume":"49","author":[{"family":"Aldelaijan","given":"Saad"},{"family":"Devic","given":"Slobodan"}],"issued":{"date-parts":[["2018",5,1]]}}}],"schema":"https://github.com/citation-style-language/schema/raw/master/csl-citation.json"} </w:instrText>
      </w:r>
      <w:r w:rsidR="00D67575">
        <w:rPr>
          <w:lang w:val="en-US"/>
        </w:rPr>
        <w:fldChar w:fldCharType="separate"/>
      </w:r>
      <w:r w:rsidR="00295EB7" w:rsidRPr="004070E8">
        <w:rPr>
          <w:rFonts w:cs="Times New Roman"/>
          <w:lang w:val="en-US"/>
        </w:rPr>
        <w:t>(</w:t>
      </w:r>
      <w:proofErr w:type="spellStart"/>
      <w:r w:rsidR="00295EB7" w:rsidRPr="004070E8">
        <w:rPr>
          <w:rFonts w:cs="Times New Roman"/>
          <w:lang w:val="en-US"/>
        </w:rPr>
        <w:t>Aldelaijan</w:t>
      </w:r>
      <w:proofErr w:type="spellEnd"/>
      <w:r w:rsidR="00295EB7" w:rsidRPr="004070E8">
        <w:rPr>
          <w:rFonts w:cs="Times New Roman"/>
          <w:lang w:val="en-US"/>
        </w:rPr>
        <w:t xml:space="preserve"> &amp; </w:t>
      </w:r>
      <w:proofErr w:type="spellStart"/>
      <w:r w:rsidR="00295EB7" w:rsidRPr="004070E8">
        <w:rPr>
          <w:rFonts w:cs="Times New Roman"/>
          <w:lang w:val="en-US"/>
        </w:rPr>
        <w:t>Devic</w:t>
      </w:r>
      <w:proofErr w:type="spellEnd"/>
      <w:r w:rsidR="00295EB7" w:rsidRPr="004070E8">
        <w:rPr>
          <w:rFonts w:cs="Times New Roman"/>
          <w:lang w:val="en-US"/>
        </w:rPr>
        <w:t>, 2018)</w:t>
      </w:r>
      <w:r w:rsidR="00D67575">
        <w:rPr>
          <w:lang w:val="en-US"/>
        </w:rPr>
        <w:fldChar w:fldCharType="end"/>
      </w:r>
      <w:r w:rsidR="00D67575">
        <w:rPr>
          <w:lang w:val="en-US"/>
        </w:rPr>
        <w:t xml:space="preserve">. </w:t>
      </w:r>
      <w:r w:rsidR="00FA7F4B">
        <w:rPr>
          <w:lang w:val="en-US"/>
        </w:rPr>
        <w:t>Using the Epson scan tool v.5.1 software we</w:t>
      </w:r>
      <w:r w:rsidR="00A2126C">
        <w:rPr>
          <w:lang w:val="en-US"/>
        </w:rPr>
        <w:t xml:space="preserve"> disabled </w:t>
      </w:r>
      <w:r w:rsidR="00FA7F4B">
        <w:rPr>
          <w:lang w:val="en-US"/>
        </w:rPr>
        <w:t xml:space="preserve">automatic image corrections and adjustments to only extract raw data. </w:t>
      </w:r>
      <w:r w:rsidR="00305091">
        <w:rPr>
          <w:lang w:val="en-US"/>
        </w:rPr>
        <w:t>Resolution of 300 dpi was chosen</w:t>
      </w:r>
      <w:r w:rsidR="00B22196">
        <w:rPr>
          <w:lang w:val="en-US"/>
        </w:rPr>
        <w:t xml:space="preserve"> to achieve high enough</w:t>
      </w:r>
      <w:r w:rsidR="001A2F41">
        <w:rPr>
          <w:lang w:val="en-US"/>
        </w:rPr>
        <w:t xml:space="preserve"> spa</w:t>
      </w:r>
      <w:r w:rsidR="00EF5C61">
        <w:rPr>
          <w:lang w:val="en-US"/>
        </w:rPr>
        <w:t>t</w:t>
      </w:r>
      <w:r w:rsidR="001A2F41">
        <w:rPr>
          <w:lang w:val="en-US"/>
        </w:rPr>
        <w:t>ial</w:t>
      </w:r>
      <w:r w:rsidR="00B22196">
        <w:rPr>
          <w:lang w:val="en-US"/>
        </w:rPr>
        <w:t xml:space="preserve"> resolution</w:t>
      </w:r>
      <w:r w:rsidR="00C02682">
        <w:rPr>
          <w:lang w:val="en-US"/>
        </w:rPr>
        <w:t xml:space="preserve"> </w:t>
      </w:r>
      <w:r w:rsidR="00296B48">
        <w:rPr>
          <w:lang w:val="en-US"/>
        </w:rPr>
        <w:t xml:space="preserve">while having a reasonable scanning time. A </w:t>
      </w:r>
      <w:r w:rsidR="00171DDE">
        <w:rPr>
          <w:lang w:val="en-US"/>
        </w:rPr>
        <w:t>16-bit</w:t>
      </w:r>
      <w:r w:rsidR="00296B48">
        <w:rPr>
          <w:lang w:val="en-US"/>
        </w:rPr>
        <w:t xml:space="preserve"> </w:t>
      </w:r>
      <w:r w:rsidR="003310FA">
        <w:rPr>
          <w:lang w:val="en-US"/>
        </w:rPr>
        <w:t xml:space="preserve">color </w:t>
      </w:r>
      <w:r w:rsidR="00171DDE">
        <w:rPr>
          <w:lang w:val="en-US"/>
        </w:rPr>
        <w:t xml:space="preserve">depth per channel (0 -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16</m:t>
            </m:r>
          </m:sup>
        </m:sSup>
      </m:oMath>
      <w:r w:rsidR="00171DDE">
        <w:rPr>
          <w:lang w:val="en-US"/>
        </w:rPr>
        <w:t>) RGB image was chosen</w:t>
      </w:r>
      <w:r w:rsidR="00FE2920">
        <w:rPr>
          <w:lang w:val="en-US"/>
        </w:rPr>
        <w:t xml:space="preserve"> for </w:t>
      </w:r>
      <w:r w:rsidR="001A2F41">
        <w:rPr>
          <w:lang w:val="en-US"/>
        </w:rPr>
        <w:t xml:space="preserve">satisfactory intensity resolution. </w:t>
      </w:r>
      <w:r w:rsidR="00840785">
        <w:rPr>
          <w:lang w:val="en-US"/>
        </w:rPr>
        <w:t xml:space="preserve">The scanner was </w:t>
      </w:r>
      <w:r w:rsidR="007A52F1">
        <w:rPr>
          <w:lang w:val="en-US"/>
        </w:rPr>
        <w:t>allowed time to warm up for 30 minutes, then 10 dummy scans was performed</w:t>
      </w:r>
      <w:r w:rsidR="00DE28DB">
        <w:rPr>
          <w:lang w:val="en-US"/>
        </w:rPr>
        <w:t xml:space="preserve"> to limit warm-up</w:t>
      </w:r>
      <w:r w:rsidR="00685790">
        <w:rPr>
          <w:lang w:val="en-US"/>
        </w:rPr>
        <w:t xml:space="preserve"> effects causing variations in response readings </w:t>
      </w:r>
      <w:r w:rsidR="00BF5252">
        <w:rPr>
          <w:lang w:val="en-US"/>
        </w:rPr>
        <w:fldChar w:fldCharType="begin"/>
      </w:r>
      <w:r w:rsidR="00BF5252">
        <w:rPr>
          <w:lang w:val="en-US"/>
        </w:rPr>
        <w:instrText xml:space="preserve"> ADDIN ZOTERO_ITEM CSL_CITATION {"citationID":"VjvNhDBO","properties":{"formattedCitation":"(Paelinck et al., 2006)","plainCitation":"(Paelinck et al., 2006)","noteIndex":0},"citationItems":[{"id":409,"uris":["http://zotero.org/users/9228513/items/9VVT9UJQ"],"itemData":{"id":409,"type":"article-journal","abstract":"The purpose of this study was to investigate the value of a commercially available flatbed scanner for film dosimetry with radiochromic film for external radiotherapy. The EPSON Pro 1680 Expression scanner was examined as a densitometer for two-dimensional film dosimetry with Gafchromic EBT film. An accurate and efficient scanning procedure was established. Possible drift and warm-up effects of the scanner were studied and the direct physical influence of the scanner light on the radiochromic film was assessed. Next, we investigated the scan field uniformity. Also, we examined if the accuracy of radiochromic film was improved by subtracting the optical density of the unirradiated blank film from the optical density of the irradiated film. To assess the accuracy of Gafchromic EBT film when the EPSON scanner was used as a densitometer, the depth dose of a 2 × 15 cm2 field and the in-plane and cross-plane profiles of a 15 × 15 cm2 field were measured and compared with diamond detector measurements. When taking consecutive scans, we found that the optical density taken from the first scan was about 1% higher than the optical density taken from subsequent scans. We attribute this to the warming up of the lamp of the scanner. Longer-term drift of the scanner was found to be absent. We found that the use of a correction matrix was necessary to correct for the non-uniform scanner response over the scan field. Subtracting the optical density of the unirradiated blank film from the irradiated film improves the precision of the Gafchromic EBT film. Depth dose and profile measurements with Gafchromic EBT film and the diamond detector are in agreement within 2.5%. The EPSON Pro 1680 Expression scanner is an excellent tool for accurate two-dimensional film dosimetry with Gafchromic EBT film provided that some precautions and corrections are taken into account.","container-title":"Physics in Medicine and Biology","DOI":"10.1088/0031-9155/52/1/015","ISSN":"0031-9155","issue":"1","journalAbbreviation":"Phys. Med. Biol.","language":"en","note":"publisher: IOP Publishing","page":"231–242","source":"Institute of Physics","title":"Precautions and strategies in using a commercial flatbed scanner for radiochromic film dosimetry","volume":"52","author":[{"family":"Paelinck","given":"L."},{"family":"Neve","given":"W. De"},{"family":"Wagter","given":"C. De"}],"issued":{"date-parts":[["2006",12]]}}}],"schema":"https://github.com/citation-style-language/schema/raw/master/csl-citation.json"} </w:instrText>
      </w:r>
      <w:r w:rsidR="00BF5252">
        <w:rPr>
          <w:lang w:val="en-US"/>
        </w:rPr>
        <w:fldChar w:fldCharType="separate"/>
      </w:r>
      <w:r w:rsidR="00BF5252" w:rsidRPr="00526D46">
        <w:rPr>
          <w:rFonts w:cs="Times New Roman"/>
          <w:lang w:val="en-US"/>
        </w:rPr>
        <w:t>(</w:t>
      </w:r>
      <w:proofErr w:type="spellStart"/>
      <w:r w:rsidR="00BF5252" w:rsidRPr="00526D46">
        <w:rPr>
          <w:rFonts w:cs="Times New Roman"/>
          <w:lang w:val="en-US"/>
        </w:rPr>
        <w:t>Paelinck</w:t>
      </w:r>
      <w:proofErr w:type="spellEnd"/>
      <w:r w:rsidR="00BF5252" w:rsidRPr="00526D46">
        <w:rPr>
          <w:rFonts w:cs="Times New Roman"/>
          <w:lang w:val="en-US"/>
        </w:rPr>
        <w:t xml:space="preserve"> et al., 2006)</w:t>
      </w:r>
      <w:r w:rsidR="00BF5252">
        <w:rPr>
          <w:lang w:val="en-US"/>
        </w:rPr>
        <w:fldChar w:fldCharType="end"/>
      </w:r>
      <w:r w:rsidR="00BF5252">
        <w:rPr>
          <w:lang w:val="en-US"/>
        </w:rPr>
        <w:t>.</w:t>
      </w:r>
      <w:r w:rsidR="00E83660">
        <w:rPr>
          <w:lang w:val="en-US"/>
        </w:rPr>
        <w:t xml:space="preserve"> </w:t>
      </w:r>
      <w:r w:rsidR="00BA5323">
        <w:rPr>
          <w:lang w:val="en-US"/>
        </w:rPr>
        <w:t>Four scans were done per film</w:t>
      </w:r>
      <w:r w:rsidR="005E61DA">
        <w:rPr>
          <w:lang w:val="en-US"/>
        </w:rPr>
        <w:t xml:space="preserve"> to </w:t>
      </w:r>
      <w:r w:rsidR="006D3C68">
        <w:rPr>
          <w:lang w:val="en-US"/>
        </w:rPr>
        <w:t xml:space="preserve">account for possible change in intensity readings </w:t>
      </w:r>
      <w:r w:rsidR="004E3F62">
        <w:rPr>
          <w:lang w:val="en-US"/>
        </w:rPr>
        <w:t>caused by the scanner</w:t>
      </w:r>
      <w:r w:rsidR="007D1F8C">
        <w:rPr>
          <w:lang w:val="en-US"/>
        </w:rPr>
        <w:t>. Then the</w:t>
      </w:r>
      <w:r w:rsidR="00B96699">
        <w:rPr>
          <w:lang w:val="en-US"/>
        </w:rPr>
        <w:t xml:space="preserve"> difference between the mean</w:t>
      </w:r>
      <w:r w:rsidR="007D1F8C">
        <w:rPr>
          <w:lang w:val="en-US"/>
        </w:rPr>
        <w:t xml:space="preserve"> </w:t>
      </w:r>
      <w:r w:rsidR="002C57D2">
        <w:rPr>
          <w:lang w:val="en-US"/>
        </w:rPr>
        <w:t>intensity values of the</w:t>
      </w:r>
      <w:r w:rsidR="00B96699">
        <w:rPr>
          <w:lang w:val="en-US"/>
        </w:rPr>
        <w:t xml:space="preserve"> four</w:t>
      </w:r>
      <w:r w:rsidR="002C57D2">
        <w:rPr>
          <w:lang w:val="en-US"/>
        </w:rPr>
        <w:t xml:space="preserve"> scans were tested using analysis of va</w:t>
      </w:r>
      <w:r w:rsidR="00906062">
        <w:rPr>
          <w:lang w:val="en-US"/>
        </w:rPr>
        <w:t>riance (ANOVA)</w:t>
      </w:r>
      <w:r w:rsidR="00BC1972">
        <w:rPr>
          <w:lang w:val="en-US"/>
        </w:rPr>
        <w:t xml:space="preserve">. The method performs an F-test </w:t>
      </w:r>
      <w:r w:rsidR="00B04A03">
        <w:rPr>
          <w:lang w:val="en-US"/>
        </w:rPr>
        <w:t xml:space="preserve">by </w:t>
      </w:r>
      <w:r w:rsidR="00410ACD">
        <w:rPr>
          <w:lang w:val="en-US"/>
        </w:rPr>
        <w:t>calculating the ratio</w:t>
      </w:r>
      <w:r w:rsidR="00B04A03">
        <w:rPr>
          <w:lang w:val="en-US"/>
        </w:rPr>
        <w:t xml:space="preserve"> </w:t>
      </w:r>
      <m:oMath>
        <m:r>
          <w:rPr>
            <w:rFonts w:ascii="Cambria Math" w:eastAsiaTheme="minorEastAsia" w:hAnsi="Cambria Math"/>
            <w:lang w:val="en-US"/>
          </w:rPr>
          <m:t xml:space="preserve">F= </m:t>
        </m:r>
        <m:f>
          <m:fPr>
            <m:ctrlPr>
              <w:rPr>
                <w:rFonts w:ascii="Cambria Math" w:hAnsi="Cambria Math"/>
                <w:i/>
                <w:lang w:val="en-US"/>
              </w:rPr>
            </m:ctrlPr>
          </m:fPr>
          <m:num>
            <m:r>
              <w:rPr>
                <w:rFonts w:ascii="Cambria Math" w:hAnsi="Cambria Math"/>
                <w:lang w:val="en-US"/>
              </w:rPr>
              <m:t>variance between samples</m:t>
            </m:r>
          </m:num>
          <m:den>
            <m:r>
              <w:rPr>
                <w:rFonts w:ascii="Cambria Math" w:hAnsi="Cambria Math"/>
                <w:lang w:val="en-US"/>
              </w:rPr>
              <m:t>variance within samples</m:t>
            </m:r>
          </m:den>
        </m:f>
        <m:r>
          <w:rPr>
            <w:rFonts w:ascii="Cambria Math" w:hAnsi="Cambria Math"/>
            <w:lang w:val="en-US"/>
          </w:rPr>
          <m:t xml:space="preserve"> ,</m:t>
        </m:r>
      </m:oMath>
      <w:r w:rsidR="00B04A03">
        <w:rPr>
          <w:rFonts w:eastAsiaTheme="minorEastAsia"/>
          <w:lang w:val="en-US"/>
        </w:rPr>
        <w:t xml:space="preserve"> and </w:t>
      </w:r>
      <w:r w:rsidR="00A816A1">
        <w:rPr>
          <w:rFonts w:eastAsiaTheme="minorEastAsia"/>
          <w:lang w:val="en-US"/>
        </w:rPr>
        <w:t xml:space="preserve">finding the probability (p-value) of </w:t>
      </w:r>
      <w:r w:rsidR="00461667">
        <w:rPr>
          <w:rFonts w:eastAsiaTheme="minorEastAsia"/>
          <w:lang w:val="en-US"/>
        </w:rPr>
        <w:t xml:space="preserve">the scans being </w:t>
      </w:r>
      <w:r w:rsidR="001212F7">
        <w:rPr>
          <w:rFonts w:eastAsiaTheme="minorEastAsia"/>
          <w:lang w:val="en-US"/>
        </w:rPr>
        <w:t>significantly different</w:t>
      </w:r>
      <w:r w:rsidR="00826366">
        <w:rPr>
          <w:rFonts w:eastAsiaTheme="minorEastAsia"/>
          <w:lang w:val="en-US"/>
        </w:rPr>
        <w:t xml:space="preserve"> </w:t>
      </w:r>
      <w:r w:rsidR="00AE46A3">
        <w:rPr>
          <w:lang w:val="en-US"/>
        </w:rPr>
        <w:fldChar w:fldCharType="begin"/>
      </w:r>
      <w:r w:rsidR="001936FB">
        <w:rPr>
          <w:lang w:val="en-US"/>
        </w:rPr>
        <w:instrText xml:space="preserve"> ADDIN ZOTERO_ITEM CSL_CITATION {"citationID":"4vIqRzSO","properties":{"formattedCitation":"(Ross &amp; Willson, 2017)","plainCitation":"(Ross &amp; Willson, 2017)","dontUpdate":true,"noteIndex":0},"citationItems":[{"id":494,"uris":["http://zotero.org/users/9228513/items/SMGMV6TC"],"itemData":{"id":494,"type":"chapter","abstract":"A one-way ANOVA (analysis of variance) compares the means of two or more groups for one dependent variable. A one-way ANOVA is required when the study includes more than two groups. (In other words, a t-test cannot be used.) As with t-tests, there is one independent variable and one dependent variable. Interval dependent variables for nominal groups are required. The assumption of normal distribution is not required.","container-title":"Basic and Advanced Statistical Tests: Writing Results Sections and Creating Tables and Figures","event-place":"Rotterdam","ISBN":"978-94-6351-086-8","language":"en","note":"DOI: 10.1007/978-94-6351-086-8_5","page":"21-24","publisher":"SensePublishers","publisher-place":"Rotterdam","source":"Springer Link","title":"One-Way Anova","URL":"https://doi.org/10.1007/978-94-6351-086-8_5","author":[{"family":"Ross","given":"Amanda"},{"family":"Willson","given":"Victor L."}],"editor":[{"family":"Ross","given":"Amanda"},{"family":"Willson","given":"Victor L."}],"accessed":{"date-parts":[["2022",4,19]]},"issued":{"date-parts":[["2017"]]}}}],"schema":"https://github.com/citation-style-language/schema/raw/master/csl-citation.json"} </w:instrText>
      </w:r>
      <w:r w:rsidR="00AE46A3">
        <w:rPr>
          <w:lang w:val="en-US"/>
        </w:rPr>
        <w:fldChar w:fldCharType="separate"/>
      </w:r>
      <w:r w:rsidR="00AE46A3" w:rsidRPr="00410ACD">
        <w:rPr>
          <w:rFonts w:cs="Times New Roman"/>
          <w:lang w:val="en-US"/>
        </w:rPr>
        <w:t xml:space="preserve">(Ross &amp; </w:t>
      </w:r>
      <w:proofErr w:type="spellStart"/>
      <w:r w:rsidR="00AE46A3" w:rsidRPr="00410ACD">
        <w:rPr>
          <w:rFonts w:cs="Times New Roman"/>
          <w:lang w:val="en-US"/>
        </w:rPr>
        <w:t>Willson</w:t>
      </w:r>
      <w:proofErr w:type="spellEnd"/>
      <w:r w:rsidR="00AE46A3" w:rsidRPr="00410ACD">
        <w:rPr>
          <w:rFonts w:cs="Times New Roman"/>
          <w:lang w:val="en-US"/>
        </w:rPr>
        <w:t>, 2017</w:t>
      </w:r>
      <w:r w:rsidR="00826366">
        <w:rPr>
          <w:rFonts w:cs="Times New Roman"/>
          <w:lang w:val="en-US"/>
        </w:rPr>
        <w:t>, p. 21</w:t>
      </w:r>
      <w:r w:rsidR="00AE46A3" w:rsidRPr="00410ACD">
        <w:rPr>
          <w:rFonts w:cs="Times New Roman"/>
          <w:lang w:val="en-US"/>
        </w:rPr>
        <w:t>)</w:t>
      </w:r>
      <w:r w:rsidR="00AE46A3">
        <w:rPr>
          <w:lang w:val="en-US"/>
        </w:rPr>
        <w:fldChar w:fldCharType="end"/>
      </w:r>
      <w:r w:rsidR="00C14E10">
        <w:rPr>
          <w:lang w:val="en-US"/>
        </w:rPr>
        <w:t xml:space="preserve">. </w:t>
      </w:r>
      <w:commentRangeStart w:id="150"/>
      <w:r w:rsidR="002522BA">
        <w:rPr>
          <w:lang w:val="en-US"/>
        </w:rPr>
        <w:t xml:space="preserve">The test resulted in </w:t>
      </w:r>
      <w:r w:rsidR="00F0353C">
        <w:rPr>
          <w:lang w:val="en-US"/>
        </w:rPr>
        <w:t>23.2</w:t>
      </w:r>
      <w:r w:rsidR="00844217">
        <w:rPr>
          <w:lang w:val="en-US"/>
        </w:rPr>
        <w:t xml:space="preserve">% of the films having </w:t>
      </w:r>
      <w:r w:rsidR="004E710A">
        <w:rPr>
          <w:lang w:val="en-US"/>
        </w:rPr>
        <w:t>significant</w:t>
      </w:r>
      <w:r w:rsidR="00844217">
        <w:rPr>
          <w:lang w:val="en-US"/>
        </w:rPr>
        <w:t xml:space="preserve"> difference</w:t>
      </w:r>
      <w:r w:rsidR="00437CDD">
        <w:rPr>
          <w:lang w:val="en-US"/>
        </w:rPr>
        <w:t xml:space="preserve"> </w:t>
      </w:r>
      <w:r w:rsidR="00844217">
        <w:rPr>
          <w:lang w:val="en-US"/>
        </w:rPr>
        <w:t>between the four scans.</w:t>
      </w:r>
      <w:r w:rsidR="004E710A">
        <w:rPr>
          <w:lang w:val="en-US"/>
        </w:rPr>
        <w:t xml:space="preserve"> </w:t>
      </w:r>
      <w:r w:rsidR="006465A9">
        <w:rPr>
          <w:lang w:val="en-US"/>
        </w:rPr>
        <w:t xml:space="preserve">The calibration films for striped GRID </w:t>
      </w:r>
      <w:r w:rsidR="00A94BE9">
        <w:rPr>
          <w:lang w:val="en-US"/>
        </w:rPr>
        <w:t>had a resolution of 507 x 484 pixels</w:t>
      </w:r>
      <w:r w:rsidR="00BB2B9B">
        <w:rPr>
          <w:lang w:val="en-US"/>
        </w:rPr>
        <w:t>, resulting in a large sample size for ANOVA. This in turn reduce</w:t>
      </w:r>
      <w:r w:rsidR="007722B8">
        <w:rPr>
          <w:lang w:val="en-US"/>
        </w:rPr>
        <w:t>d</w:t>
      </w:r>
      <w:r w:rsidR="00BB2B9B">
        <w:rPr>
          <w:lang w:val="en-US"/>
        </w:rPr>
        <w:t xml:space="preserve"> </w:t>
      </w:r>
      <w:r w:rsidR="00BB2B9B">
        <w:rPr>
          <w:lang w:val="en-US"/>
        </w:rPr>
        <w:lastRenderedPageBreak/>
        <w:t xml:space="preserve">the </w:t>
      </w:r>
      <w:r w:rsidR="00CE6F03">
        <w:rPr>
          <w:lang w:val="en-US"/>
        </w:rPr>
        <w:t>standard deviation of the F-distribution, resulting in low p-values</w:t>
      </w:r>
      <w:r w:rsidR="00E56A6E">
        <w:rPr>
          <w:lang w:val="en-US"/>
        </w:rPr>
        <w:t xml:space="preserve">. We found the largest </w:t>
      </w:r>
      <w:r w:rsidR="00ED6E57">
        <w:rPr>
          <w:lang w:val="en-US"/>
        </w:rPr>
        <w:t xml:space="preserve">percentage </w:t>
      </w:r>
      <w:r w:rsidR="00E56A6E">
        <w:rPr>
          <w:lang w:val="en-US"/>
        </w:rPr>
        <w:t xml:space="preserve">difference between the fours </w:t>
      </w:r>
      <w:r w:rsidR="00ED6E57">
        <w:rPr>
          <w:lang w:val="en-US"/>
        </w:rPr>
        <w:t xml:space="preserve">scans to be approximately </w:t>
      </w:r>
      <m:oMath>
        <m:r>
          <w:rPr>
            <w:rFonts w:ascii="Cambria Math" w:hAnsi="Cambria Math"/>
            <w:lang w:val="en-US"/>
          </w:rPr>
          <m:t>0.1%</m:t>
        </m:r>
      </m:oMath>
      <w:r w:rsidR="00640CD8">
        <w:rPr>
          <w:rFonts w:eastAsiaTheme="minorEastAsia"/>
          <w:lang w:val="en-US"/>
        </w:rPr>
        <w:t xml:space="preserve">. </w:t>
      </w:r>
      <w:r w:rsidR="000F2C8A">
        <w:rPr>
          <w:rFonts w:eastAsiaTheme="minorEastAsia"/>
          <w:lang w:val="en-US"/>
        </w:rPr>
        <w:t>Which was s</w:t>
      </w:r>
      <w:r w:rsidR="00640CD8">
        <w:rPr>
          <w:rFonts w:eastAsiaTheme="minorEastAsia"/>
          <w:lang w:val="en-US"/>
        </w:rPr>
        <w:t xml:space="preserve">mall enough for us </w:t>
      </w:r>
      <w:r w:rsidR="003F3532">
        <w:rPr>
          <w:rFonts w:eastAsiaTheme="minorEastAsia"/>
          <w:lang w:val="en-US"/>
        </w:rPr>
        <w:t xml:space="preserve">to neglect </w:t>
      </w:r>
      <w:r w:rsidR="000F2C8A">
        <w:rPr>
          <w:rFonts w:eastAsiaTheme="minorEastAsia"/>
          <w:lang w:val="en-US"/>
        </w:rPr>
        <w:t>the scanners effect on film response</w:t>
      </w:r>
      <w:r w:rsidR="0000068F">
        <w:rPr>
          <w:rFonts w:eastAsiaTheme="minorEastAsia"/>
          <w:lang w:val="en-US"/>
        </w:rPr>
        <w:t xml:space="preserve"> and only use the first scan in our dosimetry.</w:t>
      </w:r>
      <w:r w:rsidR="00ED6E57">
        <w:rPr>
          <w:lang w:val="en-US"/>
        </w:rPr>
        <w:t xml:space="preserve"> </w:t>
      </w:r>
      <w:commentRangeEnd w:id="150"/>
      <w:r w:rsidR="00C84128">
        <w:rPr>
          <w:rStyle w:val="CommentReference"/>
        </w:rPr>
        <w:commentReference w:id="150"/>
      </w:r>
      <w:r w:rsidR="000F2C8A">
        <w:rPr>
          <w:lang w:val="en-US"/>
        </w:rPr>
        <w:br/>
      </w:r>
      <w:r w:rsidR="00B933C4">
        <w:rPr>
          <w:lang w:val="en-US"/>
        </w:rPr>
        <w:t xml:space="preserve">For a complete opaque film, light transmission should be zero. However, there will always be background noise. </w:t>
      </w:r>
      <w:r w:rsidR="0070351C">
        <w:rPr>
          <w:lang w:val="en-US"/>
        </w:rPr>
        <w:t xml:space="preserve">Therefore, a black film was </w:t>
      </w:r>
      <w:proofErr w:type="gramStart"/>
      <w:r w:rsidR="0070351C">
        <w:rPr>
          <w:lang w:val="en-US"/>
        </w:rPr>
        <w:t>scanned</w:t>
      </w:r>
      <w:proofErr w:type="gramEnd"/>
      <w:r w:rsidR="0070351C">
        <w:rPr>
          <w:lang w:val="en-US"/>
        </w:rPr>
        <w:t xml:space="preserve"> and its </w:t>
      </w:r>
      <w:r w:rsidR="00F47F14">
        <w:rPr>
          <w:lang w:val="en-US"/>
        </w:rPr>
        <w:t xml:space="preserve">intensity was subtracted from all control and irradiated films. </w:t>
      </w:r>
      <w:r w:rsidR="007C489B">
        <w:rPr>
          <w:lang w:val="en-US"/>
        </w:rPr>
        <w:br/>
      </w:r>
      <w:r w:rsidR="00E83660">
        <w:rPr>
          <w:lang w:val="en-US"/>
        </w:rPr>
        <w:t xml:space="preserve">The images were saved as </w:t>
      </w:r>
      <w:r w:rsidR="00526D46">
        <w:rPr>
          <w:lang w:val="en-US"/>
        </w:rPr>
        <w:t>TIFF</w:t>
      </w:r>
      <w:r w:rsidR="00E83660">
        <w:rPr>
          <w:lang w:val="en-US"/>
        </w:rPr>
        <w:t xml:space="preserve"> (</w:t>
      </w:r>
      <w:r w:rsidR="00526D46">
        <w:rPr>
          <w:lang w:val="en-US"/>
        </w:rPr>
        <w:t>Tag Image File Format</w:t>
      </w:r>
      <w:r w:rsidR="00E83660">
        <w:rPr>
          <w:lang w:val="en-US"/>
        </w:rPr>
        <w:t>)</w:t>
      </w:r>
      <w:r w:rsidR="00D71B41">
        <w:rPr>
          <w:lang w:val="en-US"/>
        </w:rPr>
        <w:t xml:space="preserve"> </w:t>
      </w:r>
      <w:r w:rsidR="006F1214">
        <w:rPr>
          <w:lang w:val="en-US"/>
        </w:rPr>
        <w:t>without compression to retain as much information as possible from the images.</w:t>
      </w:r>
      <w:r w:rsidR="00517BFE">
        <w:rPr>
          <w:lang w:val="en-US"/>
        </w:rPr>
        <w:t xml:space="preserve"> </w:t>
      </w:r>
    </w:p>
    <w:p w14:paraId="2413462B" w14:textId="42BBEFE8" w:rsidR="00061F73" w:rsidRDefault="00061F73" w:rsidP="00061F73">
      <w:pPr>
        <w:pStyle w:val="Heading4"/>
        <w:rPr>
          <w:lang w:val="en-US"/>
        </w:rPr>
      </w:pPr>
      <w:bookmarkStart w:id="151" w:name="_Ref102036524"/>
      <w:r>
        <w:rPr>
          <w:lang w:val="en-US"/>
        </w:rPr>
        <w:t>Film calibration</w:t>
      </w:r>
      <w:bookmarkEnd w:id="151"/>
    </w:p>
    <w:p w14:paraId="1A52FD60" w14:textId="022192F5" w:rsidR="00496FEF" w:rsidRDefault="00012214" w:rsidP="000C7056">
      <w:pPr>
        <w:rPr>
          <w:lang w:val="en-US"/>
        </w:rPr>
      </w:pPr>
      <w:r>
        <w:rPr>
          <w:lang w:val="en-US"/>
        </w:rPr>
        <w:t xml:space="preserve">Calculating </w:t>
      </w:r>
      <w:r w:rsidR="00EA6FDE">
        <w:rPr>
          <w:lang w:val="en-US"/>
        </w:rPr>
        <w:t>net</w:t>
      </w:r>
      <w:r w:rsidR="00682A07">
        <w:rPr>
          <w:lang w:val="en-US"/>
        </w:rPr>
        <w:t xml:space="preserve">OD from the scanned images requires </w:t>
      </w:r>
      <w:r w:rsidR="00C16C8B">
        <w:rPr>
          <w:lang w:val="en-US"/>
        </w:rPr>
        <w:t>image processing</w:t>
      </w:r>
      <w:r w:rsidR="00952B9B">
        <w:rPr>
          <w:lang w:val="en-US"/>
        </w:rPr>
        <w:t xml:space="preserve"> using</w:t>
      </w:r>
      <w:r w:rsidR="007A6456">
        <w:rPr>
          <w:lang w:val="en-US"/>
        </w:rPr>
        <w:t xml:space="preserve"> </w:t>
      </w:r>
      <w:r w:rsidR="00427EDC">
        <w:rPr>
          <w:lang w:val="en-US"/>
        </w:rPr>
        <w:t>Python</w:t>
      </w:r>
      <w:r w:rsidR="0021683B">
        <w:rPr>
          <w:lang w:val="en-US"/>
        </w:rPr>
        <w:t xml:space="preserve">. </w:t>
      </w:r>
      <w:r w:rsidR="002C4E8E">
        <w:rPr>
          <w:lang w:val="en-US"/>
        </w:rPr>
        <w:t xml:space="preserve">First the </w:t>
      </w:r>
      <w:r w:rsidR="00FA3820">
        <w:rPr>
          <w:lang w:val="en-US"/>
        </w:rPr>
        <w:t xml:space="preserve">raw data of the images were read and separated into </w:t>
      </w:r>
      <w:r w:rsidR="00D05434">
        <w:rPr>
          <w:lang w:val="en-US"/>
        </w:rPr>
        <w:t xml:space="preserve">a red, green, </w:t>
      </w:r>
      <w:r w:rsidR="004B34CA">
        <w:rPr>
          <w:lang w:val="en-US"/>
        </w:rPr>
        <w:t>blue,</w:t>
      </w:r>
      <w:r w:rsidR="00D05434">
        <w:rPr>
          <w:lang w:val="en-US"/>
        </w:rPr>
        <w:t xml:space="preserve"> and grey channel. </w:t>
      </w:r>
      <w:r w:rsidR="00C07B6E">
        <w:rPr>
          <w:lang w:val="en-US"/>
        </w:rPr>
        <w:t xml:space="preserve">Grey channel </w:t>
      </w:r>
      <w:r w:rsidR="004F33BA">
        <w:rPr>
          <w:lang w:val="en-US"/>
        </w:rPr>
        <w:t>conversion follows rec</w:t>
      </w:r>
      <w:r w:rsidR="00B8497A">
        <w:rPr>
          <w:lang w:val="en-US"/>
        </w:rPr>
        <w:t xml:space="preserve"> 601 </w:t>
      </w:r>
      <w:r w:rsidR="00B8497A">
        <w:rPr>
          <w:lang w:val="en-US"/>
        </w:rPr>
        <w:fldChar w:fldCharType="begin"/>
      </w:r>
      <w:r w:rsidR="00B8497A">
        <w:rPr>
          <w:lang w:val="en-US"/>
        </w:rPr>
        <w:instrText xml:space="preserve"> ADDIN ZOTERO_ITEM CSL_CITATION {"citationID":"EVD2Ggy6","properties":{"formattedCitation":"({\\i{}Recommendation ITU-R BT.601-7}, 2011)","plainCitation":"(Recommendation ITU-R BT.601-7, 2011)","noteIndex":0},"citationItems":[{"id":453,"uris":["http://zotero.org/users/9228513/items/A9IKFL2A"],"itemData":{"id":453,"type":"book","collection-title":"BT Series","language":"en","publisher":"International telecommunication Union","title":"Recommendation ITU-R BT.601-7","URL":"https://www.itu.int/dms_pubrec/itu-r/rec/bt/R-REC-BT.601-7-201103-I!!PDF-E.pdf","issued":{"date-parts":[["2011",3]]}}}],"schema":"https://github.com/citation-style-language/schema/raw/master/csl-citation.json"} </w:instrText>
      </w:r>
      <w:r w:rsidR="00B8497A">
        <w:rPr>
          <w:lang w:val="en-US"/>
        </w:rPr>
        <w:fldChar w:fldCharType="separate"/>
      </w:r>
      <w:r w:rsidR="00B8497A" w:rsidRPr="00496FEF">
        <w:rPr>
          <w:rFonts w:cs="Times New Roman"/>
          <w:szCs w:val="24"/>
          <w:lang w:val="en-US"/>
        </w:rPr>
        <w:t>(</w:t>
      </w:r>
      <w:r w:rsidR="00B8497A" w:rsidRPr="00496FEF">
        <w:rPr>
          <w:rFonts w:cs="Times New Roman"/>
          <w:i/>
          <w:iCs/>
          <w:szCs w:val="24"/>
          <w:lang w:val="en-US"/>
        </w:rPr>
        <w:t>Recommendation ITU-R BT.601-7</w:t>
      </w:r>
      <w:r w:rsidR="00B8497A" w:rsidRPr="00496FEF">
        <w:rPr>
          <w:rFonts w:cs="Times New Roman"/>
          <w:szCs w:val="24"/>
          <w:lang w:val="en-US"/>
        </w:rPr>
        <w:t>, 2011)</w:t>
      </w:r>
      <w:r w:rsidR="00B8497A">
        <w:rPr>
          <w:lang w:val="en-US"/>
        </w:rPr>
        <w:fldChar w:fldCharType="end"/>
      </w:r>
      <w:r w:rsidR="00496FEF">
        <w:rPr>
          <w:lang w:val="en-US"/>
        </w:rPr>
        <w:t xml:space="preserve"> using the formula </w:t>
      </w:r>
    </w:p>
    <w:p w14:paraId="7B6D2F53" w14:textId="5F745A15" w:rsidR="00496FEF" w:rsidRDefault="00FE17CB" w:rsidP="00496FEF">
      <w:pPr>
        <w:jc w:val="both"/>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G</m:t>
              </m:r>
            </m:sub>
          </m:sSub>
          <m:r>
            <w:rPr>
              <w:rFonts w:ascii="Cambria Math" w:hAnsi="Cambria Math"/>
              <w:lang w:val="en-US"/>
            </w:rPr>
            <m:t>=0.299⋅</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R</m:t>
              </m:r>
            </m:sub>
          </m:sSub>
          <m:r>
            <w:rPr>
              <w:rFonts w:ascii="Cambria Math" w:hAnsi="Cambria Math"/>
              <w:lang w:val="en-US"/>
            </w:rPr>
            <m:t>+0.587⋅</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G</m:t>
              </m:r>
            </m:sub>
          </m:sSub>
          <m:r>
            <w:rPr>
              <w:rFonts w:ascii="Cambria Math" w:hAnsi="Cambria Math"/>
              <w:lang w:val="en-US"/>
            </w:rPr>
            <m:t>+0.114⋅</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m:t>
              </m:r>
            </m:sub>
          </m:sSub>
          <m:r>
            <w:rPr>
              <w:rFonts w:ascii="Cambria Math" w:eastAsiaTheme="minorEastAsia" w:hAnsi="Cambria Math"/>
              <w:lang w:val="en-US"/>
            </w:rPr>
            <m:t xml:space="preserve"> ,</m:t>
          </m:r>
        </m:oMath>
      </m:oMathPara>
    </w:p>
    <w:p w14:paraId="246EEB32" w14:textId="7E9DC3EB" w:rsidR="00D85EEA" w:rsidRPr="00200D09" w:rsidRDefault="00BB4015" w:rsidP="000C7056">
      <w:pPr>
        <w:rPr>
          <w:rFonts w:eastAsiaTheme="minorEastAsia"/>
          <w:lang w:val="en-US"/>
        </w:rPr>
      </w:pPr>
      <w:r>
        <w:rPr>
          <w:lang w:val="en-US"/>
        </w:rPr>
        <w:t>w</w:t>
      </w:r>
      <w:r w:rsidR="00DF7EC0">
        <w:rPr>
          <w:lang w:val="en-US"/>
        </w:rPr>
        <w:t xml:space="preserve">here </w:t>
      </w:r>
      <m:oMath>
        <m:r>
          <w:rPr>
            <w:rFonts w:ascii="Cambria Math" w:hAnsi="Cambria Math"/>
            <w:lang w:val="en-US"/>
          </w:rPr>
          <m:t>I</m:t>
        </m:r>
      </m:oMath>
      <w:r w:rsidR="004E37B6">
        <w:rPr>
          <w:rFonts w:eastAsiaTheme="minorEastAsia"/>
          <w:lang w:val="en-US"/>
        </w:rPr>
        <w:t xml:space="preserve"> is</w:t>
      </w:r>
      <w:r w:rsidR="002E48D8">
        <w:rPr>
          <w:rFonts w:eastAsiaTheme="minorEastAsia"/>
          <w:lang w:val="en-US"/>
        </w:rPr>
        <w:t xml:space="preserve"> pixel value</w:t>
      </w:r>
      <w:r w:rsidR="00A74C01">
        <w:rPr>
          <w:rFonts w:eastAsiaTheme="minorEastAsia"/>
          <w:lang w:val="en-US"/>
        </w:rPr>
        <w:t xml:space="preserve">. </w:t>
      </w:r>
      <w:r w:rsidR="006616A3">
        <w:rPr>
          <w:rFonts w:eastAsiaTheme="minorEastAsia"/>
          <w:lang w:val="en-US"/>
        </w:rPr>
        <w:t xml:space="preserve">For 2D analysis of </w:t>
      </w:r>
      <w:r w:rsidR="002855A4">
        <w:rPr>
          <w:rFonts w:eastAsiaTheme="minorEastAsia"/>
          <w:lang w:val="en-US"/>
        </w:rPr>
        <w:t>cell survival a mean dose map was generated using all 16 films (see explanation further down).</w:t>
      </w:r>
      <w:r w:rsidR="004510BD">
        <w:rPr>
          <w:rFonts w:eastAsiaTheme="minorEastAsia"/>
          <w:lang w:val="en-US"/>
        </w:rPr>
        <w:t xml:space="preserve"> It was therefore crucial that the GRID pattern aligned, so they could be </w:t>
      </w:r>
      <w:r w:rsidR="00104699">
        <w:rPr>
          <w:rFonts w:eastAsiaTheme="minorEastAsia"/>
          <w:lang w:val="en-US"/>
        </w:rPr>
        <w:t>stacked on top of each other.</w:t>
      </w:r>
      <w:r w:rsidR="006616A3">
        <w:rPr>
          <w:rFonts w:eastAsiaTheme="minorEastAsia"/>
          <w:lang w:val="en-US"/>
        </w:rPr>
        <w:t xml:space="preserve"> </w:t>
      </w:r>
      <w:r w:rsidR="00104699">
        <w:rPr>
          <w:rFonts w:eastAsiaTheme="minorEastAsia"/>
          <w:lang w:val="en-US"/>
        </w:rPr>
        <w:t>However, b</w:t>
      </w:r>
      <w:r w:rsidR="00A74C01">
        <w:rPr>
          <w:rFonts w:eastAsiaTheme="minorEastAsia"/>
          <w:lang w:val="en-US"/>
        </w:rPr>
        <w:t xml:space="preserve">ecause of poor accuracy when </w:t>
      </w:r>
      <w:r w:rsidR="009D4C97">
        <w:rPr>
          <w:rFonts w:eastAsiaTheme="minorEastAsia"/>
          <w:lang w:val="en-US"/>
        </w:rPr>
        <w:t xml:space="preserve">cutting the measurement films, they were not </w:t>
      </w:r>
      <w:r w:rsidR="00B94856">
        <w:rPr>
          <w:rFonts w:eastAsiaTheme="minorEastAsia"/>
          <w:lang w:val="en-US"/>
        </w:rPr>
        <w:t>equally positioned within the cell flask. We therefore had to</w:t>
      </w:r>
      <w:r w:rsidR="00E9644A">
        <w:rPr>
          <w:rFonts w:eastAsiaTheme="minorEastAsia"/>
          <w:lang w:val="en-US"/>
        </w:rPr>
        <w:t xml:space="preserve"> spatially</w:t>
      </w:r>
      <w:r w:rsidR="00B94856">
        <w:rPr>
          <w:rFonts w:eastAsiaTheme="minorEastAsia"/>
          <w:lang w:val="en-US"/>
        </w:rPr>
        <w:t xml:space="preserve"> registe</w:t>
      </w:r>
      <w:r w:rsidR="002E48D8">
        <w:rPr>
          <w:rFonts w:eastAsiaTheme="minorEastAsia"/>
          <w:lang w:val="en-US"/>
        </w:rPr>
        <w:softHyphen/>
      </w:r>
      <w:r w:rsidR="00B94856">
        <w:rPr>
          <w:rFonts w:eastAsiaTheme="minorEastAsia"/>
          <w:lang w:val="en-US"/>
        </w:rPr>
        <w:t xml:space="preserve">r the </w:t>
      </w:r>
      <w:r w:rsidR="00E9644A">
        <w:rPr>
          <w:rFonts w:eastAsiaTheme="minorEastAsia"/>
          <w:lang w:val="en-US"/>
        </w:rPr>
        <w:t>films</w:t>
      </w:r>
      <w:r w:rsidR="00B94856">
        <w:rPr>
          <w:rFonts w:eastAsiaTheme="minorEastAsia"/>
          <w:lang w:val="en-US"/>
        </w:rPr>
        <w:t xml:space="preserve">, </w:t>
      </w:r>
      <w:r w:rsidR="00D86383">
        <w:rPr>
          <w:rFonts w:eastAsiaTheme="minorEastAsia"/>
          <w:lang w:val="en-US"/>
        </w:rPr>
        <w:t>which is the process of geometrically align</w:t>
      </w:r>
      <w:r w:rsidR="00793B74">
        <w:rPr>
          <w:rFonts w:eastAsiaTheme="minorEastAsia"/>
          <w:lang w:val="en-US"/>
        </w:rPr>
        <w:t>ing two images</w:t>
      </w:r>
      <w:r w:rsidR="000C7056">
        <w:rPr>
          <w:rFonts w:eastAsiaTheme="minorEastAsia"/>
          <w:lang w:val="en-US"/>
        </w:rPr>
        <w:t>.</w:t>
      </w:r>
      <w:r w:rsidR="006738F9">
        <w:rPr>
          <w:rFonts w:eastAsiaTheme="minorEastAsia"/>
          <w:lang w:val="en-US"/>
        </w:rPr>
        <w:t xml:space="preserve"> </w:t>
      </w:r>
      <w:r w:rsidR="005F065E">
        <w:rPr>
          <w:rFonts w:eastAsiaTheme="minorEastAsia"/>
          <w:lang w:val="en-US"/>
        </w:rPr>
        <w:t xml:space="preserve">The </w:t>
      </w:r>
      <w:r w:rsidR="006504EA">
        <w:rPr>
          <w:rFonts w:eastAsiaTheme="minorEastAsia"/>
          <w:lang w:val="en-US"/>
        </w:rPr>
        <w:t xml:space="preserve">calibration films were </w:t>
      </w:r>
      <w:r w:rsidR="00BF608E">
        <w:rPr>
          <w:rFonts w:eastAsiaTheme="minorEastAsia"/>
          <w:lang w:val="en-US"/>
        </w:rPr>
        <w:t xml:space="preserve">also </w:t>
      </w:r>
      <w:r w:rsidR="006504EA">
        <w:rPr>
          <w:rFonts w:eastAsiaTheme="minorEastAsia"/>
          <w:lang w:val="en-US"/>
        </w:rPr>
        <w:t>registered. This ensured that the</w:t>
      </w:r>
      <w:r w:rsidR="00BF608E">
        <w:rPr>
          <w:rFonts w:eastAsiaTheme="minorEastAsia"/>
          <w:lang w:val="en-US"/>
        </w:rPr>
        <w:t xml:space="preserve"> region of interest (ROI) </w:t>
      </w:r>
      <w:r w:rsidR="00D434A8">
        <w:rPr>
          <w:rFonts w:eastAsiaTheme="minorEastAsia"/>
          <w:lang w:val="en-US"/>
        </w:rPr>
        <w:t>was p</w:t>
      </w:r>
      <w:r w:rsidR="004A0094">
        <w:rPr>
          <w:rFonts w:eastAsiaTheme="minorEastAsia"/>
          <w:lang w:val="en-US"/>
        </w:rPr>
        <w:t>ositioned equally in all calibration films.</w:t>
      </w:r>
      <w:r w:rsidR="006504EA">
        <w:rPr>
          <w:rFonts w:eastAsiaTheme="minorEastAsia"/>
          <w:lang w:val="en-US"/>
        </w:rPr>
        <w:t xml:space="preserve"> </w:t>
      </w:r>
      <w:r w:rsidR="003664F2">
        <w:rPr>
          <w:rFonts w:eastAsiaTheme="minorEastAsia"/>
          <w:lang w:val="en-US"/>
        </w:rPr>
        <w:t xml:space="preserve">The only </w:t>
      </w:r>
      <w:r w:rsidR="00481C6A">
        <w:rPr>
          <w:rFonts w:eastAsiaTheme="minorEastAsia"/>
          <w:lang w:val="en-US"/>
        </w:rPr>
        <w:t>possible displacements</w:t>
      </w:r>
      <w:r w:rsidR="007A6988">
        <w:rPr>
          <w:rFonts w:eastAsiaTheme="minorEastAsia"/>
          <w:lang w:val="en-US"/>
        </w:rPr>
        <w:t xml:space="preserve"> during calibration</w:t>
      </w:r>
      <w:r w:rsidR="00481C6A">
        <w:rPr>
          <w:rFonts w:eastAsiaTheme="minorEastAsia"/>
          <w:lang w:val="en-US"/>
        </w:rPr>
        <w:t xml:space="preserve"> </w:t>
      </w:r>
      <w:r w:rsidR="007C679C">
        <w:rPr>
          <w:rFonts w:eastAsiaTheme="minorEastAsia"/>
          <w:lang w:val="en-US"/>
        </w:rPr>
        <w:t>were</w:t>
      </w:r>
      <w:r w:rsidR="00481C6A">
        <w:rPr>
          <w:rFonts w:eastAsiaTheme="minorEastAsia"/>
          <w:lang w:val="en-US"/>
        </w:rPr>
        <w:t xml:space="preserve"> rotational and </w:t>
      </w:r>
      <w:r w:rsidR="00200D09">
        <w:rPr>
          <w:rFonts w:eastAsiaTheme="minorEastAsia"/>
          <w:lang w:val="en-US"/>
        </w:rPr>
        <w:t>translational; hence a rigid body registration</w:t>
      </w:r>
      <w:r w:rsidR="004A4474">
        <w:rPr>
          <w:rFonts w:eastAsiaTheme="minorEastAsia"/>
          <w:lang w:val="en-US"/>
        </w:rPr>
        <w:t xml:space="preserve"> (</w:t>
      </w:r>
      <w:r w:rsidR="00E0712D">
        <w:rPr>
          <w:rFonts w:eastAsiaTheme="minorEastAsia"/>
          <w:lang w:val="en-US"/>
        </w:rPr>
        <w:t>preserving Euclidean distance</w:t>
      </w:r>
      <w:r w:rsidR="004A4474">
        <w:rPr>
          <w:rFonts w:eastAsiaTheme="minorEastAsia"/>
          <w:lang w:val="en-US"/>
        </w:rPr>
        <w:t>)</w:t>
      </w:r>
      <w:r w:rsidR="00200D09">
        <w:rPr>
          <w:rFonts w:eastAsiaTheme="minorEastAsia"/>
          <w:lang w:val="en-US"/>
        </w:rPr>
        <w:t xml:space="preserve"> was </w:t>
      </w:r>
      <w:r w:rsidR="00B1358E">
        <w:rPr>
          <w:rFonts w:eastAsiaTheme="minorEastAsia"/>
          <w:lang w:val="en-US"/>
        </w:rPr>
        <w:t>performed</w:t>
      </w:r>
      <w:r w:rsidR="007C679C">
        <w:rPr>
          <w:rFonts w:eastAsiaTheme="minorEastAsia"/>
          <w:lang w:val="en-US"/>
        </w:rPr>
        <w:t>.</w:t>
      </w:r>
      <w:r w:rsidR="001B4F95">
        <w:rPr>
          <w:rFonts w:eastAsiaTheme="minorEastAsia"/>
          <w:lang w:val="en-US"/>
        </w:rPr>
        <w:t xml:space="preserve"> </w:t>
      </w:r>
      <w:r w:rsidR="00E0203A">
        <w:rPr>
          <w:rFonts w:eastAsiaTheme="minorEastAsia"/>
          <w:lang w:val="en-US"/>
        </w:rPr>
        <w:t xml:space="preserve">A python </w:t>
      </w:r>
      <w:r w:rsidR="00306700">
        <w:rPr>
          <w:rFonts w:eastAsiaTheme="minorEastAsia"/>
          <w:lang w:val="en-US"/>
        </w:rPr>
        <w:t>module</w:t>
      </w:r>
      <w:r w:rsidR="00E0203A">
        <w:rPr>
          <w:rFonts w:eastAsiaTheme="minorEastAsia"/>
          <w:lang w:val="en-US"/>
        </w:rPr>
        <w:t xml:space="preserve"> called </w:t>
      </w:r>
      <w:proofErr w:type="spellStart"/>
      <w:r w:rsidR="00F4239E">
        <w:rPr>
          <w:rFonts w:eastAsiaTheme="minorEastAsia"/>
          <w:i/>
          <w:iCs/>
          <w:lang w:val="en-US"/>
        </w:rPr>
        <w:t>pystackreg</w:t>
      </w:r>
      <w:proofErr w:type="spellEnd"/>
      <w:r w:rsidR="00785517">
        <w:rPr>
          <w:rFonts w:eastAsiaTheme="minorEastAsia"/>
          <w:i/>
          <w:iCs/>
          <w:lang w:val="en-US"/>
        </w:rPr>
        <w:t xml:space="preserve"> (version 0.2.</w:t>
      </w:r>
      <w:r w:rsidR="001E112F">
        <w:rPr>
          <w:rFonts w:eastAsiaTheme="minorEastAsia"/>
          <w:i/>
          <w:iCs/>
          <w:lang w:val="en-US"/>
        </w:rPr>
        <w:t>5</w:t>
      </w:r>
      <w:r w:rsidR="00785517">
        <w:rPr>
          <w:rFonts w:eastAsiaTheme="minorEastAsia"/>
          <w:i/>
          <w:iCs/>
          <w:lang w:val="en-US"/>
        </w:rPr>
        <w:t xml:space="preserve">) </w:t>
      </w:r>
      <w:r w:rsidR="00785517">
        <w:rPr>
          <w:rFonts w:eastAsiaTheme="minorEastAsia"/>
          <w:lang w:val="en-US"/>
        </w:rPr>
        <w:t>was used</w:t>
      </w:r>
      <w:r w:rsidR="001E112F">
        <w:rPr>
          <w:rFonts w:eastAsiaTheme="minorEastAsia"/>
          <w:lang w:val="en-US"/>
        </w:rPr>
        <w:t xml:space="preserve">. The package </w:t>
      </w:r>
      <w:r w:rsidR="00534E25">
        <w:rPr>
          <w:rFonts w:eastAsiaTheme="minorEastAsia"/>
          <w:lang w:val="en-US"/>
        </w:rPr>
        <w:t xml:space="preserve">is a port of the </w:t>
      </w:r>
      <w:proofErr w:type="spellStart"/>
      <w:r w:rsidR="00534E25">
        <w:rPr>
          <w:rFonts w:eastAsiaTheme="minorEastAsia"/>
          <w:lang w:val="en-US"/>
        </w:rPr>
        <w:t>imageJ</w:t>
      </w:r>
      <w:proofErr w:type="spellEnd"/>
      <w:r w:rsidR="002F60AB">
        <w:rPr>
          <w:rFonts w:eastAsiaTheme="minorEastAsia"/>
          <w:lang w:val="en-US"/>
        </w:rPr>
        <w:t xml:space="preserve"> extension </w:t>
      </w:r>
      <w:proofErr w:type="spellStart"/>
      <w:r w:rsidR="002F60AB">
        <w:rPr>
          <w:rFonts w:eastAsiaTheme="minorEastAsia"/>
          <w:lang w:val="en-US"/>
        </w:rPr>
        <w:t>TurboReg</w:t>
      </w:r>
      <w:proofErr w:type="spellEnd"/>
      <w:r w:rsidR="002F60AB">
        <w:rPr>
          <w:rFonts w:eastAsiaTheme="minorEastAsia"/>
          <w:lang w:val="en-US"/>
        </w:rPr>
        <w:t>/</w:t>
      </w:r>
      <w:proofErr w:type="spellStart"/>
      <w:r w:rsidR="002F60AB">
        <w:rPr>
          <w:rFonts w:eastAsiaTheme="minorEastAsia"/>
          <w:lang w:val="en-US"/>
        </w:rPr>
        <w:t>StackReg</w:t>
      </w:r>
      <w:proofErr w:type="spellEnd"/>
      <w:r w:rsidR="002F60AB">
        <w:rPr>
          <w:rFonts w:eastAsiaTheme="minorEastAsia"/>
          <w:lang w:val="en-US"/>
        </w:rPr>
        <w:t xml:space="preserve"> </w:t>
      </w:r>
      <w:r w:rsidR="008A1AA9">
        <w:rPr>
          <w:rFonts w:eastAsiaTheme="minorEastAsia"/>
          <w:lang w:val="en-US"/>
        </w:rPr>
        <w:t>based on</w:t>
      </w:r>
      <w:r w:rsidR="0072343A">
        <w:rPr>
          <w:rFonts w:eastAsiaTheme="minorEastAsia"/>
          <w:lang w:val="en-US"/>
        </w:rPr>
        <w:t xml:space="preserve"> the</w:t>
      </w:r>
      <w:r w:rsidR="00D80254">
        <w:rPr>
          <w:rFonts w:eastAsiaTheme="minorEastAsia"/>
          <w:lang w:val="en-US"/>
        </w:rPr>
        <w:t xml:space="preserve"> paper</w:t>
      </w:r>
      <w:r w:rsidR="009678A3">
        <w:rPr>
          <w:rFonts w:eastAsiaTheme="minorEastAsia"/>
          <w:lang w:val="en-US"/>
        </w:rPr>
        <w:t xml:space="preserve">: </w:t>
      </w:r>
      <w:r w:rsidR="009678A3">
        <w:rPr>
          <w:rFonts w:eastAsiaTheme="minorEastAsia"/>
          <w:lang w:val="en-US"/>
        </w:rPr>
        <w:br/>
      </w:r>
      <w:r w:rsidR="009678A3">
        <w:rPr>
          <w:rFonts w:eastAsiaTheme="minorEastAsia"/>
          <w:i/>
          <w:iCs/>
          <w:lang w:val="en-US"/>
        </w:rPr>
        <w:t>“A Pyramid Approach to Subpixel Registration Based on Intensity”</w:t>
      </w:r>
      <w:r w:rsidR="0072343A">
        <w:rPr>
          <w:rFonts w:eastAsiaTheme="minorEastAsia"/>
          <w:i/>
          <w:iCs/>
          <w:lang w:val="en-US"/>
        </w:rPr>
        <w:t xml:space="preserve">, by </w:t>
      </w:r>
      <w:r w:rsidR="0072343A">
        <w:rPr>
          <w:rFonts w:eastAsiaTheme="minorEastAsia"/>
          <w:lang w:val="en-US"/>
        </w:rPr>
        <w:fldChar w:fldCharType="begin"/>
      </w:r>
      <w:r w:rsidR="0072343A">
        <w:rPr>
          <w:rFonts w:eastAsiaTheme="minorEastAsia"/>
          <w:lang w:val="en-US"/>
        </w:rPr>
        <w:instrText xml:space="preserve"> ADDIN ZOTERO_ITEM CSL_CITATION {"citationID":"qruOq8YK","properties":{"formattedCitation":"(Thevenaz et al., 1998)","plainCitation":"(Thevenaz et al., 1998)","dontUpdate":true,"noteIndex":0},"citationItems":[{"id":454,"uris":["http://zotero.org/users/9228513/items/6XTFYF63"],"itemData":{"id":454,"type":"article-journal","abstract":"We present an automatic subpixel registration algorithm that minimizes the mean square intensity difference between a reference and a test data set, which can be either images (two-dimensional) or volumes (three-dimensional). It uses an explicit spline representation of the images in conjunction with spline processing, and is based on a coarse-to-fine iterative strategy (pyramid approach). The minimization is performed according to a new variation (ML*) of the Marquardt-Levenberg algorithm for nonlinear least-square optimization. The geometric deformation model is a global three-dimensional (3-D) affine transformation that can be optionally restricted to rigid-body motion (rotation and translation), combined with isometric scaling. It also includes an optional adjustment of image contrast differences. We obtain excellent results for the registration of intramodality positron emission tomography (PET) and functional magnetic resonance imaging (fMRI) data. We conclude that the multiresolution refinement strategy is more robust than a comparable single-stage method, being less likely to be trapped into a false local optimum. In addition, our improved version of the Marquardt-Levenberg algorithm is faster.","container-title":"IEEE Transactions on Image Processing","DOI":"10.1109/83.650848","ISSN":"1941-0042","issue":"1","note":"event: IEEE Transactions on Image Processing","page":"27-41","source":"IEEE Xplore","title":"A pyramid approach to subpixel registration based on intensity","volume":"7","author":[{"family":"Thevenaz","given":"P."},{"family":"Ruttimann","given":"U.E."},{"family":"Unser","given":"M."}],"issued":{"date-parts":[["1998",1]]}}}],"schema":"https://github.com/citation-style-language/schema/raw/master/csl-citation.json"} </w:instrText>
      </w:r>
      <w:r w:rsidR="0072343A">
        <w:rPr>
          <w:rFonts w:eastAsiaTheme="minorEastAsia"/>
          <w:lang w:val="en-US"/>
        </w:rPr>
        <w:fldChar w:fldCharType="separate"/>
      </w:r>
      <w:proofErr w:type="spellStart"/>
      <w:r w:rsidR="0072343A" w:rsidRPr="00B716EF">
        <w:rPr>
          <w:rFonts w:cs="Times New Roman"/>
          <w:lang w:val="en-US"/>
        </w:rPr>
        <w:t>Thevenaz</w:t>
      </w:r>
      <w:proofErr w:type="spellEnd"/>
      <w:r w:rsidR="0072343A" w:rsidRPr="00B716EF">
        <w:rPr>
          <w:rFonts w:cs="Times New Roman"/>
          <w:lang w:val="en-US"/>
        </w:rPr>
        <w:t xml:space="preserve"> et al.</w:t>
      </w:r>
      <w:r w:rsidR="0072343A">
        <w:rPr>
          <w:rFonts w:eastAsiaTheme="minorEastAsia"/>
          <w:lang w:val="en-US"/>
        </w:rPr>
        <w:fldChar w:fldCharType="end"/>
      </w:r>
    </w:p>
    <w:p w14:paraId="6DCE6174" w14:textId="5E86958B" w:rsidR="00234685" w:rsidRDefault="00560982" w:rsidP="00BE7487">
      <w:pPr>
        <w:rPr>
          <w:rFonts w:eastAsiaTheme="minorEastAsia"/>
          <w:lang w:val="en-US"/>
        </w:rPr>
      </w:pPr>
      <w:proofErr w:type="spellStart"/>
      <w:r>
        <w:rPr>
          <w:lang w:val="en-US"/>
        </w:rPr>
        <w:t>Turboreg</w:t>
      </w:r>
      <w:proofErr w:type="spellEnd"/>
      <w:r w:rsidR="005F63B0">
        <w:rPr>
          <w:lang w:val="en-US"/>
        </w:rPr>
        <w:t xml:space="preserve"> </w:t>
      </w:r>
      <w:r w:rsidR="00997C0F">
        <w:rPr>
          <w:lang w:val="en-US"/>
        </w:rPr>
        <w:t>is</w:t>
      </w:r>
      <w:r w:rsidR="006C794A">
        <w:rPr>
          <w:lang w:val="en-US"/>
        </w:rPr>
        <w:t xml:space="preserve"> a</w:t>
      </w:r>
      <w:r w:rsidR="00C47C9A">
        <w:rPr>
          <w:lang w:val="en-US"/>
        </w:rPr>
        <w:t xml:space="preserve"> subpixel</w:t>
      </w:r>
      <w:r w:rsidR="006C794A">
        <w:rPr>
          <w:lang w:val="en-US"/>
        </w:rPr>
        <w:t xml:space="preserve"> registration algorithm that </w:t>
      </w:r>
      <w:r w:rsidR="00CE2183">
        <w:rPr>
          <w:lang w:val="en-US"/>
        </w:rPr>
        <w:t xml:space="preserve">aligns a source image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oMath>
      <w:r w:rsidR="00CE2183">
        <w:rPr>
          <w:lang w:val="en-US"/>
        </w:rPr>
        <w:t xml:space="preserve"> to a reference</w:t>
      </w:r>
      <w:r w:rsidR="00192A4A">
        <w:rPr>
          <w:lang w:val="en-US"/>
        </w:rPr>
        <w:t xml:space="preserve"> image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oMath>
      <w:r w:rsidR="0060223D">
        <w:rPr>
          <w:rFonts w:eastAsiaTheme="minorEastAsia"/>
          <w:lang w:val="en-US"/>
        </w:rPr>
        <w:t>,</w:t>
      </w:r>
      <w:r w:rsidR="00952ABE">
        <w:rPr>
          <w:rFonts w:eastAsiaTheme="minorEastAsia"/>
          <w:lang w:val="en-US"/>
        </w:rPr>
        <w:t xml:space="preserve"> both with dimension M x N</w:t>
      </w:r>
      <w:r w:rsidR="003D2A57">
        <w:rPr>
          <w:rFonts w:eastAsiaTheme="minorEastAsia"/>
          <w:lang w:val="en-US"/>
        </w:rPr>
        <w:t xml:space="preserve"> (rows, columns)</w:t>
      </w:r>
      <w:r w:rsidR="00C47C9A">
        <w:rPr>
          <w:rFonts w:eastAsiaTheme="minorEastAsia"/>
          <w:lang w:val="en-US"/>
        </w:rPr>
        <w:t xml:space="preserve">. Subpixel means that the algorithm has an error </w:t>
      </w:r>
      <w:r w:rsidR="001248F2">
        <w:rPr>
          <w:rFonts w:eastAsiaTheme="minorEastAsia"/>
          <w:lang w:val="en-US"/>
        </w:rPr>
        <w:t xml:space="preserve">less than </w:t>
      </w:r>
      <m:oMath>
        <m:r>
          <w:rPr>
            <w:rFonts w:ascii="Cambria Math" w:eastAsiaTheme="minorEastAsia" w:hAnsi="Cambria Math"/>
            <w:lang w:val="en-US"/>
          </w:rPr>
          <m:t>± 1</m:t>
        </m:r>
      </m:oMath>
      <w:r w:rsidR="001248F2">
        <w:rPr>
          <w:rFonts w:eastAsiaTheme="minorEastAsia"/>
          <w:lang w:val="en-US"/>
        </w:rPr>
        <w:t xml:space="preserve"> pixel. </w:t>
      </w:r>
      <w:proofErr w:type="spellStart"/>
      <w:r w:rsidR="005868EE">
        <w:rPr>
          <w:rFonts w:eastAsiaTheme="minorEastAsia"/>
          <w:lang w:val="en-US"/>
        </w:rPr>
        <w:t>Turboreg</w:t>
      </w:r>
      <w:proofErr w:type="spellEnd"/>
      <w:r w:rsidR="005868EE">
        <w:rPr>
          <w:rFonts w:eastAsiaTheme="minorEastAsia"/>
          <w:lang w:val="en-US"/>
        </w:rPr>
        <w:t xml:space="preserve"> uses </w:t>
      </w:r>
      <w:r w:rsidR="00140437">
        <w:rPr>
          <w:rFonts w:eastAsiaTheme="minorEastAsia"/>
          <w:lang w:val="en-US"/>
        </w:rPr>
        <w:t xml:space="preserve">the integrated </w:t>
      </w:r>
      <w:r w:rsidR="00FE08DE">
        <w:rPr>
          <w:rFonts w:eastAsiaTheme="minorEastAsia"/>
          <w:lang w:val="en-US"/>
        </w:rPr>
        <w:t xml:space="preserve">square difference of the intensity values as a cost function denoted by </w:t>
      </w:r>
      <m:oMath>
        <m:sSup>
          <m:sSupPr>
            <m:ctrlPr>
              <w:rPr>
                <w:rFonts w:ascii="Cambria Math" w:eastAsiaTheme="minorEastAsia" w:hAnsi="Cambria Math"/>
                <w:i/>
                <w:lang w:val="en-US"/>
              </w:rPr>
            </m:ctrlPr>
          </m:sSupPr>
          <m:e>
            <m:r>
              <w:rPr>
                <w:rFonts w:ascii="Cambria Math" w:eastAsiaTheme="minorEastAsia" w:hAnsi="Cambria Math"/>
                <w:lang w:val="en-US"/>
              </w:rPr>
              <m:t>ϵ</m:t>
            </m:r>
          </m:e>
          <m:sup>
            <m:r>
              <w:rPr>
                <w:rFonts w:ascii="Cambria Math" w:eastAsiaTheme="minorEastAsia" w:hAnsi="Cambria Math"/>
                <w:lang w:val="en-US"/>
              </w:rPr>
              <m:t>2</m:t>
            </m:r>
          </m:sup>
        </m:sSup>
      </m:oMath>
    </w:p>
    <w:p w14:paraId="47619E6C" w14:textId="3925C445" w:rsidR="00D673EE" w:rsidRDefault="00FE17CB" w:rsidP="00234685">
      <w:pPr>
        <w:jc w:val="center"/>
        <w:rPr>
          <w:lang w:val="en-US"/>
        </w:rPr>
      </w:pPr>
      <m:oMathPara>
        <m:oMath>
          <m:sSup>
            <m:sSupPr>
              <m:ctrlPr>
                <w:rPr>
                  <w:rFonts w:ascii="Cambria Math" w:hAnsi="Cambria Math"/>
                  <w:i/>
                  <w:lang w:val="en-US"/>
                </w:rPr>
              </m:ctrlPr>
            </m:sSupPr>
            <m:e>
              <m:r>
                <w:rPr>
                  <w:rFonts w:ascii="Cambria Math" w:hAnsi="Cambria Math"/>
                  <w:lang w:val="en-US"/>
                </w:rPr>
                <m:t>ϵ</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m:rPr>
                  <m:sty m:val="bi"/>
                </m:rPr>
                <w:rPr>
                  <w:rFonts w:ascii="Cambria Math" w:hAnsi="Cambria Math"/>
                  <w:lang w:val="en-US"/>
                </w:rPr>
                <m:t>P</m:t>
              </m:r>
            </m:sub>
          </m:sSub>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x,y</m:t>
                  </m:r>
                </m:e>
              </m:d>
            </m:e>
          </m:d>
          <m:r>
            <w:rPr>
              <w:rFonts w:ascii="Cambria Math" w:hAnsi="Cambria Math"/>
              <w:lang w:val="en-US"/>
            </w:rPr>
            <m:t xml:space="preserve"> dxdy =</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p</m:t>
                      </m:r>
                    </m:sub>
                  </m:sSub>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x,y</m:t>
                          </m:r>
                        </m:e>
                      </m:d>
                    </m:e>
                  </m:d>
                </m:e>
              </m:d>
            </m:e>
            <m:sup>
              <m:r>
                <w:rPr>
                  <w:rFonts w:ascii="Cambria Math" w:hAnsi="Cambria Math"/>
                  <w:lang w:val="en-US"/>
                </w:rPr>
                <m:t>2</m:t>
              </m:r>
            </m:sup>
          </m:sSup>
          <m:r>
            <w:rPr>
              <w:rFonts w:ascii="Cambria Math" w:hAnsi="Cambria Math"/>
              <w:lang w:val="en-US"/>
            </w:rPr>
            <m:t xml:space="preserve"> , </m:t>
          </m:r>
        </m:oMath>
      </m:oMathPara>
    </w:p>
    <w:p w14:paraId="759DBA10" w14:textId="061CAE8E" w:rsidR="00145097" w:rsidRDefault="00B94454" w:rsidP="00BE7487">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p</m:t>
            </m:r>
          </m:sub>
        </m:sSub>
      </m:oMath>
      <w:r>
        <w:rPr>
          <w:rFonts w:eastAsiaTheme="minorEastAsia"/>
          <w:lang w:val="en-US"/>
        </w:rPr>
        <w:t xml:space="preserve"> is a transformation of the source image (e.g., translation, rotation scaling etc.)</w:t>
      </w:r>
      <w:r w:rsidR="006E7FC4">
        <w:rPr>
          <w:rFonts w:eastAsiaTheme="minorEastAsia"/>
          <w:lang w:val="en-US"/>
        </w:rPr>
        <w:t xml:space="preserve"> parametrized by </w:t>
      </w:r>
      <m:oMath>
        <m:r>
          <m:rPr>
            <m:sty m:val="bi"/>
          </m:rPr>
          <w:rPr>
            <w:rFonts w:ascii="Cambria Math" w:eastAsiaTheme="minorEastAsia" w:hAnsi="Cambria Math"/>
            <w:lang w:val="en-US"/>
          </w:rPr>
          <m:t>P</m:t>
        </m:r>
      </m:oMath>
      <w:r w:rsidR="006E7FC4">
        <w:rPr>
          <w:rFonts w:eastAsiaTheme="minorEastAsia"/>
          <w:lang w:val="en-US"/>
        </w:rPr>
        <w:t xml:space="preserve">. </w:t>
      </w:r>
      <w:r w:rsidR="007C44FF">
        <w:rPr>
          <w:rFonts w:eastAsiaTheme="minorEastAsia"/>
          <w:lang w:val="en-US"/>
        </w:rPr>
        <w:t xml:space="preserve">The goal is finding a transformation that minimizes the intensity difference, by tuning the parameters in </w:t>
      </w:r>
      <m:oMath>
        <m:r>
          <m:rPr>
            <m:sty m:val="bi"/>
          </m:rPr>
          <w:rPr>
            <w:rFonts w:ascii="Cambria Math" w:eastAsiaTheme="minorEastAsia" w:hAnsi="Cambria Math"/>
            <w:lang w:val="en-US"/>
          </w:rPr>
          <m:t>P</m:t>
        </m:r>
      </m:oMath>
      <w:r w:rsidR="007C44FF">
        <w:rPr>
          <w:rFonts w:eastAsiaTheme="minorEastAsia"/>
          <w:lang w:val="en-US"/>
        </w:rPr>
        <w:t xml:space="preserve">. </w:t>
      </w:r>
    </w:p>
    <w:p w14:paraId="4671AB8D" w14:textId="185D2D16" w:rsidR="00145097" w:rsidRDefault="00FE17CB" w:rsidP="00BE7487">
      <w:pPr>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ϵ</m:t>
                  </m:r>
                  <m:d>
                    <m:dPr>
                      <m:ctrlPr>
                        <w:rPr>
                          <w:rFonts w:ascii="Cambria Math" w:eastAsiaTheme="minorEastAsia" w:hAnsi="Cambria Math"/>
                          <w:i/>
                          <w:lang w:val="en-US"/>
                        </w:rPr>
                      </m:ctrlPr>
                    </m:dPr>
                    <m:e>
                      <m:r>
                        <m:rPr>
                          <m:sty m:val="bi"/>
                        </m:rPr>
                        <w:rPr>
                          <w:rFonts w:ascii="Cambria Math" w:eastAsiaTheme="minorEastAsia" w:hAnsi="Cambria Math"/>
                          <w:lang w:val="en-US"/>
                        </w:rPr>
                        <m:t>P</m:t>
                      </m:r>
                    </m:e>
                  </m:d>
                </m:e>
                <m:sup>
                  <m:r>
                    <w:rPr>
                      <w:rFonts w:ascii="Cambria Math" w:eastAsiaTheme="minorEastAsia" w:hAnsi="Cambria Math"/>
                      <w:lang w:val="en-US"/>
                    </w:rPr>
                    <m:t>2</m:t>
                  </m:r>
                </m:sup>
              </m:sSup>
            </m:num>
            <m:den>
              <m:r>
                <w:rPr>
                  <w:rFonts w:ascii="Cambria Math" w:eastAsiaTheme="minorEastAsia" w:hAnsi="Cambria Math"/>
                  <w:lang w:val="en-US"/>
                </w:rPr>
                <m:t>∂</m:t>
              </m:r>
              <m:r>
                <m:rPr>
                  <m:sty m:val="bi"/>
                </m:rPr>
                <w:rPr>
                  <w:rFonts w:ascii="Cambria Math" w:eastAsiaTheme="minorEastAsia" w:hAnsi="Cambria Math"/>
                  <w:lang w:val="en-US"/>
                </w:rPr>
                <m:t>P</m:t>
              </m:r>
            </m:den>
          </m:f>
          <m:r>
            <w:rPr>
              <w:rFonts w:ascii="Cambria Math" w:eastAsiaTheme="minorEastAsia" w:hAnsi="Cambria Math"/>
              <w:lang w:val="en-US"/>
            </w:rPr>
            <m:t>=0</m:t>
          </m:r>
        </m:oMath>
      </m:oMathPara>
    </w:p>
    <w:p w14:paraId="3E137BC5" w14:textId="3F64BFBE" w:rsidR="00ED5DB2" w:rsidRDefault="00E338F1" w:rsidP="00BE7487">
      <w:pPr>
        <w:rPr>
          <w:lang w:val="en-US"/>
        </w:rPr>
      </w:pPr>
      <w:r>
        <w:rPr>
          <w:lang w:val="en-US"/>
        </w:rPr>
        <w:lastRenderedPageBreak/>
        <w:t>The algorithm u</w:t>
      </w:r>
      <w:r w:rsidR="00C56592">
        <w:rPr>
          <w:lang w:val="en-US"/>
        </w:rPr>
        <w:t xml:space="preserve">ses </w:t>
      </w:r>
      <w:r w:rsidR="0094427E">
        <w:rPr>
          <w:lang w:val="en-US"/>
        </w:rPr>
        <w:t xml:space="preserve">a modified LM (see </w:t>
      </w:r>
      <w:r w:rsidR="0094427E">
        <w:rPr>
          <w:lang w:val="en-US"/>
        </w:rPr>
        <w:fldChar w:fldCharType="begin"/>
      </w:r>
      <w:r w:rsidR="0094427E">
        <w:rPr>
          <w:lang w:val="en-US"/>
        </w:rPr>
        <w:instrText xml:space="preserve"> REF _Ref98754619 \r \h </w:instrText>
      </w:r>
      <w:r w:rsidR="0094427E">
        <w:rPr>
          <w:lang w:val="en-US"/>
        </w:rPr>
      </w:r>
      <w:r w:rsidR="0094427E">
        <w:rPr>
          <w:lang w:val="en-US"/>
        </w:rPr>
        <w:fldChar w:fldCharType="separate"/>
      </w:r>
      <w:r w:rsidR="000E19EF">
        <w:rPr>
          <w:lang w:val="en-US"/>
        </w:rPr>
        <w:t>1.6.1</w:t>
      </w:r>
      <w:r w:rsidR="0094427E">
        <w:rPr>
          <w:lang w:val="en-US"/>
        </w:rPr>
        <w:fldChar w:fldCharType="end"/>
      </w:r>
      <w:r>
        <w:rPr>
          <w:lang w:val="en-US"/>
        </w:rPr>
        <w:t xml:space="preserve"> for general LM</w:t>
      </w:r>
      <w:r w:rsidR="0094427E">
        <w:rPr>
          <w:lang w:val="en-US"/>
        </w:rPr>
        <w:t>)</w:t>
      </w:r>
      <w:r w:rsidR="00C56592">
        <w:rPr>
          <w:lang w:val="en-US"/>
        </w:rPr>
        <w:t xml:space="preserve"> to </w:t>
      </w:r>
      <w:r w:rsidR="001C6D66">
        <w:rPr>
          <w:lang w:val="en-US"/>
        </w:rPr>
        <w:t>find the optimal parameters.</w:t>
      </w:r>
      <w:r w:rsidR="00117BF9">
        <w:rPr>
          <w:lang w:val="en-US"/>
        </w:rPr>
        <w:t xml:space="preserve"> </w:t>
      </w:r>
      <w:r w:rsidR="0050287F">
        <w:rPr>
          <w:lang w:val="en-US"/>
        </w:rPr>
        <w:t xml:space="preserve">When </w:t>
      </w:r>
      <w:r w:rsidR="00F94A0A">
        <w:rPr>
          <w:lang w:val="en-US"/>
        </w:rPr>
        <w:t xml:space="preserve">a minimum is reached, or number of maximal iterations surpasses, it returns </w:t>
      </w:r>
      <w:r w:rsidR="00B230D1">
        <w:rPr>
          <w:lang w:val="en-US"/>
        </w:rPr>
        <w:t xml:space="preserve">a 3 x 3 transformation matrix. </w:t>
      </w:r>
      <w:r w:rsidR="00351360">
        <w:rPr>
          <w:lang w:val="en-US"/>
        </w:rPr>
        <w:t>To optimize the registration</w:t>
      </w:r>
      <w:r w:rsidR="00FE1243">
        <w:rPr>
          <w:lang w:val="en-US"/>
        </w:rPr>
        <w:t xml:space="preserve"> </w:t>
      </w:r>
      <w:r w:rsidR="00A36DC4">
        <w:rPr>
          <w:lang w:val="en-US"/>
        </w:rPr>
        <w:t>various</w:t>
      </w:r>
      <w:r w:rsidR="00FE1243">
        <w:rPr>
          <w:lang w:val="en-US"/>
        </w:rPr>
        <w:t xml:space="preserve"> degrees of preprocessing was necessary. </w:t>
      </w:r>
      <w:proofErr w:type="spellStart"/>
      <w:r w:rsidR="009C0650">
        <w:rPr>
          <w:i/>
          <w:iCs/>
          <w:lang w:val="en-US"/>
        </w:rPr>
        <w:t>Pystackreg</w:t>
      </w:r>
      <w:proofErr w:type="spellEnd"/>
      <w:r w:rsidR="009C0650">
        <w:rPr>
          <w:i/>
          <w:iCs/>
          <w:lang w:val="en-US"/>
        </w:rPr>
        <w:t xml:space="preserve"> </w:t>
      </w:r>
      <w:r w:rsidR="009C0650">
        <w:rPr>
          <w:lang w:val="en-US"/>
        </w:rPr>
        <w:t>tended to align the background of the image</w:t>
      </w:r>
      <w:r w:rsidR="0026778E">
        <w:rPr>
          <w:lang w:val="en-US"/>
        </w:rPr>
        <w:t xml:space="preserve">, rather than the object within. </w:t>
      </w:r>
      <w:r w:rsidR="00F81836">
        <w:rPr>
          <w:lang w:val="en-US"/>
        </w:rPr>
        <w:t>Therefore,</w:t>
      </w:r>
      <w:r w:rsidR="0026778E">
        <w:rPr>
          <w:lang w:val="en-US"/>
        </w:rPr>
        <w:t xml:space="preserve"> a small crop</w:t>
      </w:r>
      <w:r w:rsidR="001445FA">
        <w:rPr>
          <w:lang w:val="en-US"/>
        </w:rPr>
        <w:t xml:space="preserve"> of </w:t>
      </w:r>
      <w:r w:rsidR="00A964A2">
        <w:rPr>
          <w:lang w:val="en-US"/>
        </w:rPr>
        <w:t>20 pixels in each direction of the image</w:t>
      </w:r>
      <w:r w:rsidR="0026778E">
        <w:rPr>
          <w:lang w:val="en-US"/>
        </w:rPr>
        <w:t xml:space="preserve"> was </w:t>
      </w:r>
      <w:r w:rsidR="00E032C0">
        <w:rPr>
          <w:lang w:val="en-US"/>
        </w:rPr>
        <w:t>made</w:t>
      </w:r>
      <w:r w:rsidR="0026778E">
        <w:rPr>
          <w:lang w:val="en-US"/>
        </w:rPr>
        <w:t>.</w:t>
      </w:r>
      <w:r w:rsidR="00F81836">
        <w:rPr>
          <w:lang w:val="en-US"/>
        </w:rPr>
        <w:t xml:space="preserve"> </w:t>
      </w:r>
      <w:r w:rsidR="005D149A">
        <w:rPr>
          <w:lang w:val="en-US"/>
        </w:rPr>
        <w:t>We wanted all images to be aligned to the first image in the folder</w:t>
      </w:r>
      <w:r w:rsidR="00460BC7">
        <w:rPr>
          <w:lang w:val="en-US"/>
        </w:rPr>
        <w:t>, but t</w:t>
      </w:r>
      <w:r w:rsidR="009E02A1">
        <w:rPr>
          <w:lang w:val="en-US"/>
        </w:rPr>
        <w:t xml:space="preserve">he high intensity </w:t>
      </w:r>
      <w:r w:rsidR="00460BC7">
        <w:rPr>
          <w:lang w:val="en-US"/>
        </w:rPr>
        <w:t>discrepancy</w:t>
      </w:r>
      <w:r w:rsidR="009E02A1">
        <w:rPr>
          <w:lang w:val="en-US"/>
        </w:rPr>
        <w:t xml:space="preserve"> </w:t>
      </w:r>
      <w:r w:rsidR="00460BC7">
        <w:rPr>
          <w:lang w:val="en-US"/>
        </w:rPr>
        <w:t>of</w:t>
      </w:r>
      <w:r w:rsidR="009E02A1">
        <w:rPr>
          <w:lang w:val="en-US"/>
        </w:rPr>
        <w:t xml:space="preserve"> the calibration films </w:t>
      </w:r>
      <w:r w:rsidR="00605B0B">
        <w:rPr>
          <w:lang w:val="en-US"/>
        </w:rPr>
        <w:t>originating</w:t>
      </w:r>
      <w:r w:rsidR="005C74B3">
        <w:rPr>
          <w:lang w:val="en-US"/>
        </w:rPr>
        <w:t xml:space="preserve"> from</w:t>
      </w:r>
      <w:r w:rsidR="009E02A1">
        <w:rPr>
          <w:lang w:val="en-US"/>
        </w:rPr>
        <w:t xml:space="preserve"> irradiating with doses ranging from 0 Gy to 10 Gy, </w:t>
      </w:r>
      <w:r w:rsidR="002318C0">
        <w:rPr>
          <w:lang w:val="en-US"/>
        </w:rPr>
        <w:t xml:space="preserve">caused </w:t>
      </w:r>
      <w:r w:rsidR="00B15256">
        <w:rPr>
          <w:lang w:val="en-US"/>
        </w:rPr>
        <w:t xml:space="preserve">large errors in the registration. We therefore registered </w:t>
      </w:r>
      <w:r w:rsidR="00CE784D">
        <w:rPr>
          <w:lang w:val="en-US"/>
        </w:rPr>
        <w:t xml:space="preserve">each image to the </w:t>
      </w:r>
      <w:r w:rsidR="00C84F4B">
        <w:rPr>
          <w:lang w:val="en-US"/>
        </w:rPr>
        <w:t>neighboring image.</w:t>
      </w:r>
    </w:p>
    <w:p w14:paraId="053E8096" w14:textId="09ED9828" w:rsidR="00772F2A" w:rsidRPr="0018391D" w:rsidRDefault="00C84F4B" w:rsidP="00BE7487">
      <w:pPr>
        <w:rPr>
          <w:lang w:val="en-US"/>
        </w:rPr>
      </w:pPr>
      <w:r>
        <w:rPr>
          <w:lang w:val="en-US"/>
        </w:rPr>
        <w:t xml:space="preserve">This was not </w:t>
      </w:r>
      <w:r w:rsidR="0080256F">
        <w:rPr>
          <w:lang w:val="en-US"/>
        </w:rPr>
        <w:t xml:space="preserve">required when registering the measurement films, as they were all irradiated with 5 Gy. </w:t>
      </w:r>
      <w:r w:rsidR="001721B7">
        <w:rPr>
          <w:lang w:val="en-US"/>
        </w:rPr>
        <w:t>The background of the measurement films had to be dulled</w:t>
      </w:r>
      <w:r w:rsidR="00F81836">
        <w:rPr>
          <w:lang w:val="en-US"/>
        </w:rPr>
        <w:t xml:space="preserve"> as well as cropping the image.</w:t>
      </w:r>
      <w:r w:rsidR="0082700B">
        <w:rPr>
          <w:lang w:val="en-US"/>
        </w:rPr>
        <w:t xml:space="preserve"> </w:t>
      </w:r>
      <w:r w:rsidR="00D40139">
        <w:rPr>
          <w:lang w:val="en-US"/>
        </w:rPr>
        <w:br/>
      </w:r>
      <w:r w:rsidR="00666B6C">
        <w:rPr>
          <w:lang w:val="en-US"/>
        </w:rPr>
        <w:t xml:space="preserve">We chose to use </w:t>
      </w:r>
      <w:r w:rsidR="00E031D8">
        <w:rPr>
          <w:lang w:val="en-US"/>
        </w:rPr>
        <w:t>a</w:t>
      </w:r>
      <w:r w:rsidR="00C95D62">
        <w:rPr>
          <w:lang w:val="en-US"/>
        </w:rPr>
        <w:t xml:space="preserve"> package called </w:t>
      </w:r>
      <w:proofErr w:type="spellStart"/>
      <w:proofErr w:type="gramStart"/>
      <w:r w:rsidR="00C95D62">
        <w:rPr>
          <w:i/>
          <w:iCs/>
          <w:lang w:val="en-US"/>
        </w:rPr>
        <w:t>skimage.transform</w:t>
      </w:r>
      <w:proofErr w:type="spellEnd"/>
      <w:proofErr w:type="gramEnd"/>
      <w:r w:rsidR="00EF0AA8">
        <w:rPr>
          <w:i/>
          <w:iCs/>
          <w:lang w:val="en-US"/>
        </w:rPr>
        <w:t xml:space="preserve">, </w:t>
      </w:r>
      <w:r w:rsidR="00EF0AA8">
        <w:rPr>
          <w:lang w:val="en-US"/>
        </w:rPr>
        <w:t xml:space="preserve">which includes a function called </w:t>
      </w:r>
      <w:r w:rsidR="00EF0AA8">
        <w:rPr>
          <w:i/>
          <w:iCs/>
          <w:lang w:val="en-US"/>
        </w:rPr>
        <w:t>warp</w:t>
      </w:r>
      <w:r w:rsidR="00EF0AA8">
        <w:rPr>
          <w:lang w:val="en-US"/>
        </w:rPr>
        <w:t xml:space="preserve">. </w:t>
      </w:r>
      <w:r w:rsidR="009414F2">
        <w:rPr>
          <w:i/>
          <w:iCs/>
          <w:lang w:val="en-US"/>
        </w:rPr>
        <w:t xml:space="preserve">Warp </w:t>
      </w:r>
      <w:r w:rsidR="009414F2">
        <w:rPr>
          <w:lang w:val="en-US"/>
        </w:rPr>
        <w:t xml:space="preserve">both applies the transformation matrix on an </w:t>
      </w:r>
      <w:r w:rsidR="003E2C1F">
        <w:rPr>
          <w:lang w:val="en-US"/>
        </w:rPr>
        <w:t>image and</w:t>
      </w:r>
      <w:r w:rsidR="009414F2">
        <w:rPr>
          <w:lang w:val="en-US"/>
        </w:rPr>
        <w:t xml:space="preserve"> interpolates</w:t>
      </w:r>
      <w:r w:rsidR="0018391D">
        <w:rPr>
          <w:lang w:val="en-US"/>
        </w:rPr>
        <w:t>. Interpolation is necessary because</w:t>
      </w:r>
      <w:r w:rsidR="009414F2">
        <w:rPr>
          <w:lang w:val="en-US"/>
        </w:rPr>
        <w:t xml:space="preserve"> </w:t>
      </w:r>
      <w:r w:rsidR="0018391D">
        <w:rPr>
          <w:lang w:val="en-US"/>
        </w:rPr>
        <w:t>w</w:t>
      </w:r>
      <w:r w:rsidR="0093042F">
        <w:rPr>
          <w:lang w:val="en-US"/>
        </w:rPr>
        <w:t>hen a</w:t>
      </w:r>
      <w:r w:rsidR="007D055D">
        <w:rPr>
          <w:lang w:val="en-US"/>
        </w:rPr>
        <w:t>n image is transformed</w:t>
      </w:r>
      <w:r w:rsidR="0018391D">
        <w:rPr>
          <w:lang w:val="en-US"/>
        </w:rPr>
        <w:t>,</w:t>
      </w:r>
      <w:r w:rsidR="007D055D">
        <w:rPr>
          <w:lang w:val="en-US"/>
        </w:rPr>
        <w:t xml:space="preserve"> each pixel is mapped into a </w:t>
      </w:r>
      <w:r w:rsidR="005F4403">
        <w:rPr>
          <w:lang w:val="en-US"/>
        </w:rPr>
        <w:t>new coordinate</w:t>
      </w:r>
      <w:r w:rsidR="007D055D">
        <w:rPr>
          <w:lang w:val="en-US"/>
        </w:rPr>
        <w:t xml:space="preserve"> </w:t>
      </w:r>
      <m:oMath>
        <m:r>
          <w:rPr>
            <w:rFonts w:ascii="Cambria Math" w:hAnsi="Cambria Math"/>
            <w:lang w:val="en-US"/>
          </w:rPr>
          <m:t>P</m:t>
        </m:r>
        <m:d>
          <m:dPr>
            <m:ctrlPr>
              <w:rPr>
                <w:rFonts w:ascii="Cambria Math" w:hAnsi="Cambria Math"/>
                <w:i/>
                <w:lang w:val="en-US"/>
              </w:rPr>
            </m:ctrlPr>
          </m:dPr>
          <m:e>
            <m:r>
              <w:rPr>
                <w:rFonts w:ascii="Cambria Math" w:hAnsi="Cambria Math"/>
                <w:lang w:val="en-US"/>
              </w:rPr>
              <m:t>x,y</m:t>
            </m:r>
          </m:e>
        </m:d>
        <m:r>
          <w:rPr>
            <w:rFonts w:ascii="Cambria Math" w:hAnsi="Cambria Math"/>
            <w:lang w:val="en-US"/>
          </w:rPr>
          <m:t>→P'(</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m:t>
        </m:r>
      </m:oMath>
      <w:r w:rsidR="00CF13A4">
        <w:rPr>
          <w:rFonts w:eastAsiaTheme="minorEastAsia"/>
          <w:lang w:val="en-US"/>
        </w:rPr>
        <w:t xml:space="preserve"> </w:t>
      </w:r>
      <w:r w:rsidR="00960650">
        <w:rPr>
          <w:rFonts w:eastAsiaTheme="minorEastAsia"/>
          <w:lang w:val="en-US"/>
        </w:rPr>
        <w:fldChar w:fldCharType="begin"/>
      </w:r>
      <w:r w:rsidR="00960650">
        <w:rPr>
          <w:rFonts w:eastAsiaTheme="minorEastAsia"/>
          <w:lang w:val="en-US"/>
        </w:rPr>
        <w:instrText xml:space="preserve"> ADDIN ZOTERO_ITEM CSL_CITATION {"citationID":"GjENvln5","properties":{"formattedCitation":"(Ashburner &amp; Friston, 2007)","plainCitation":"(Ashburner &amp; Friston, 2007)","noteIndex":0},"citationItems":[{"id":474,"uris":["http://zotero.org/users/9228513/items/JZHEPRJ3"],"itemData":{"id":474,"type":"chapter","abstract":"Automatic methods for feature extraction, volumetry, and morphometric analysis in clinical neuroscience typically operate on images obtained with magnetic resonance (MR) imaging equipment. Although CT scans are less expensive to acquire and more widely available than MR scans, their application is currently limited to the visual assessment of brain integrity and the exclusion of co-pathologies. CT has rarely been used for tissue classification because the contrast between grey matter and white matter was considered insufficient. In this study, we propose an automatic method for segmenting grey matter (GM), white matter (WM), cerebrospinal fluid (CSF), and intracranial volume (ICV) from head CT images. A U-Net deep learning model was trained and validated on CT images with MRI-derived segmentation labels. We used data from 744 participants of the Gothenburg H70 Birth Cohort Studies for whom CT and T1-weighted MR images had been acquired on the same day. Our proposed model predicted brain tissue classes accurately from unseen CT images (Dice coefficients of 0.79, 0.82, 0.75, 0.93 and 0.98 for GM, WM, CSF, brain volume and ICV, respectively). To contextualize these results, we generated benchmarks based on established MR-based methods and intentional image degradation. Our findings demonstrate that CT-derived segmentations can be used to delineate and quantify brain tissues, opening new possibilities for the use of CT in clinical practice and research.\nMany smartphone users spend excessive amounts of time online and cannot control their behavior, and the addictive overuse of social-networking services has been shown to be associated with diminished executive control. Attentional control is a cognitive process crucial to exerting executive functions. The purpose of this study was to investigate functional connectivity (FC) characteristics of attention networks in problematic social-network users. We performed seed-based resting-state FC analyses for 29 males and 10 females with excessive social network use and 32 healthy males and 17 healthy females. The right intraparietal sulcus and frontal eye fields were considered seeds of the dorsal attention network (DAN), and the right temporoparietal junction and ventral frontal cortex were considered seeds of the ventral attention network (VAN). Clinical characteristics predictive of FC findings in problematic social network users were identified through hierarchical multiple regression analysis. In FC analysis with DAN seeds, FC between the right intraparietal sulcus and the right middle occipital gyrus was stronger in problematic social network users than in controls, and FC between the right frontal eye field and the right dorsolateral prefrontal cortex was weaker than that in controls. There was no significant difference between the groups in FC analysis with VAN seeds. Hierarchical regression analyses showed that usage times on social networking platforms significantly predicted the negative effects on the strength of FC between the intraparietal sulcus and the dorsolateral prefrontal cortex. These findings indicated that problematic social network use reflects changes in the neural circuits underlying attentional control. Weaking of prefrontal control for attention networks would have a significant impact on failure to control one’s time spent on social networks.\n3D scanning of objects has been widely used for many years in computer graphics and computer vision. There are a variety of solutions in this area, such as the motion or multiple sensors for scanning. In this study, we propose an approach that generates a scan with a natural motion of the user, through a fixed Kinect sensor whose usage is more practical and cost-effective than conventional 3D scanners. Local voxelized structure based on (LVS) is proposed for efficient 3D point cloud, captured by Kinect as low-quality. The approach allows the generation of full point cloud data in a wide range of indoor and short-range 3D objects. The developed system for object scanning is easy to set up, generating simple and impressive results. The 3D object standing on the turntable facing a single fixed Kinect sensor is rotated at specific angles (e.g. 90°) to obtain multiple point cloud scan data. Afterward, the center of gravity of each scanned point cloud data is shifted into (0,0,0) origin position for merging and aligning operations. So subsequent scans are obtained. The point cloud data obtained from the second and subsequent scans are transformed in the y-axis direction with respect to the center point (0,0,0), respectively. In some case, the axis-x and axis-z can be used for rotating too. The transformed point cloud data obtained from the different angles are aligned with respect to each other, shifted according to the determined merging key points. An algorithm that runs on the sections of point cloud for refinement operation is performed on a complete 3D point cloud data. Thus, the resulting scan has a 3D, clean and orderly structure free from the data crowd. Our approach has verified over a large number of users and different 3D objects and compared with a reference scan according to metric specifications.\nMyocardial perfusion can be quantified by myocardial contrast echocardiography (MCE) and is used for the diagnosis of coronary artery disease (CAD). However, existing MCE quantification software is highly operator dependent and has poor reproducibility and ease of usage. The aim of this study was to develop robust and easy-to-use software that can perform MCE quantification accurately, reproducibly and rapidly. The developed software has the following features: (i) semi-automatic segmentation of the myocardium; (ii) automatic rejection of MCE data with poor image quality; (iii) automatic computation of perfusion parameters such as myocardial blood flow (MBF). MCE sequences of 18 individuals (9 normal, 9 with CAD) undergoing vasodilator stress with dipyridamole were analysed quantitatively using the software. When evaluated against coronary angiography, the software achieved a sensitivity of 71% and a specificity of 91% for hyperemic MBF. With the automatic rejection algorithm, the sensitivity and specificity further improved to 77% and 94%, respectively. For MBF reproducibility, the percentage agreement is 85% (κ = 0.65) for inter-observer variability and 88% (κ = 0.72) for intra-observer variability. The intra-class correlation coefficients are 0.94 (inter-observer) and 0.96 (intra-observer). The time taken to analyse one MCE sequence using the software is about 3 min on a PC. The software has exhibited good diagnostic performance and reproducibility for CAD detection and is rapid and user-friendly.\nThis work investigates the role of magnetic field fluctuations as a confound in fMRI. In standard fMRI experiments with single-shot EPI acquisition at 3 Tesla the uniform and gradient components of the magnetic field were recorded with NMR field sensors. By principal component analysis it is found that differences of field evolution between the EPI readouts are explainable by few components relating to slow and within-shot field dynamics of hardware and physiological origin. The impact of fluctuating field components is studied by selective data correction and assessment of its influence on image fluctuation and SFNR.\nPhysiological field fluctuations, attributed to breathing, were found to be small relative to those of hardware origin. The dominant confounds were hardware-related and attributable to magnet drift and thermal changes. In raw image time series, field fluctuation caused significant SFNR loss, reflected by a 67% gain upon correction. Large part of this correction can be accomplished by traditional image realignment, which addresses slow and spatially uniform field changes. With realignment, explicit field correction increased the SFNR on the order of 6%.\nIn conclusion, field fluctuations are a relevant confound in fMRI and can be addressed effectively by retrospective data correction. Based on the physics involved it is anticipated that the advantage of full field correction increases with field strength, with non-Cartesian readouts, and upon phase-sensitive BOLD analysis.","container-title":"Statistical Parametric Mapping","event-place":"London","ISBN":"978-0-12-372560-8","language":"en","note":"DOI: 10.1016/B978-012372560-8/50004-8","page":"49-62","publisher":"Academic Press","publisher-place":"London","source":"ScienceDirect","title":"CHAPTER 4 - Rigid Body Registration","URL":"https://www.sciencedirect.com/science/article/pii/B9780123725608500048","author":[{"family":"Ashburner","given":"J."},{"family":"Friston","given":"K."}],"editor":[{"family":"Friston","given":"KARL"},{"family":"Ashburner","given":"JOHN"},{"family":"Kiebel","given":"STEFAN"},{"family":"Nichols","given":"THOMAS"},{"family":"Penny","given":"WILLIAM"}],"accessed":{"date-parts":[["2022",4,10]]},"issued":{"date-parts":[["2007",1,1]]}}}],"schema":"https://github.com/citation-style-language/schema/raw/master/csl-citation.json"} </w:instrText>
      </w:r>
      <w:r w:rsidR="00960650">
        <w:rPr>
          <w:rFonts w:eastAsiaTheme="minorEastAsia"/>
          <w:lang w:val="en-US"/>
        </w:rPr>
        <w:fldChar w:fldCharType="separate"/>
      </w:r>
      <w:r w:rsidR="00960650" w:rsidRPr="000E19EF">
        <w:rPr>
          <w:rFonts w:cs="Times New Roman"/>
          <w:lang w:val="en-US"/>
        </w:rPr>
        <w:t>(Ashburner &amp; Friston, 2007)</w:t>
      </w:r>
      <w:r w:rsidR="00960650">
        <w:rPr>
          <w:rFonts w:eastAsiaTheme="minorEastAsia"/>
          <w:lang w:val="en-US"/>
        </w:rPr>
        <w:fldChar w:fldCharType="end"/>
      </w:r>
      <w:r w:rsidR="00A918F7" w:rsidRPr="736079C9">
        <w:rPr>
          <w:rFonts w:eastAsiaTheme="minorEastAsia"/>
          <w:lang w:val="en-US"/>
        </w:rPr>
        <w:t xml:space="preserve">. </w:t>
      </w:r>
      <w:r w:rsidR="00A62A5E" w:rsidRPr="736079C9">
        <w:rPr>
          <w:rFonts w:eastAsiaTheme="minorEastAsia"/>
          <w:lang w:val="en-US"/>
        </w:rPr>
        <w:t xml:space="preserve">For instance, rotating an image is done by applying the rotational matrix </w:t>
      </w:r>
      <m:oMath>
        <m:r>
          <m:rPr>
            <m:sty m:val="bi"/>
          </m:rPr>
          <w:rPr>
            <w:rFonts w:ascii="Cambria Math" w:eastAsiaTheme="minorEastAsia" w:hAnsi="Cambria Math"/>
            <w:lang w:val="en-US"/>
          </w:rPr>
          <m:t>R</m:t>
        </m:r>
      </m:oMath>
      <w:r w:rsidR="00A62A5E" w:rsidRPr="736079C9">
        <w:rPr>
          <w:rFonts w:eastAsiaTheme="minorEastAsia"/>
          <w:b/>
          <w:bCs/>
          <w:lang w:val="en-US"/>
        </w:rPr>
        <w:t xml:space="preserve"> </w:t>
      </w:r>
      <w:r w:rsidR="00A62A5E" w:rsidRPr="736079C9">
        <w:rPr>
          <w:rFonts w:eastAsiaTheme="minorEastAsia"/>
          <w:lang w:val="en-US"/>
        </w:rPr>
        <w:t xml:space="preserve">on each </w:t>
      </w:r>
      <w:r w:rsidR="001B3419" w:rsidRPr="736079C9">
        <w:rPr>
          <w:rFonts w:eastAsiaTheme="minorEastAsia"/>
          <w:lang w:val="en-US"/>
        </w:rPr>
        <w:t xml:space="preserve">coordinate of the image </w:t>
      </w:r>
    </w:p>
    <w:p w14:paraId="53455610" w14:textId="769A0BA0" w:rsidR="006D2822" w:rsidRDefault="00FE17CB" w:rsidP="006D2822">
      <w:pPr>
        <w:rPr>
          <w:sz w:val="22"/>
        </w:rPr>
      </w:pPr>
      <m:oMathPara>
        <m:oMath>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x'</m:t>
                    </m:r>
                  </m:e>
                </m:mr>
                <m:mr>
                  <m:e>
                    <m:r>
                      <w:rPr>
                        <w:rFonts w:ascii="Cambria Math" w:hAnsi="Cambria Math"/>
                        <w:sz w:val="22"/>
                      </w:rPr>
                      <m:t>y'</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func>
                      <m:funcPr>
                        <m:ctrlPr>
                          <w:rPr>
                            <w:rFonts w:ascii="Cambria Math" w:hAnsi="Cambria Math"/>
                            <w:i/>
                            <w:sz w:val="22"/>
                          </w:rPr>
                        </m:ctrlPr>
                      </m:funcPr>
                      <m:fName>
                        <m:r>
                          <m:rPr>
                            <m:sty m:val="p"/>
                          </m:rPr>
                          <w:rPr>
                            <w:rFonts w:ascii="Cambria Math" w:hAnsi="Cambria Math"/>
                            <w:sz w:val="22"/>
                          </w:rPr>
                          <m:t>cos</m:t>
                        </m:r>
                      </m:fName>
                      <m:e>
                        <m:r>
                          <w:rPr>
                            <w:rFonts w:ascii="Cambria Math" w:hAnsi="Cambria Math"/>
                            <w:sz w:val="22"/>
                          </w:rPr>
                          <m:t>θ</m:t>
                        </m:r>
                      </m:e>
                    </m:func>
                  </m:e>
                  <m:e>
                    <m:r>
                      <w:rPr>
                        <w:rFonts w:ascii="Cambria Math" w:hAnsi="Cambria Math"/>
                        <w:sz w:val="22"/>
                      </w:rPr>
                      <m:t>-</m:t>
                    </m:r>
                    <m:func>
                      <m:funcPr>
                        <m:ctrlPr>
                          <w:rPr>
                            <w:rFonts w:ascii="Cambria Math" w:hAnsi="Cambria Math"/>
                            <w:i/>
                            <w:sz w:val="22"/>
                          </w:rPr>
                        </m:ctrlPr>
                      </m:funcPr>
                      <m:fName>
                        <m:r>
                          <m:rPr>
                            <m:sty m:val="p"/>
                          </m:rPr>
                          <w:rPr>
                            <w:rFonts w:ascii="Cambria Math" w:hAnsi="Cambria Math"/>
                            <w:sz w:val="22"/>
                          </w:rPr>
                          <m:t>sin</m:t>
                        </m:r>
                      </m:fName>
                      <m:e>
                        <m:r>
                          <w:rPr>
                            <w:rFonts w:ascii="Cambria Math" w:hAnsi="Cambria Math"/>
                            <w:sz w:val="22"/>
                          </w:rPr>
                          <m:t>θ</m:t>
                        </m:r>
                      </m:e>
                    </m:func>
                  </m:e>
                </m:mr>
                <m:mr>
                  <m:e>
                    <m:func>
                      <m:funcPr>
                        <m:ctrlPr>
                          <w:rPr>
                            <w:rFonts w:ascii="Cambria Math" w:hAnsi="Cambria Math"/>
                            <w:i/>
                            <w:sz w:val="22"/>
                          </w:rPr>
                        </m:ctrlPr>
                      </m:funcPr>
                      <m:fName>
                        <m:r>
                          <m:rPr>
                            <m:sty m:val="p"/>
                          </m:rPr>
                          <w:rPr>
                            <w:rFonts w:ascii="Cambria Math" w:hAnsi="Cambria Math"/>
                            <w:sz w:val="22"/>
                          </w:rPr>
                          <m:t>sin</m:t>
                        </m:r>
                      </m:fName>
                      <m:e>
                        <m:r>
                          <w:rPr>
                            <w:rFonts w:ascii="Cambria Math" w:hAnsi="Cambria Math"/>
                            <w:sz w:val="22"/>
                          </w:rPr>
                          <m:t>θ</m:t>
                        </m:r>
                      </m:e>
                    </m:func>
                  </m:e>
                  <m:e>
                    <m:func>
                      <m:funcPr>
                        <m:ctrlPr>
                          <w:rPr>
                            <w:rFonts w:ascii="Cambria Math" w:hAnsi="Cambria Math"/>
                            <w:i/>
                            <w:sz w:val="22"/>
                          </w:rPr>
                        </m:ctrlPr>
                      </m:funcPr>
                      <m:fName>
                        <m:r>
                          <m:rPr>
                            <m:sty m:val="p"/>
                          </m:rPr>
                          <w:rPr>
                            <w:rFonts w:ascii="Cambria Math" w:hAnsi="Cambria Math"/>
                            <w:sz w:val="22"/>
                          </w:rPr>
                          <m:t>cos</m:t>
                        </m:r>
                      </m:fName>
                      <m:e>
                        <m:r>
                          <w:rPr>
                            <w:rFonts w:ascii="Cambria Math" w:hAnsi="Cambria Math"/>
                            <w:sz w:val="22"/>
                          </w:rPr>
                          <m:t>θ</m:t>
                        </m:r>
                      </m:e>
                    </m:func>
                  </m:e>
                </m:mr>
              </m:m>
            </m:e>
          </m:d>
          <m:r>
            <w:rPr>
              <w:rFonts w:ascii="Cambria Math" w:eastAsiaTheme="minorEastAsia" w:hAnsi="Cambria Math"/>
              <w:sz w:val="22"/>
            </w:rPr>
            <m:t xml:space="preserve"> </m:t>
          </m:r>
          <m:d>
            <m:dPr>
              <m:begChr m:val="["/>
              <m:endChr m:val="]"/>
              <m:ctrlPr>
                <w:rPr>
                  <w:rFonts w:ascii="Cambria Math" w:eastAsiaTheme="minorEastAsia" w:hAnsi="Cambria Math"/>
                  <w:i/>
                  <w:sz w:val="22"/>
                </w:rPr>
              </m:ctrlPr>
            </m:d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x</m:t>
                    </m:r>
                  </m:e>
                </m:mr>
                <m:mr>
                  <m:e>
                    <m:r>
                      <w:rPr>
                        <w:rFonts w:ascii="Cambria Math" w:eastAsiaTheme="minorEastAsia" w:hAnsi="Cambria Math"/>
                        <w:sz w:val="22"/>
                      </w:rPr>
                      <m:t>y</m:t>
                    </m:r>
                  </m:e>
                </m:mr>
              </m:m>
            </m:e>
          </m:d>
          <m:r>
            <w:rPr>
              <w:rFonts w:ascii="Cambria Math" w:eastAsiaTheme="minorEastAsia" w:hAnsi="Cambria Math"/>
              <w:sz w:val="22"/>
            </w:rPr>
            <m:t>.</m:t>
          </m:r>
        </m:oMath>
      </m:oMathPara>
    </w:p>
    <w:p w14:paraId="4E8883B1" w14:textId="62F7292F" w:rsidR="00C56592" w:rsidRDefault="00B36C38" w:rsidP="00BE7487">
      <w:pPr>
        <w:rPr>
          <w:lang w:val="en-US"/>
        </w:rPr>
      </w:pPr>
      <w:r>
        <w:rPr>
          <w:rFonts w:eastAsiaTheme="minorEastAsia"/>
          <w:lang w:val="en-US"/>
        </w:rPr>
        <w:t>It</w:t>
      </w:r>
      <w:r w:rsidR="0081511F">
        <w:rPr>
          <w:rFonts w:eastAsiaTheme="minorEastAsia"/>
          <w:lang w:val="en-US"/>
        </w:rPr>
        <w:t xml:space="preserve"> results in non-integer </w:t>
      </w:r>
      <w:r w:rsidR="00642308">
        <w:rPr>
          <w:rFonts w:eastAsiaTheme="minorEastAsia"/>
          <w:lang w:val="en-US"/>
        </w:rPr>
        <w:t>coordinates</w:t>
      </w:r>
      <w:r w:rsidR="00286443">
        <w:rPr>
          <w:rFonts w:eastAsiaTheme="minorEastAsia"/>
          <w:lang w:val="en-US"/>
        </w:rPr>
        <w:t xml:space="preserve"> with unknown intensity values. The easiest solution is to </w:t>
      </w:r>
      <w:r w:rsidR="002B73E4">
        <w:rPr>
          <w:rFonts w:eastAsiaTheme="minorEastAsia"/>
          <w:lang w:val="en-US"/>
        </w:rPr>
        <w:t>round the coordinates to nearest integer</w:t>
      </w:r>
      <w:r>
        <w:rPr>
          <w:rFonts w:eastAsiaTheme="minorEastAsia"/>
          <w:lang w:val="en-US"/>
        </w:rPr>
        <w:t xml:space="preserve"> and use the intensity values of these coordinates</w:t>
      </w:r>
      <w:r w:rsidR="00B273A1">
        <w:rPr>
          <w:rFonts w:eastAsiaTheme="minorEastAsia"/>
          <w:lang w:val="en-US"/>
        </w:rPr>
        <w:t xml:space="preserve"> (called nearest neighbor interpolation)</w:t>
      </w:r>
      <w:r>
        <w:rPr>
          <w:rFonts w:eastAsiaTheme="minorEastAsia"/>
          <w:lang w:val="en-US"/>
        </w:rPr>
        <w:t>.</w:t>
      </w:r>
      <w:r w:rsidR="00B273A1">
        <w:rPr>
          <w:rFonts w:eastAsiaTheme="minorEastAsia"/>
          <w:lang w:val="en-US"/>
        </w:rPr>
        <w:t xml:space="preserve"> However, a more accurate </w:t>
      </w:r>
      <w:r w:rsidR="00F1374A">
        <w:rPr>
          <w:rFonts w:eastAsiaTheme="minorEastAsia"/>
          <w:lang w:val="en-US"/>
        </w:rPr>
        <w:t>interpolation called bi-cubic interpolatio</w:t>
      </w:r>
      <w:r w:rsidR="00C627AD">
        <w:rPr>
          <w:rFonts w:eastAsiaTheme="minorEastAsia"/>
          <w:lang w:val="en-US"/>
        </w:rPr>
        <w:t>n</w:t>
      </w:r>
      <w:r w:rsidR="005649C3">
        <w:rPr>
          <w:rFonts w:eastAsiaTheme="minorEastAsia"/>
          <w:lang w:val="en-US"/>
        </w:rPr>
        <w:t xml:space="preserve"> was used</w:t>
      </w:r>
      <w:r w:rsidR="00C627AD">
        <w:rPr>
          <w:rFonts w:eastAsiaTheme="minorEastAsia"/>
          <w:lang w:val="en-US"/>
        </w:rPr>
        <w:t xml:space="preserve">. </w:t>
      </w:r>
      <w:r w:rsidR="007C47EB">
        <w:rPr>
          <w:rFonts w:eastAsiaTheme="minorEastAsia"/>
          <w:lang w:val="en-US"/>
        </w:rPr>
        <w:t>We will not go into detail, but the method looks at the 16 neighboring pixels</w:t>
      </w:r>
      <w:r w:rsidR="00D95C81">
        <w:rPr>
          <w:rFonts w:eastAsiaTheme="minorEastAsia"/>
          <w:lang w:val="en-US"/>
        </w:rPr>
        <w:t xml:space="preserve"> and estimates </w:t>
      </w:r>
      <w:r w:rsidR="00EC1D18">
        <w:rPr>
          <w:rFonts w:eastAsiaTheme="minorEastAsia"/>
          <w:lang w:val="en-US"/>
        </w:rPr>
        <w:t>the unknown pixel</w:t>
      </w:r>
      <w:r w:rsidR="00042CDC">
        <w:rPr>
          <w:rFonts w:eastAsiaTheme="minorEastAsia"/>
          <w:lang w:val="en-US"/>
        </w:rPr>
        <w:t>’s</w:t>
      </w:r>
      <w:r w:rsidR="00EC1D18">
        <w:rPr>
          <w:rFonts w:eastAsiaTheme="minorEastAsia"/>
          <w:lang w:val="en-US"/>
        </w:rPr>
        <w:t xml:space="preserve"> intensity</w:t>
      </w:r>
      <w:r w:rsidR="00D95C81">
        <w:rPr>
          <w:rFonts w:eastAsiaTheme="minorEastAsia"/>
          <w:lang w:val="en-US"/>
        </w:rPr>
        <w:t xml:space="preserve"> value from these</w:t>
      </w:r>
      <w:r w:rsidR="00E77522">
        <w:rPr>
          <w:rFonts w:eastAsiaTheme="minorEastAsia"/>
          <w:lang w:val="en-US"/>
        </w:rPr>
        <w:t xml:space="preserve"> </w:t>
      </w:r>
      <w:r w:rsidR="00393C79">
        <w:rPr>
          <w:rFonts w:eastAsiaTheme="minorEastAsia"/>
          <w:lang w:val="en-US"/>
        </w:rPr>
        <w:fldChar w:fldCharType="begin"/>
      </w:r>
      <w:r w:rsidR="00393C79">
        <w:rPr>
          <w:rFonts w:eastAsiaTheme="minorEastAsia"/>
          <w:lang w:val="en-US"/>
        </w:rPr>
        <w:instrText xml:space="preserve"> ADDIN ZOTERO_ITEM CSL_CITATION {"citationID":"Mj6BL9C3","properties":{"formattedCitation":"(Han, 2013)","plainCitation":"(Han, 2013)","noteIndex":0},"citationItems":[{"id":477,"uris":["http://zotero.org/users/9228513/items/H6NJJQF9"],"itemData":{"id":477,"type":"paper-conference","abstract":"Image magnification algorithms directly affect the quality of image magnification. In this paper, based on the image interpolation algorithm principle, features of the nearest neighbor interpolation, bilinear interpolation, bicubic interpolation and cubic B spline interpolation were analyzed. At the same time, their advantages and disadvantages were...","DOI":"10.2991/iccsee.2013.391","event":"Conference of the 2nd International Conference on Computer Science and Electronics Engineering (ICCSEE 2013)","ISBN":"978-90-78677-61-1","language":"en","note":"ISSN: 1951-6851","page":"1556-1559","publisher":"Atlantis Press","source":"www.atlantis-press.com","title":"Comparison of Commonly Used Image Interpolation Methods","URL":"https://www.atlantis-press.com/proceedings/iccsee-13/4822","author":[{"family":"Han","given":"Dianyuan"}],"accessed":{"date-parts":[["2022",4,10]]},"issued":{"date-parts":[["2013",3]]}}}],"schema":"https://github.com/citation-style-language/schema/raw/master/csl-citation.json"} </w:instrText>
      </w:r>
      <w:r w:rsidR="00393C79">
        <w:rPr>
          <w:rFonts w:eastAsiaTheme="minorEastAsia"/>
          <w:lang w:val="en-US"/>
        </w:rPr>
        <w:fldChar w:fldCharType="separate"/>
      </w:r>
      <w:r w:rsidR="00393C79" w:rsidRPr="004D48EF">
        <w:rPr>
          <w:rFonts w:cs="Times New Roman"/>
          <w:lang w:val="en-US"/>
        </w:rPr>
        <w:t>(Han, 2013)</w:t>
      </w:r>
      <w:r w:rsidR="00393C79">
        <w:rPr>
          <w:rFonts w:eastAsiaTheme="minorEastAsia"/>
          <w:lang w:val="en-US"/>
        </w:rPr>
        <w:fldChar w:fldCharType="end"/>
      </w:r>
      <w:r w:rsidR="004D48EF">
        <w:rPr>
          <w:rFonts w:eastAsiaTheme="minorEastAsia"/>
          <w:lang w:val="en-US"/>
        </w:rPr>
        <w:t xml:space="preserve">. </w:t>
      </w:r>
      <w:r w:rsidR="007C47EB">
        <w:rPr>
          <w:rFonts w:eastAsiaTheme="minorEastAsia"/>
          <w:lang w:val="en-US"/>
        </w:rPr>
        <w:t xml:space="preserve"> </w:t>
      </w:r>
      <w:r w:rsidR="00C627AD">
        <w:rPr>
          <w:rFonts w:eastAsiaTheme="minorEastAsia"/>
          <w:lang w:val="en-US"/>
        </w:rPr>
        <w:t xml:space="preserve"> </w:t>
      </w:r>
      <w:r>
        <w:rPr>
          <w:rFonts w:eastAsiaTheme="minorEastAsia"/>
          <w:lang w:val="en-US"/>
        </w:rPr>
        <w:t xml:space="preserve"> </w:t>
      </w:r>
    </w:p>
    <w:p w14:paraId="4A1B01DE" w14:textId="679586D1" w:rsidR="00B3497B" w:rsidRPr="005B1E99" w:rsidRDefault="005B1E99" w:rsidP="00BE7487">
      <w:pPr>
        <w:rPr>
          <w:lang w:val="en-US"/>
        </w:rPr>
      </w:pPr>
      <w:r>
        <w:rPr>
          <w:noProof/>
          <w:lang w:val="en-US"/>
        </w:rPr>
        <w:drawing>
          <wp:anchor distT="0" distB="0" distL="114300" distR="114300" simplePos="0" relativeHeight="251769856" behindDoc="1" locked="0" layoutInCell="1" allowOverlap="1" wp14:anchorId="2DADD5E6" wp14:editId="4C5D1010">
            <wp:simplePos x="0" y="0"/>
            <wp:positionH relativeFrom="margin">
              <wp:posOffset>228600</wp:posOffset>
            </wp:positionH>
            <wp:positionV relativeFrom="paragraph">
              <wp:posOffset>1577340</wp:posOffset>
            </wp:positionV>
            <wp:extent cx="2152650" cy="2882678"/>
            <wp:effectExtent l="0" t="0" r="0" b="0"/>
            <wp:wrapTight wrapText="bothSides">
              <wp:wrapPolygon edited="0">
                <wp:start x="0" y="0"/>
                <wp:lineTo x="0" y="21414"/>
                <wp:lineTo x="21409" y="21414"/>
                <wp:lineTo x="21409" y="0"/>
                <wp:lineTo x="0" y="0"/>
              </wp:wrapPolygon>
            </wp:wrapTight>
            <wp:docPr id="75" name="Picture 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chart&#10;&#10;Description automatically generated"/>
                    <pic:cNvPicPr/>
                  </pic:nvPicPr>
                  <pic:blipFill rotWithShape="1">
                    <a:blip r:embed="rId45">
                      <a:extLst>
                        <a:ext uri="{28A0092B-C50C-407E-A947-70E740481C1C}">
                          <a14:useLocalDpi xmlns:a14="http://schemas.microsoft.com/office/drawing/2010/main" val="0"/>
                        </a:ext>
                      </a:extLst>
                    </a:blip>
                    <a:srcRect l="21635" t="6553" r="41507" b="5698"/>
                    <a:stretch/>
                  </pic:blipFill>
                  <pic:spPr bwMode="auto">
                    <a:xfrm>
                      <a:off x="0" y="0"/>
                      <a:ext cx="2152650" cy="28826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72C1">
        <w:rPr>
          <w:lang w:val="en-US"/>
        </w:rPr>
        <w:t>In the cut area of the films a transparent white color appears</w:t>
      </w:r>
      <w:r w:rsidR="00F51AB9">
        <w:rPr>
          <w:lang w:val="en-US"/>
        </w:rPr>
        <w:t xml:space="preserve">. </w:t>
      </w:r>
      <w:r w:rsidR="00373BF6">
        <w:rPr>
          <w:lang w:val="en-US"/>
        </w:rPr>
        <w:t>These areas are undesirable, we therefore chose a</w:t>
      </w:r>
      <w:r w:rsidR="00182C9C">
        <w:rPr>
          <w:lang w:val="en-US"/>
        </w:rPr>
        <w:t xml:space="preserve"> Region of Interest</w:t>
      </w:r>
      <w:r w:rsidR="00373BF6">
        <w:rPr>
          <w:lang w:val="en-US"/>
        </w:rPr>
        <w:t xml:space="preserve"> </w:t>
      </w:r>
      <w:r w:rsidR="00182C9C">
        <w:rPr>
          <w:lang w:val="en-US"/>
        </w:rPr>
        <w:t>(</w:t>
      </w:r>
      <w:r w:rsidR="00373BF6">
        <w:rPr>
          <w:lang w:val="en-US"/>
        </w:rPr>
        <w:t>ROI</w:t>
      </w:r>
      <w:r w:rsidR="00182C9C">
        <w:rPr>
          <w:lang w:val="en-US"/>
        </w:rPr>
        <w:t>)</w:t>
      </w:r>
      <w:r w:rsidR="00373BF6">
        <w:rPr>
          <w:lang w:val="en-US"/>
        </w:rPr>
        <w:t xml:space="preserve"> </w:t>
      </w:r>
      <w:r w:rsidR="003F0D87">
        <w:rPr>
          <w:lang w:val="en-US"/>
        </w:rPr>
        <w:t xml:space="preserve">in a central area of the calibration film that balances the need for </w:t>
      </w:r>
      <w:r w:rsidR="00BC7505">
        <w:rPr>
          <w:lang w:val="en-US"/>
        </w:rPr>
        <w:t xml:space="preserve">sufficient </w:t>
      </w:r>
      <w:r w:rsidR="0001157E">
        <w:rPr>
          <w:lang w:val="en-US"/>
        </w:rPr>
        <w:t>datapoints and c</w:t>
      </w:r>
      <w:r w:rsidR="00D13435">
        <w:rPr>
          <w:lang w:val="en-US"/>
        </w:rPr>
        <w:t>apturing</w:t>
      </w:r>
      <w:r w:rsidR="0001157E">
        <w:rPr>
          <w:lang w:val="en-US"/>
        </w:rPr>
        <w:t xml:space="preserve"> </w:t>
      </w:r>
      <w:r w:rsidR="007A3584">
        <w:rPr>
          <w:lang w:val="en-US"/>
        </w:rPr>
        <w:t>the</w:t>
      </w:r>
      <w:r w:rsidR="0001157E">
        <w:rPr>
          <w:lang w:val="en-US"/>
        </w:rPr>
        <w:t xml:space="preserve"> variance </w:t>
      </w:r>
      <w:r w:rsidR="007A3584">
        <w:rPr>
          <w:lang w:val="en-US"/>
        </w:rPr>
        <w:t xml:space="preserve">of </w:t>
      </w:r>
      <w:r w:rsidR="0001157E">
        <w:rPr>
          <w:lang w:val="en-US"/>
        </w:rPr>
        <w:t>the radiation field</w:t>
      </w:r>
      <w:r w:rsidR="00CD462A">
        <w:rPr>
          <w:lang w:val="en-US"/>
        </w:rPr>
        <w:t xml:space="preserve">, while avoiding </w:t>
      </w:r>
      <w:r w:rsidR="00406D05">
        <w:rPr>
          <w:lang w:val="en-US"/>
        </w:rPr>
        <w:t>the edges of the film</w:t>
      </w:r>
      <w:r w:rsidR="00054969">
        <w:rPr>
          <w:lang w:val="en-US"/>
        </w:rPr>
        <w:t>.</w:t>
      </w:r>
      <w:r w:rsidR="00B3497B">
        <w:rPr>
          <w:lang w:val="en-US"/>
        </w:rPr>
        <w:t xml:space="preserve"> A suitable ROI was found retrospectively</w:t>
      </w:r>
      <w:r w:rsidR="00753A41">
        <w:rPr>
          <w:lang w:val="en-US"/>
        </w:rPr>
        <w:t xml:space="preserve">, by </w:t>
      </w:r>
      <w:r w:rsidR="006C6F30">
        <w:rPr>
          <w:lang w:val="en-US"/>
        </w:rPr>
        <w:t>creating dose maps from all OPEN field irradiated measurement films</w:t>
      </w:r>
      <w:r w:rsidR="0062742E">
        <w:rPr>
          <w:lang w:val="en-US"/>
        </w:rPr>
        <w:t xml:space="preserve">, then measuring </w:t>
      </w:r>
      <w:r w:rsidR="00380294">
        <w:rPr>
          <w:lang w:val="en-US"/>
        </w:rPr>
        <w:t xml:space="preserve">mean relative error </w:t>
      </w:r>
      <w:r w:rsidR="006C6F30">
        <w:rPr>
          <w:lang w:val="en-US"/>
        </w:rPr>
        <w:t xml:space="preserve">within </w:t>
      </w:r>
      <w:r w:rsidR="005F5E8C">
        <w:rPr>
          <w:lang w:val="en-US"/>
        </w:rPr>
        <w:t xml:space="preserve">a specified analysis area (see </w:t>
      </w:r>
      <w:r w:rsidR="00CF1BEA">
        <w:rPr>
          <w:lang w:val="en-US"/>
        </w:rPr>
        <w:fldChar w:fldCharType="begin"/>
      </w:r>
      <w:r w:rsidR="00CF1BEA">
        <w:rPr>
          <w:lang w:val="en-US"/>
        </w:rPr>
        <w:instrText xml:space="preserve"> REF _Ref103169696 \h </w:instrText>
      </w:r>
      <w:r w:rsidR="00CF1BEA">
        <w:rPr>
          <w:lang w:val="en-US"/>
        </w:rPr>
      </w:r>
      <w:r w:rsidR="00CF1BEA">
        <w:rPr>
          <w:lang w:val="en-US"/>
        </w:rPr>
        <w:fldChar w:fldCharType="separate"/>
      </w:r>
      <w:r w:rsidR="00CF1BEA" w:rsidRPr="00623CA1">
        <w:rPr>
          <w:lang w:val="en-US"/>
        </w:rPr>
        <w:t xml:space="preserve">Figure </w:t>
      </w:r>
      <w:r w:rsidR="00CF1BEA" w:rsidRPr="00623CA1">
        <w:rPr>
          <w:noProof/>
          <w:lang w:val="en-US"/>
        </w:rPr>
        <w:t>2</w:t>
      </w:r>
      <w:r w:rsidR="00CF1BEA" w:rsidRPr="00623CA1">
        <w:rPr>
          <w:lang w:val="en-US"/>
        </w:rPr>
        <w:noBreakHyphen/>
      </w:r>
      <w:r w:rsidR="00CF1BEA" w:rsidRPr="00623CA1">
        <w:rPr>
          <w:noProof/>
          <w:lang w:val="en-US"/>
        </w:rPr>
        <w:t>7</w:t>
      </w:r>
      <w:r w:rsidR="00CF1BEA">
        <w:rPr>
          <w:lang w:val="en-US"/>
        </w:rPr>
        <w:fldChar w:fldCharType="end"/>
      </w:r>
      <w:r w:rsidR="005F5E8C">
        <w:rPr>
          <w:lang w:val="en-US"/>
        </w:rPr>
        <w:t>)</w:t>
      </w:r>
      <w:r w:rsidR="00FF461C">
        <w:rPr>
          <w:lang w:val="en-US"/>
        </w:rPr>
        <w:t xml:space="preserve"> using the expression </w:t>
      </w:r>
      <m:oMath>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observed-true</m:t>
                </m:r>
              </m:e>
            </m:d>
          </m:num>
          <m:den>
            <m:r>
              <w:rPr>
                <w:rFonts w:ascii="Cambria Math" w:hAnsi="Cambria Math"/>
                <w:lang w:val="en-US"/>
              </w:rPr>
              <m:t>true</m:t>
            </m:r>
          </m:den>
        </m:f>
      </m:oMath>
      <w:r w:rsidR="00FF461C">
        <w:rPr>
          <w:rFonts w:eastAsiaTheme="minorEastAsia"/>
          <w:lang w:val="en-US"/>
        </w:rPr>
        <w:t>, where true</w:t>
      </w:r>
      <w:r w:rsidR="00E37A05">
        <w:rPr>
          <w:rFonts w:eastAsiaTheme="minorEastAsia"/>
          <w:lang w:val="en-US"/>
        </w:rPr>
        <w:t xml:space="preserve"> dose</w:t>
      </w:r>
      <w:r w:rsidR="00FF461C">
        <w:rPr>
          <w:rFonts w:eastAsiaTheme="minorEastAsia"/>
          <w:lang w:val="en-US"/>
        </w:rPr>
        <w:t xml:space="preserve"> is 5 Gy</w:t>
      </w:r>
      <w:r w:rsidR="00E66155">
        <w:rPr>
          <w:rFonts w:eastAsiaTheme="minorEastAsia"/>
          <w:lang w:val="en-US"/>
        </w:rPr>
        <w:t xml:space="preserve">. </w:t>
      </w:r>
      <w:r w:rsidR="0033748D">
        <w:rPr>
          <w:rFonts w:eastAsiaTheme="minorEastAsia"/>
          <w:lang w:val="en-US"/>
        </w:rPr>
        <w:t>Based on these calculations an ROI of 2 x 2 mm</w:t>
      </w:r>
      <w:r>
        <w:rPr>
          <w:rFonts w:eastAsiaTheme="minorEastAsia"/>
          <w:vertAlign w:val="superscript"/>
          <w:lang w:val="en-US"/>
        </w:rPr>
        <w:t>2</w:t>
      </w:r>
      <w:r>
        <w:rPr>
          <w:rFonts w:eastAsiaTheme="minorEastAsia"/>
          <w:lang w:val="en-US"/>
        </w:rPr>
        <w:t xml:space="preserve"> was chosen. </w:t>
      </w:r>
    </w:p>
    <w:p w14:paraId="5C334C30" w14:textId="2A258361" w:rsidR="005F5E8C" w:rsidRPr="005B1E99" w:rsidRDefault="005F5E8C" w:rsidP="005F5E8C">
      <w:pPr>
        <w:keepNext/>
        <w:rPr>
          <w:lang w:val="en-US"/>
        </w:rPr>
      </w:pPr>
    </w:p>
    <w:p w14:paraId="7C99BA0F" w14:textId="540E52F0" w:rsidR="005B1E99" w:rsidRDefault="006C6783" w:rsidP="00BE7487">
      <w:pPr>
        <w:rPr>
          <w:lang w:val="en-US"/>
        </w:rPr>
      </w:pPr>
      <w:r>
        <w:rPr>
          <w:noProof/>
        </w:rPr>
        <mc:AlternateContent>
          <mc:Choice Requires="wps">
            <w:drawing>
              <wp:anchor distT="0" distB="0" distL="114300" distR="114300" simplePos="0" relativeHeight="251771904" behindDoc="1" locked="0" layoutInCell="1" allowOverlap="1" wp14:anchorId="61613F01" wp14:editId="5EAC5EDE">
                <wp:simplePos x="0" y="0"/>
                <wp:positionH relativeFrom="column">
                  <wp:posOffset>2432621</wp:posOffset>
                </wp:positionH>
                <wp:positionV relativeFrom="paragraph">
                  <wp:posOffset>141670</wp:posOffset>
                </wp:positionV>
                <wp:extent cx="2152650"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3109745D" w14:textId="50EE707C" w:rsidR="005B1E99" w:rsidRPr="00623CA1" w:rsidRDefault="005B1E99" w:rsidP="005B1E99">
                            <w:pPr>
                              <w:pStyle w:val="Caption"/>
                              <w:rPr>
                                <w:noProof/>
                                <w:sz w:val="24"/>
                                <w:lang w:val="en-US"/>
                              </w:rPr>
                            </w:pPr>
                            <w:bookmarkStart w:id="152" w:name="_Ref103169696"/>
                            <w:r w:rsidRPr="00623CA1">
                              <w:rPr>
                                <w:lang w:val="en-US"/>
                              </w:rPr>
                              <w:t xml:space="preserve">Figure </w:t>
                            </w:r>
                            <w:r>
                              <w:fldChar w:fldCharType="begin"/>
                            </w:r>
                            <w:r w:rsidRPr="00623CA1">
                              <w:rPr>
                                <w:lang w:val="en-US"/>
                              </w:rPr>
                              <w:instrText xml:space="preserve"> STYLEREF 1 \s </w:instrText>
                            </w:r>
                            <w:r>
                              <w:fldChar w:fldCharType="separate"/>
                            </w:r>
                            <w:r w:rsidRPr="00623CA1">
                              <w:rPr>
                                <w:noProof/>
                                <w:lang w:val="en-US"/>
                              </w:rPr>
                              <w:t>2</w:t>
                            </w:r>
                            <w:r>
                              <w:fldChar w:fldCharType="end"/>
                            </w:r>
                            <w:r w:rsidRPr="00623CA1">
                              <w:rPr>
                                <w:lang w:val="en-US"/>
                              </w:rPr>
                              <w:noBreakHyphen/>
                            </w:r>
                            <w:r>
                              <w:fldChar w:fldCharType="begin"/>
                            </w:r>
                            <w:r w:rsidRPr="00623CA1">
                              <w:rPr>
                                <w:lang w:val="en-US"/>
                              </w:rPr>
                              <w:instrText xml:space="preserve"> SEQ Figure \* ARABIC \s 1 </w:instrText>
                            </w:r>
                            <w:r>
                              <w:fldChar w:fldCharType="separate"/>
                            </w:r>
                            <w:r w:rsidRPr="00623CA1">
                              <w:rPr>
                                <w:noProof/>
                                <w:lang w:val="en-US"/>
                              </w:rPr>
                              <w:t>7</w:t>
                            </w:r>
                            <w:r>
                              <w:fldChar w:fldCharType="end"/>
                            </w:r>
                            <w:bookmarkEnd w:id="152"/>
                            <w:r w:rsidRPr="00623CA1">
                              <w:rPr>
                                <w:lang w:val="en-US"/>
                              </w:rPr>
                              <w:t xml:space="preserve">. </w:t>
                            </w:r>
                            <w:r w:rsidR="00623CA1" w:rsidRPr="00623CA1">
                              <w:rPr>
                                <w:lang w:val="en-US"/>
                              </w:rPr>
                              <w:t>Area within the OPEN f</w:t>
                            </w:r>
                            <w:r w:rsidR="00623CA1">
                              <w:rPr>
                                <w:lang w:val="en-US"/>
                              </w:rPr>
                              <w:t xml:space="preserve">ield dose map </w:t>
                            </w:r>
                            <w:r w:rsidR="00501745">
                              <w:rPr>
                                <w:lang w:val="en-US"/>
                              </w:rPr>
                              <w:t>where relative error is found.</w:t>
                            </w:r>
                            <w:r w:rsidR="00623CA1">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13F01" id="Text Box 76" o:spid="_x0000_s1045" type="#_x0000_t202" style="position:absolute;margin-left:191.55pt;margin-top:11.15pt;width:169.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" stroked="f">
                <v:textbox style="mso-fit-shape-to-text:t" inset="0,0,0,0">
                  <w:txbxContent>
                    <w:p w14:paraId="3109745D" w14:textId="50EE707C" w:rsidR="005B1E99" w:rsidRPr="00623CA1" w:rsidRDefault="005B1E99" w:rsidP="005B1E99">
                      <w:pPr>
                        <w:pStyle w:val="Caption"/>
                        <w:rPr>
                          <w:noProof/>
                          <w:sz w:val="24"/>
                          <w:lang w:val="en-US"/>
                        </w:rPr>
                      </w:pPr>
                      <w:bookmarkStart w:id="153" w:name="_Ref103169696"/>
                      <w:r w:rsidRPr="00623CA1">
                        <w:rPr>
                          <w:lang w:val="en-US"/>
                        </w:rPr>
                        <w:t xml:space="preserve">Figure </w:t>
                      </w:r>
                      <w:r>
                        <w:fldChar w:fldCharType="begin"/>
                      </w:r>
                      <w:r w:rsidRPr="00623CA1">
                        <w:rPr>
                          <w:lang w:val="en-US"/>
                        </w:rPr>
                        <w:instrText xml:space="preserve"> STYLEREF 1 \s </w:instrText>
                      </w:r>
                      <w:r>
                        <w:fldChar w:fldCharType="separate"/>
                      </w:r>
                      <w:r w:rsidRPr="00623CA1">
                        <w:rPr>
                          <w:noProof/>
                          <w:lang w:val="en-US"/>
                        </w:rPr>
                        <w:t>2</w:t>
                      </w:r>
                      <w:r>
                        <w:fldChar w:fldCharType="end"/>
                      </w:r>
                      <w:r w:rsidRPr="00623CA1">
                        <w:rPr>
                          <w:lang w:val="en-US"/>
                        </w:rPr>
                        <w:noBreakHyphen/>
                      </w:r>
                      <w:r>
                        <w:fldChar w:fldCharType="begin"/>
                      </w:r>
                      <w:r w:rsidRPr="00623CA1">
                        <w:rPr>
                          <w:lang w:val="en-US"/>
                        </w:rPr>
                        <w:instrText xml:space="preserve"> SEQ Figure \* ARABIC \s 1 </w:instrText>
                      </w:r>
                      <w:r>
                        <w:fldChar w:fldCharType="separate"/>
                      </w:r>
                      <w:r w:rsidRPr="00623CA1">
                        <w:rPr>
                          <w:noProof/>
                          <w:lang w:val="en-US"/>
                        </w:rPr>
                        <w:t>7</w:t>
                      </w:r>
                      <w:r>
                        <w:fldChar w:fldCharType="end"/>
                      </w:r>
                      <w:bookmarkEnd w:id="153"/>
                      <w:r w:rsidRPr="00623CA1">
                        <w:rPr>
                          <w:lang w:val="en-US"/>
                        </w:rPr>
                        <w:t xml:space="preserve">. </w:t>
                      </w:r>
                      <w:r w:rsidR="00623CA1" w:rsidRPr="00623CA1">
                        <w:rPr>
                          <w:lang w:val="en-US"/>
                        </w:rPr>
                        <w:t>Area within the OPEN f</w:t>
                      </w:r>
                      <w:r w:rsidR="00623CA1">
                        <w:rPr>
                          <w:lang w:val="en-US"/>
                        </w:rPr>
                        <w:t xml:space="preserve">ield dose map </w:t>
                      </w:r>
                      <w:r w:rsidR="00501745">
                        <w:rPr>
                          <w:lang w:val="en-US"/>
                        </w:rPr>
                        <w:t>where relative error is found.</w:t>
                      </w:r>
                      <w:r w:rsidR="00623CA1">
                        <w:rPr>
                          <w:lang w:val="en-US"/>
                        </w:rPr>
                        <w:t xml:space="preserve"> </w:t>
                      </w:r>
                    </w:p>
                  </w:txbxContent>
                </v:textbox>
                <w10:wrap type="tight"/>
              </v:shape>
            </w:pict>
          </mc:Fallback>
        </mc:AlternateContent>
      </w:r>
    </w:p>
    <w:p w14:paraId="303815F9" w14:textId="30D36D9D" w:rsidR="00093FE9" w:rsidRDefault="001A3781" w:rsidP="00BE7487">
      <w:pPr>
        <w:rPr>
          <w:lang w:val="en-US"/>
        </w:rPr>
      </w:pPr>
      <w:r>
        <w:rPr>
          <w:lang w:val="en-US"/>
        </w:rPr>
        <w:lastRenderedPageBreak/>
        <w:t>Measuring the darkening of the film</w:t>
      </w:r>
      <w:r w:rsidR="00E702D2">
        <w:rPr>
          <w:lang w:val="en-US"/>
        </w:rPr>
        <w:t xml:space="preserve"> </w:t>
      </w:r>
      <w:r>
        <w:rPr>
          <w:lang w:val="en-US"/>
        </w:rPr>
        <w:t xml:space="preserve">we used </w:t>
      </w:r>
      <w:r w:rsidR="00E702D2">
        <w:rPr>
          <w:lang w:val="en-US"/>
        </w:rPr>
        <w:t xml:space="preserve">the net optical density netOD. </w:t>
      </w:r>
      <w:r w:rsidR="00D14AB6">
        <w:rPr>
          <w:lang w:val="en-US"/>
        </w:rPr>
        <w:t xml:space="preserve">It describes the change in </w:t>
      </w:r>
      <w:r w:rsidR="00102B67">
        <w:rPr>
          <w:lang w:val="en-US"/>
        </w:rPr>
        <w:t xml:space="preserve">opacity compared to unirradiated films using the formula </w:t>
      </w:r>
      <w:r w:rsidR="00D45459">
        <w:rPr>
          <w:lang w:val="en-US"/>
        </w:rPr>
        <w:fldChar w:fldCharType="begin"/>
      </w:r>
      <w:r w:rsidR="00D45459">
        <w:rPr>
          <w:lang w:val="en-US"/>
        </w:rPr>
        <w:instrText xml:space="preserve"> ADDIN ZOTERO_ITEM CSL_CITATION {"citationID":"TTWjVC3t","properties":{"formattedCitation":"(Devic et al., 2004)","plainCitation":"(Devic et al., 2004)","noteIndex":0},"citationItems":[{"id":486,"uris":["http://zotero.org/users/9228513/items/UIWSVHIY"],"itemData":{"id":486,"type":"article-journal","abstract":"Two recently introduced GafChromic film models, HS and XR-T, have been developed as more sensitive and uniform alternatives to GafChromic MD-55-2 film. The HS model has been specifically designed for measurement of absorbed dose in high-energy photon beams (above 1 MeV), while the XR-T model has been introduced for dose measurements of low energy (0.1 MeV) photons. The goal of this study is to compare the sensitometric curves and estimated dosimetric uncertainties associated with seven different GafChromic film dosimetry systems for the two new film models. The densitometers tested are: LKB Pharmacia UltroScan XL, Molecular Dynamics Personal Densitometer, Nuclear Associates Radiochromic Densitometer Model 37-443, Photoelectron Corporation CMR-604, Laser Pro 16, Vidar VXR-16, and AGFA Arcus II document scanner. Pieces of film were exposed to different doses in a dose range from 0.5 to 50 Gy using 6 MV photon beam. Functional forms for dose vs net optical density have been determined for each of the GafChromic film-dosimetry systems used in this comparison. Two sources of uncertainties in dose measurements, governed by the experimental measurement and calibration curve fit procedure, have been compared for the densitometers used. Among the densitometers tested, it is found that for the HS film type the uncertainty caused by the experimental measurement varies from 1% to 3% while the calibration fit uncertainty ranges from 2% to 4% for doses above 5 Gy. Corresponding uncertainties for XR-T film model are somewhat higher and range from 1% to 5% for experimental and from 2% to 7% for the fit uncertainty estimates. Notwithstanding the significant variations in sensitivity, the studied densitometers exhibit very similar precision for GafChromic film based dose measurements above 5 Gy.","container-title":"Medical Physics","DOI":"10.1118/1.1776691","ISSN":"0094-2405","issue":"9","journalAbbreviation":"Med Phys","language":"eng","note":"PMID: 15487718","page":"2392-2401","source":"PubMed","title":"Dosimetric properties of improved GafChromic films for seven different digitizers","volume":"31","author":[{"family":"Devic","given":"Slobodan"},{"family":"Seuntjens","given":"Jan"},{"family":"Hegyi","given":"Gyorgy"},{"family":"Podgorsak","given":"Ervin B."},{"family":"Soares","given":"Christopher G."},{"family":"Kirov","given":"Assen S."},{"family":"Ali","given":"Imad"},{"family":"Williamson","given":"Jeffrey F."},{"family":"Elizondo","given":"Angel"}],"issued":{"date-parts":[["2004",9]]}}}],"schema":"https://github.com/citation-style-language/schema/raw/master/csl-citation.json"} </w:instrText>
      </w:r>
      <w:r w:rsidR="00D45459">
        <w:rPr>
          <w:lang w:val="en-US"/>
        </w:rPr>
        <w:fldChar w:fldCharType="separate"/>
      </w:r>
      <w:r w:rsidR="00D45459" w:rsidRPr="00E52702">
        <w:rPr>
          <w:rFonts w:cs="Times New Roman"/>
          <w:lang w:val="en-US"/>
        </w:rPr>
        <w:t>(</w:t>
      </w:r>
      <w:proofErr w:type="spellStart"/>
      <w:r w:rsidR="00D45459" w:rsidRPr="00E52702">
        <w:rPr>
          <w:rFonts w:cs="Times New Roman"/>
          <w:lang w:val="en-US"/>
        </w:rPr>
        <w:t>Devic</w:t>
      </w:r>
      <w:proofErr w:type="spellEnd"/>
      <w:r w:rsidR="00D45459" w:rsidRPr="00E52702">
        <w:rPr>
          <w:rFonts w:cs="Times New Roman"/>
          <w:lang w:val="en-US"/>
        </w:rPr>
        <w:t xml:space="preserve"> et al., 2004)</w:t>
      </w:r>
      <w:r w:rsidR="00D45459">
        <w:rPr>
          <w:lang w:val="en-US"/>
        </w:rPr>
        <w:fldChar w:fldCharType="end"/>
      </w:r>
      <w:r w:rsidR="00102B67">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102B67" w:rsidRPr="003952EB" w14:paraId="0BA17D57" w14:textId="77777777" w:rsidTr="00E52702">
        <w:tc>
          <w:tcPr>
            <w:tcW w:w="8815" w:type="dxa"/>
          </w:tcPr>
          <w:p w14:paraId="3F943EF9" w14:textId="32FED0A9" w:rsidR="00102B67" w:rsidRPr="00754691" w:rsidRDefault="00102B67" w:rsidP="00AC7E21">
            <w:pPr>
              <w:rPr>
                <w:lang w:val="en-US"/>
              </w:rPr>
            </w:pPr>
            <m:oMathPara>
              <m:oMath>
                <m:r>
                  <w:rPr>
                    <w:rFonts w:ascii="Cambria Math" w:hAnsi="Cambria Math"/>
                  </w:rPr>
                  <m:t>netOD</m:t>
                </m:r>
                <m:r>
                  <w:rPr>
                    <w:rFonts w:ascii="Cambria Math" w:hAnsi="Cambria Math"/>
                    <w:lang w:val="en-US"/>
                  </w:rPr>
                  <m:t>=</m:t>
                </m:r>
                <m:r>
                  <m:rPr>
                    <m:sty m:val="p"/>
                  </m:rPr>
                  <w:rPr>
                    <w:rFonts w:ascii="Cambria Math" w:hAnsi="Cambria Math"/>
                  </w:rPr>
                  <m:t>Δ</m:t>
                </m:r>
                <m:r>
                  <w:rPr>
                    <w:rFonts w:ascii="Cambria Math" w:hAnsi="Cambria Math"/>
                  </w:rPr>
                  <m:t>OD</m:t>
                </m:r>
                <m:r>
                  <w:rPr>
                    <w:rFonts w:ascii="Cambria Math" w:hAnsi="Cambria Math"/>
                    <w:lang w:val="en-US"/>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lang w:val="en-US"/>
                          </w:rPr>
                          <m:t>log</m:t>
                        </m:r>
                      </m:e>
                      <m:sub>
                        <m:r>
                          <w:rPr>
                            <w:rFonts w:ascii="Cambria Math" w:hAnsi="Cambria Math"/>
                            <w:lang w:val="en-US"/>
                          </w:rPr>
                          <m:t>10</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PV</m:t>
                                    </m:r>
                                    <m:ctrlPr>
                                      <w:rPr>
                                        <w:rFonts w:ascii="Cambria Math" w:hAnsi="Cambria Math"/>
                                        <w:i/>
                                        <w:lang w:val="en-US"/>
                                      </w:rPr>
                                    </m:ctrlPr>
                                  </m:e>
                                </m:acc>
                              </m:e>
                              <m:sub>
                                <m:r>
                                  <w:rPr>
                                    <w:rFonts w:ascii="Cambria Math" w:hAnsi="Cambria Math"/>
                                  </w:rPr>
                                  <m:t>ctrl</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rPr>
                                    </m:ctrlPr>
                                  </m:accPr>
                                  <m:e>
                                    <m:r>
                                      <w:rPr>
                                        <w:rFonts w:ascii="Cambria Math" w:hAnsi="Cambria Math"/>
                                      </w:rPr>
                                      <m:t>PV</m:t>
                                    </m:r>
                                    <m:ctrlPr>
                                      <w:rPr>
                                        <w:rFonts w:ascii="Cambria Math" w:hAnsi="Cambria Math"/>
                                        <w:i/>
                                        <w:lang w:val="en-US"/>
                                      </w:rPr>
                                    </m:ctrlPr>
                                  </m:e>
                                </m:acc>
                              </m:e>
                              <m:sub>
                                <m:r>
                                  <w:rPr>
                                    <w:rFonts w:ascii="Cambria Math" w:hAnsi="Cambria Math"/>
                                  </w:rPr>
                                  <m:t>bckg</m:t>
                                </m:r>
                              </m:sub>
                            </m:sSub>
                          </m:num>
                          <m:den>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irr</m:t>
                                </m:r>
                              </m:sub>
                            </m:sSub>
                            <m:r>
                              <w:rPr>
                                <w:rFonts w:ascii="Cambria Math" w:hAnsi="Cambria Math"/>
                                <w:lang w:val="en-US"/>
                              </w:rPr>
                              <m:t>-</m:t>
                            </m:r>
                            <m:sSub>
                              <m:sSubPr>
                                <m:ctrlPr>
                                  <w:rPr>
                                    <w:rFonts w:ascii="Cambria Math" w:hAnsi="Cambria Math"/>
                                    <w:i/>
                                  </w:rPr>
                                </m:ctrlPr>
                              </m:sSubPr>
                              <m:e>
                                <m:acc>
                                  <m:accPr>
                                    <m:chr m:val="̅"/>
                                    <m:ctrlPr>
                                      <w:rPr>
                                        <w:rFonts w:ascii="Cambria Math" w:hAnsi="Cambria Math"/>
                                        <w:i/>
                                        <w:lang w:val="en-US"/>
                                      </w:rPr>
                                    </m:ctrlPr>
                                  </m:accPr>
                                  <m:e>
                                    <m:r>
                                      <w:rPr>
                                        <w:rFonts w:ascii="Cambria Math" w:hAnsi="Cambria Math"/>
                                        <w:lang w:val="en-US"/>
                                      </w:rPr>
                                      <m:t>PV</m:t>
                                    </m:r>
                                  </m:e>
                                </m:acc>
                                <m:ctrlPr>
                                  <w:rPr>
                                    <w:rFonts w:ascii="Cambria Math" w:hAnsi="Cambria Math"/>
                                    <w:i/>
                                    <w:lang w:val="en-US"/>
                                  </w:rPr>
                                </m:ctrlPr>
                              </m:e>
                              <m:sub>
                                <m:r>
                                  <w:rPr>
                                    <w:rFonts w:ascii="Cambria Math" w:hAnsi="Cambria Math"/>
                                  </w:rPr>
                                  <m:t>bckg</m:t>
                                </m:r>
                              </m:sub>
                            </m:sSub>
                          </m:den>
                        </m:f>
                      </m:e>
                    </m:d>
                    <m:r>
                      <w:rPr>
                        <w:rFonts w:ascii="Cambria Math" w:hAnsi="Cambria Math"/>
                        <w:lang w:val="en-US"/>
                      </w:rPr>
                      <m:t xml:space="preserve"> ,</m:t>
                    </m:r>
                  </m:e>
                </m:func>
              </m:oMath>
            </m:oMathPara>
          </w:p>
        </w:tc>
        <w:tc>
          <w:tcPr>
            <w:tcW w:w="536" w:type="dxa"/>
          </w:tcPr>
          <w:p w14:paraId="3540A25C" w14:textId="231CF6D5" w:rsidR="00102B67" w:rsidRPr="00754691" w:rsidRDefault="00102B67" w:rsidP="00AC7E21">
            <w:pPr>
              <w:rPr>
                <w:lang w:val="en-US"/>
              </w:rPr>
            </w:pPr>
            <w:r>
              <w:fldChar w:fldCharType="begin"/>
            </w:r>
            <w:r w:rsidRPr="00754691">
              <w:rPr>
                <w:lang w:val="en-US"/>
              </w:rPr>
              <w:instrText xml:space="preserve"> STYLEREF 1 \s </w:instrText>
            </w:r>
            <w:r>
              <w:fldChar w:fldCharType="separate"/>
            </w:r>
            <w:r w:rsidR="00CF1BEA">
              <w:rPr>
                <w:noProof/>
                <w:lang w:val="en-US"/>
              </w:rPr>
              <w:t>2</w:t>
            </w:r>
            <w:r>
              <w:fldChar w:fldCharType="end"/>
            </w:r>
            <w:r w:rsidRPr="00754691">
              <w:rPr>
                <w:lang w:val="en-US"/>
              </w:rPr>
              <w:noBreakHyphen/>
            </w:r>
            <w:r>
              <w:fldChar w:fldCharType="begin"/>
            </w:r>
            <w:r w:rsidRPr="00754691">
              <w:rPr>
                <w:lang w:val="en-US"/>
              </w:rPr>
              <w:instrText xml:space="preserve"> SEQ Equation \* ARABIC \s 1 </w:instrText>
            </w:r>
            <w:r>
              <w:fldChar w:fldCharType="separate"/>
            </w:r>
            <w:r w:rsidR="00CF1BEA">
              <w:rPr>
                <w:noProof/>
                <w:lang w:val="en-US"/>
              </w:rPr>
              <w:t>3</w:t>
            </w:r>
            <w:r>
              <w:fldChar w:fldCharType="end"/>
            </w:r>
          </w:p>
        </w:tc>
      </w:tr>
    </w:tbl>
    <w:p w14:paraId="54FE15F0" w14:textId="4655200A" w:rsidR="005C3455" w:rsidRPr="00373F00" w:rsidRDefault="00DF4F15" w:rsidP="00BE7487">
      <w:pPr>
        <w:rPr>
          <w:lang w:val="en-US"/>
        </w:rPr>
      </w:pPr>
      <w:r>
        <w:rPr>
          <w:rFonts w:eastAsiaTheme="minorEastAsia"/>
          <w:lang w:val="en-US"/>
        </w:rPr>
        <w:t xml:space="preserve">where </w:t>
      </w:r>
      <m:oMath>
        <m:sSub>
          <m:sSubPr>
            <m:ctrlPr>
              <w:rPr>
                <w:rFonts w:ascii="Cambria Math" w:eastAsiaTheme="minorEastAsia" w:hAnsi="Cambria Math"/>
                <w:i/>
                <w:lang w:val="en-US"/>
              </w:rPr>
            </m:ctrlPr>
          </m:sSubPr>
          <m:e>
            <m:acc>
              <m:accPr>
                <m:chr m:val="̅"/>
                <m:ctrlPr>
                  <w:rPr>
                    <w:rFonts w:ascii="Cambria Math" w:hAnsi="Cambria Math"/>
                    <w:i/>
                    <w:lang w:val="en-US"/>
                  </w:rPr>
                </m:ctrlPr>
              </m:accPr>
              <m:e>
                <m:r>
                  <w:rPr>
                    <w:rFonts w:ascii="Cambria Math" w:hAnsi="Cambria Math"/>
                    <w:lang w:val="en-US"/>
                  </w:rPr>
                  <m:t>PV</m:t>
                </m:r>
                <m:ctrlPr>
                  <w:rPr>
                    <w:rFonts w:ascii="Cambria Math" w:eastAsiaTheme="minorEastAsia" w:hAnsi="Cambria Math"/>
                    <w:i/>
                    <w:lang w:val="en-US"/>
                  </w:rPr>
                </m:ctrlPr>
              </m:e>
            </m:acc>
          </m:e>
          <m:sub>
            <m:r>
              <w:rPr>
                <w:rFonts w:ascii="Cambria Math" w:eastAsiaTheme="minorEastAsia" w:hAnsi="Cambria Math"/>
                <w:lang w:val="en-US"/>
              </w:rPr>
              <m:t>ctrl</m:t>
            </m:r>
          </m:sub>
        </m:sSub>
      </m:oMath>
      <w:r>
        <w:rPr>
          <w:rFonts w:eastAsiaTheme="minorEastAsia"/>
          <w:lang w:val="en-US"/>
        </w:rPr>
        <w:t xml:space="preserve"> </w:t>
      </w:r>
      <w:r w:rsidR="00A407FE">
        <w:rPr>
          <w:rFonts w:eastAsiaTheme="minorEastAsia"/>
          <w:lang w:val="en-US"/>
        </w:rPr>
        <w:t xml:space="preserve"> and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e>
            </m:acc>
          </m:e>
          <m:sub>
            <m:r>
              <w:rPr>
                <w:rFonts w:ascii="Cambria Math" w:eastAsiaTheme="minorEastAsia" w:hAnsi="Cambria Math"/>
                <w:lang w:val="en-US"/>
              </w:rPr>
              <m:t>bckg</m:t>
            </m:r>
          </m:sub>
        </m:sSub>
      </m:oMath>
      <w:r w:rsidR="00A407FE">
        <w:rPr>
          <w:rFonts w:eastAsiaTheme="minorEastAsia"/>
          <w:lang w:val="en-US"/>
        </w:rPr>
        <w:t xml:space="preserve"> was</w:t>
      </w:r>
      <w:r>
        <w:rPr>
          <w:rFonts w:eastAsiaTheme="minorEastAsia"/>
          <w:lang w:val="en-US"/>
        </w:rPr>
        <w:t xml:space="preserve"> </w:t>
      </w:r>
      <w:r w:rsidR="00A407FE">
        <w:rPr>
          <w:rFonts w:eastAsiaTheme="minorEastAsia"/>
          <w:lang w:val="en-US"/>
        </w:rPr>
        <w:t xml:space="preserve">found by finding the mean pixel value within </w:t>
      </w:r>
      <w:r w:rsidR="00F445C9">
        <w:rPr>
          <w:rFonts w:eastAsiaTheme="minorEastAsia"/>
          <w:lang w:val="en-US"/>
        </w:rPr>
        <w:t xml:space="preserve">the ROI of each control and background image, then </w:t>
      </w:r>
      <w:r w:rsidR="00D15C4E">
        <w:rPr>
          <w:rFonts w:eastAsiaTheme="minorEastAsia"/>
          <w:lang w:val="en-US"/>
        </w:rPr>
        <w:t xml:space="preserve">finding a weighted average </w:t>
      </w:r>
      <w:r w:rsidR="003D4BEB">
        <w:rPr>
          <w:rFonts w:eastAsiaTheme="minorEastAsia"/>
          <w:lang w:val="en-US"/>
        </w:rPr>
        <w:t>of the</w:t>
      </w:r>
      <w:r w:rsidR="00215FC1">
        <w:rPr>
          <w:rFonts w:eastAsiaTheme="minorEastAsia"/>
          <w:lang w:val="en-US"/>
        </w:rPr>
        <w:t>se</w:t>
      </w:r>
      <w:r w:rsidR="003D4BEB">
        <w:rPr>
          <w:rFonts w:eastAsiaTheme="minorEastAsia"/>
          <w:lang w:val="en-US"/>
        </w:rPr>
        <w:t xml:space="preserve"> means</w:t>
      </w:r>
      <w:r w:rsidR="00412749">
        <w:rPr>
          <w:rFonts w:eastAsiaTheme="minorEastAsia"/>
          <w:lang w:val="en-US"/>
        </w:rPr>
        <w:t xml:space="preserve"> (see </w:t>
      </w:r>
      <w:r w:rsidR="00412749">
        <w:rPr>
          <w:rFonts w:eastAsiaTheme="minorEastAsia"/>
          <w:lang w:val="en-US"/>
        </w:rPr>
        <w:fldChar w:fldCharType="begin"/>
      </w:r>
      <w:r w:rsidR="00412749">
        <w:rPr>
          <w:rFonts w:eastAsiaTheme="minorEastAsia"/>
          <w:lang w:val="en-US"/>
        </w:rPr>
        <w:instrText xml:space="preserve"> REF _Ref103169841 \h </w:instrText>
      </w:r>
      <w:r w:rsidR="00412749">
        <w:rPr>
          <w:rFonts w:eastAsiaTheme="minorEastAsia"/>
          <w:lang w:val="en-US"/>
        </w:rPr>
      </w:r>
      <w:r w:rsidR="00412749">
        <w:rPr>
          <w:rFonts w:eastAsiaTheme="minorEastAsia"/>
          <w:lang w:val="en-US"/>
        </w:rPr>
        <w:fldChar w:fldCharType="separate"/>
      </w:r>
      <w:r w:rsidR="00412749" w:rsidRPr="00DB3FFC">
        <w:rPr>
          <w:lang w:val="en-US"/>
        </w:rPr>
        <w:t xml:space="preserve">Figure </w:t>
      </w:r>
      <w:r w:rsidR="00412749">
        <w:rPr>
          <w:noProof/>
          <w:lang w:val="en-US"/>
        </w:rPr>
        <w:t>2</w:t>
      </w:r>
      <w:r w:rsidR="00412749">
        <w:rPr>
          <w:lang w:val="en-US"/>
        </w:rPr>
        <w:noBreakHyphen/>
      </w:r>
      <w:r w:rsidR="00412749">
        <w:rPr>
          <w:noProof/>
          <w:lang w:val="en-US"/>
        </w:rPr>
        <w:t>8</w:t>
      </w:r>
      <w:r w:rsidR="00412749">
        <w:rPr>
          <w:rFonts w:eastAsiaTheme="minorEastAsia"/>
          <w:lang w:val="en-US"/>
        </w:rPr>
        <w:fldChar w:fldCharType="end"/>
      </w:r>
      <w:r w:rsidR="00412749">
        <w:rPr>
          <w:rFonts w:eastAsiaTheme="minorEastAsia"/>
          <w:lang w:val="en-US"/>
        </w:rPr>
        <w:t>)</w:t>
      </w:r>
      <w:r w:rsidR="003D4BEB">
        <w:rPr>
          <w:rFonts w:eastAsiaTheme="minorEastAsia"/>
          <w:lang w:val="en-US"/>
        </w:rPr>
        <w:t>.</w:t>
      </w:r>
      <w:r w:rsidR="00AF2135">
        <w:rPr>
          <w:rFonts w:eastAsiaTheme="minorEastAsia"/>
          <w:lang w:val="en-US"/>
        </w:rPr>
        <w:t xml:space="preserve"> The weights </w:t>
      </w:r>
      <w:r w:rsidR="00F53458">
        <w:rPr>
          <w:rFonts w:eastAsiaTheme="minorEastAsia"/>
          <w:lang w:val="en-US"/>
        </w:rPr>
        <w:t xml:space="preserve">are based on </w:t>
      </w:r>
      <w:r w:rsidR="00E4037B">
        <w:rPr>
          <w:rFonts w:eastAsiaTheme="minorEastAsia"/>
          <w:lang w:val="en-US"/>
        </w:rPr>
        <w:t>the standard deviation</w:t>
      </w:r>
      <w:r w:rsidR="00364052">
        <w:rPr>
          <w:rFonts w:eastAsiaTheme="minorEastAsia"/>
          <w:lang w:val="en-US"/>
        </w:rPr>
        <w:t>s</w:t>
      </w:r>
      <w:r w:rsidR="00E4037B">
        <w:rPr>
          <w:rFonts w:eastAsiaTheme="minorEastAsia"/>
          <w:lang w:val="en-US"/>
        </w:rPr>
        <w:t xml:space="preserve"> of each mean following the relationship</w:t>
      </w:r>
      <w:r w:rsidR="000E3D7B">
        <w:rPr>
          <w:rFonts w:eastAsiaTheme="minorEastAsia"/>
          <w:lang w:val="en-US"/>
        </w:rPr>
        <w:t xml:space="preserve"> </w:t>
      </w:r>
      <w:r w:rsidR="000E3D7B">
        <w:rPr>
          <w:rFonts w:eastAsiaTheme="minorEastAsia"/>
          <w:lang w:val="en-US"/>
        </w:rPr>
        <w:fldChar w:fldCharType="begin"/>
      </w:r>
      <w:r w:rsidR="00DB5DC9">
        <w:rPr>
          <w:rFonts w:eastAsiaTheme="minorEastAsia"/>
          <w:lang w:val="en-US"/>
        </w:rPr>
        <w:instrText xml:space="preserve"> ADDIN ZOTERO_ITEM CSL_CITATION {"citationID":"QzMEKLpF","properties":{"formattedCitation":"(Devic et al., 2004)","plainCitation":"(Devic et al., 2004)","noteIndex":0},"citationItems":[{"id":486,"uris":["http://zotero.org/users/9228513/items/UIWSVHIY"],"itemData":{"id":486,"type":"article-journal","abstract":"Two recently introduced GafChromic film models, HS and XR-T, have been developed as more sensitive and uniform alternatives to GafChromic MD-55-2 film. The HS model has been specifically designed for measurement of absorbed dose in high-energy photon beams (above 1 MeV), while the XR-T model has been introduced for dose measurements of low energy (0.1 MeV) photons. The goal of this study is to compare the sensitometric curves and estimated dosimetric uncertainties associated with seven different GafChromic film dosimetry systems for the two new film models. The densitometers tested are: LKB Pharmacia UltroScan XL, Molecular Dynamics Personal Densitometer, Nuclear Associates Radiochromic Densitometer Model 37-443, Photoelectron Corporation CMR-604, Laser Pro 16, Vidar VXR-16, and AGFA Arcus II document scanner. Pieces of film were exposed to different doses in a dose range from 0.5 to 50 Gy using 6 MV photon beam. Functional forms for dose vs net optical density have been determined for each of the GafChromic film-dosimetry systems used in this comparison. Two sources of uncertainties in dose measu</w:instrText>
      </w:r>
      <w:r w:rsidR="00DB5DC9" w:rsidRPr="00A108BD">
        <w:rPr>
          <w:rFonts w:eastAsiaTheme="minorEastAsia"/>
        </w:rPr>
        <w:instrText>rements, governed by the experimental measurement and calibration curve fit procedure, have been compared for the densitometers used. Among the densitometers tested, it is found that for the HS film type the uncertainty caused by the experimental measurement varies from 1% to 3% while the calibration fit uncertainty ranges from 2% to 4% for doses above 5 Gy. Corresponding uncertainties for XR-T film model are somewhat higher and range from 1% to 5% for experimental and from 2% to 7% for the fit uncertainty estimates. Notwithstanding the significant variations in sensitivity, the studied densitometers exhibit very similar precision for GafChromic film based dose measurements above 5 Gy.","container-title":"Medical Physics","DOI":"10.1118/1.1776691","ISSN":"0094-2405","issue":"9","journalAbbreviation":"Med Phys","language":"eng","note":"PMID: 15487718","page":"2392-2401","source":"PubMed","title":"Dosimetric properties of improved GafChromic films for seven different digitizers","volume":"31","author":[{"family":"Devic","given":"Slobodan"},{"family":"Seuntjens","given":"Jan"},{"family":"Hegyi","given":"Gyorgy"},{"family":"Podgorsak","given":"Ervin B."},{"family":"Soares","given":"Christopher G."},{"family":"Kirov","given":"Assen S."},</w:instrText>
      </w:r>
      <w:r w:rsidR="00DB5DC9" w:rsidRPr="00DB5DC9">
        <w:rPr>
          <w:rFonts w:eastAsiaTheme="minorEastAsia"/>
        </w:rPr>
        <w:instrText xml:space="preserve">{"family":"Ali","given":"Imad"},{"family":"Williamson","given":"Jeffrey F."},{"family":"Elizondo","given":"Angel"}],"issued":{"date-parts":[["2004",9]]}}}],"schema":"https://github.com/citation-style-language/schema/raw/master/csl-citation.json"} </w:instrText>
      </w:r>
      <w:r w:rsidR="000E3D7B">
        <w:rPr>
          <w:rFonts w:eastAsiaTheme="minorEastAsia"/>
          <w:lang w:val="en-US"/>
        </w:rPr>
        <w:fldChar w:fldCharType="separate"/>
      </w:r>
      <w:r w:rsidR="00DB5DC9" w:rsidRPr="00DB5DC9">
        <w:rPr>
          <w:rFonts w:cs="Times New Roman"/>
        </w:rPr>
        <w:t>(Devic et al., 2004)</w:t>
      </w:r>
      <w:r w:rsidR="000E3D7B">
        <w:rPr>
          <w:rFonts w:eastAsiaTheme="minorEastAsia"/>
          <w:lang w:val="en-US"/>
        </w:rPr>
        <w:fldChar w:fldCharType="end"/>
      </w:r>
      <w:r w:rsidR="00E4037B" w:rsidRPr="00DB5DC9">
        <w:rPr>
          <w:rFonts w:eastAsiaTheme="minorEastAsia"/>
        </w:rPr>
        <w:t xml:space="preserve"> </w:t>
      </w:r>
      <m:oMath>
        <m:sSub>
          <m:sSubPr>
            <m:ctrlPr>
              <w:rPr>
                <w:rFonts w:ascii="Cambria Math" w:eastAsiaTheme="minorEastAsia" w:hAnsi="Cambria Math"/>
                <w:i/>
                <w:sz w:val="28"/>
                <w:szCs w:val="24"/>
                <w:lang w:val="en-US"/>
              </w:rPr>
            </m:ctrlPr>
          </m:sSubPr>
          <m:e>
            <m:r>
              <w:rPr>
                <w:rFonts w:ascii="Cambria Math" w:eastAsiaTheme="minorEastAsia" w:hAnsi="Cambria Math"/>
                <w:sz w:val="28"/>
                <w:szCs w:val="24"/>
                <w:lang w:val="en-US"/>
              </w:rPr>
              <m:t>w</m:t>
            </m:r>
          </m:e>
          <m:sub>
            <m:r>
              <w:rPr>
                <w:rFonts w:ascii="Cambria Math" w:eastAsiaTheme="minorEastAsia" w:hAnsi="Cambria Math"/>
                <w:sz w:val="28"/>
                <w:szCs w:val="24"/>
                <w:lang w:val="en-US"/>
              </w:rPr>
              <m:t>i</m:t>
            </m:r>
          </m:sub>
        </m:sSub>
        <m:r>
          <w:rPr>
            <w:rFonts w:ascii="Cambria Math" w:eastAsiaTheme="minorEastAsia" w:hAnsi="Cambria Math"/>
            <w:sz w:val="28"/>
            <w:szCs w:val="24"/>
          </w:rPr>
          <m:t>=</m:t>
        </m:r>
        <m:f>
          <m:fPr>
            <m:ctrlPr>
              <w:rPr>
                <w:rFonts w:ascii="Cambria Math" w:eastAsiaTheme="minorEastAsia" w:hAnsi="Cambria Math"/>
                <w:i/>
                <w:sz w:val="28"/>
                <w:szCs w:val="24"/>
                <w:lang w:val="en-US"/>
              </w:rPr>
            </m:ctrlPr>
          </m:fPr>
          <m:num>
            <m:sSubSup>
              <m:sSubSupPr>
                <m:ctrlPr>
                  <w:rPr>
                    <w:rFonts w:ascii="Cambria Math" w:eastAsiaTheme="minorEastAsia" w:hAnsi="Cambria Math"/>
                    <w:i/>
                    <w:sz w:val="28"/>
                    <w:szCs w:val="24"/>
                    <w:lang w:val="en-US"/>
                  </w:rPr>
                </m:ctrlPr>
              </m:sSubSupPr>
              <m:e>
                <m:r>
                  <w:rPr>
                    <w:rFonts w:ascii="Cambria Math" w:eastAsiaTheme="minorEastAsia" w:hAnsi="Cambria Math"/>
                    <w:sz w:val="28"/>
                    <w:szCs w:val="24"/>
                  </w:rPr>
                  <m:t>1/</m:t>
                </m:r>
                <m:r>
                  <w:rPr>
                    <w:rFonts w:ascii="Cambria Math" w:eastAsiaTheme="minorEastAsia" w:hAnsi="Cambria Math"/>
                    <w:sz w:val="28"/>
                    <w:szCs w:val="24"/>
                    <w:lang w:val="en-US"/>
                  </w:rPr>
                  <m:t>σ</m:t>
                </m:r>
              </m:e>
              <m:sub>
                <m:r>
                  <w:rPr>
                    <w:rFonts w:ascii="Cambria Math" w:eastAsiaTheme="minorEastAsia" w:hAnsi="Cambria Math"/>
                    <w:sz w:val="28"/>
                    <w:szCs w:val="24"/>
                    <w:lang w:val="en-US"/>
                  </w:rPr>
                  <m:t>PV</m:t>
                </m:r>
              </m:sub>
              <m:sup>
                <m:r>
                  <w:rPr>
                    <w:rFonts w:ascii="Cambria Math" w:eastAsiaTheme="minorEastAsia" w:hAnsi="Cambria Math"/>
                    <w:sz w:val="28"/>
                    <w:szCs w:val="24"/>
                  </w:rPr>
                  <m:t>2</m:t>
                </m:r>
              </m:sup>
            </m:sSubSup>
          </m:num>
          <m:den>
            <m:nary>
              <m:naryPr>
                <m:chr m:val="∑"/>
                <m:limLoc m:val="subSup"/>
                <m:ctrlPr>
                  <w:rPr>
                    <w:rFonts w:ascii="Cambria Math" w:eastAsiaTheme="minorEastAsia" w:hAnsi="Cambria Math"/>
                    <w:i/>
                    <w:sz w:val="28"/>
                    <w:szCs w:val="24"/>
                    <w:lang w:val="en-US"/>
                  </w:rPr>
                </m:ctrlPr>
              </m:naryPr>
              <m:sub>
                <m:r>
                  <w:rPr>
                    <w:rFonts w:ascii="Cambria Math" w:eastAsiaTheme="minorEastAsia" w:hAnsi="Cambria Math"/>
                    <w:sz w:val="28"/>
                    <w:szCs w:val="24"/>
                    <w:lang w:val="en-US"/>
                  </w:rPr>
                  <m:t>i</m:t>
                </m:r>
                <m:r>
                  <w:rPr>
                    <w:rFonts w:ascii="Cambria Math" w:eastAsiaTheme="minorEastAsia" w:hAnsi="Cambria Math"/>
                    <w:sz w:val="28"/>
                    <w:szCs w:val="24"/>
                  </w:rPr>
                  <m:t xml:space="preserve">=1 </m:t>
                </m:r>
              </m:sub>
              <m:sup>
                <m:r>
                  <w:rPr>
                    <w:rFonts w:ascii="Cambria Math" w:eastAsiaTheme="minorEastAsia" w:hAnsi="Cambria Math"/>
                    <w:sz w:val="28"/>
                    <w:szCs w:val="24"/>
                    <w:lang w:val="en-US"/>
                  </w:rPr>
                  <m:t>n</m:t>
                </m:r>
              </m:sup>
              <m:e>
                <m:r>
                  <w:rPr>
                    <w:rFonts w:ascii="Cambria Math" w:eastAsiaTheme="minorEastAsia" w:hAnsi="Cambria Math"/>
                    <w:sz w:val="28"/>
                    <w:szCs w:val="24"/>
                  </w:rPr>
                  <m:t>1/</m:t>
                </m:r>
                <m:sSubSup>
                  <m:sSubSupPr>
                    <m:ctrlPr>
                      <w:rPr>
                        <w:rFonts w:ascii="Cambria Math" w:eastAsiaTheme="minorEastAsia" w:hAnsi="Cambria Math"/>
                        <w:i/>
                        <w:sz w:val="28"/>
                        <w:szCs w:val="24"/>
                        <w:lang w:val="en-US"/>
                      </w:rPr>
                    </m:ctrlPr>
                  </m:sSubSupPr>
                  <m:e>
                    <m:r>
                      <w:rPr>
                        <w:rFonts w:ascii="Cambria Math" w:eastAsiaTheme="minorEastAsia" w:hAnsi="Cambria Math"/>
                        <w:sz w:val="28"/>
                        <w:szCs w:val="24"/>
                        <w:lang w:val="en-US"/>
                      </w:rPr>
                      <m:t>σ</m:t>
                    </m:r>
                  </m:e>
                  <m:sub>
                    <m:r>
                      <w:rPr>
                        <w:rFonts w:ascii="Cambria Math" w:eastAsiaTheme="minorEastAsia" w:hAnsi="Cambria Math"/>
                        <w:sz w:val="28"/>
                        <w:szCs w:val="24"/>
                        <w:lang w:val="en-US"/>
                      </w:rPr>
                      <m:t>PV</m:t>
                    </m:r>
                  </m:sub>
                  <m:sup>
                    <m:r>
                      <w:rPr>
                        <w:rFonts w:ascii="Cambria Math" w:eastAsiaTheme="minorEastAsia" w:hAnsi="Cambria Math"/>
                        <w:sz w:val="28"/>
                        <w:szCs w:val="24"/>
                      </w:rPr>
                      <m:t>2</m:t>
                    </m:r>
                  </m:sup>
                </m:sSubSup>
              </m:e>
            </m:nary>
          </m:den>
        </m:f>
        <m:r>
          <w:rPr>
            <w:rFonts w:ascii="Cambria Math" w:eastAsiaTheme="minorEastAsia" w:hAnsi="Cambria Math"/>
            <w:sz w:val="28"/>
            <w:szCs w:val="24"/>
          </w:rPr>
          <m:t xml:space="preserve"> </m:t>
        </m:r>
      </m:oMath>
      <w:r w:rsidR="00364052" w:rsidRPr="00DB5DC9">
        <w:rPr>
          <w:rFonts w:eastAsiaTheme="minorEastAsia"/>
        </w:rPr>
        <w:t>.</w:t>
      </w:r>
      <w:r w:rsidR="00E16977" w:rsidRPr="00DB5DC9">
        <w:rPr>
          <w:rFonts w:eastAsiaTheme="minorEastAsia"/>
        </w:rPr>
        <w:t xml:space="preserve"> </w:t>
      </w:r>
      <m:oMath>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irr</m:t>
            </m:r>
          </m:sub>
        </m:sSub>
      </m:oMath>
      <w:r w:rsidR="00E16977" w:rsidRPr="00DB5DC9">
        <w:rPr>
          <w:rFonts w:eastAsiaTheme="minorEastAsia"/>
        </w:rPr>
        <w:t xml:space="preserve"> </w:t>
      </w:r>
      <w:r w:rsidR="00E16977">
        <w:rPr>
          <w:rFonts w:eastAsiaTheme="minorEastAsia"/>
          <w:lang w:val="en-US"/>
        </w:rPr>
        <w:t xml:space="preserve">is the mean pixel </w:t>
      </w:r>
      <w:r w:rsidR="000270CE">
        <w:rPr>
          <w:rFonts w:eastAsiaTheme="minorEastAsia"/>
          <w:lang w:val="en-US"/>
        </w:rPr>
        <w:t xml:space="preserve">value of the ROIs of all </w:t>
      </w:r>
      <w:r w:rsidR="0010383F">
        <w:rPr>
          <w:rFonts w:eastAsiaTheme="minorEastAsia"/>
          <w:lang w:val="en-US"/>
        </w:rPr>
        <w:t>irradiated films</w:t>
      </w:r>
      <w:r w:rsidR="007F7F15">
        <w:rPr>
          <w:rFonts w:eastAsiaTheme="minorEastAsia"/>
          <w:lang w:val="en-US"/>
        </w:rPr>
        <w:t xml:space="preserve">, a weighted average was not found for </w:t>
      </w:r>
      <m:oMath>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irr</m:t>
            </m:r>
          </m:sub>
        </m:sSub>
      </m:oMath>
      <w:r w:rsidR="007F7F15">
        <w:rPr>
          <w:rFonts w:eastAsiaTheme="minorEastAsia"/>
          <w:lang w:val="en-US"/>
        </w:rPr>
        <w:t xml:space="preserve">, because </w:t>
      </w:r>
      <w:r w:rsidR="002C2803">
        <w:rPr>
          <w:rFonts w:eastAsiaTheme="minorEastAsia"/>
          <w:lang w:val="en-US"/>
        </w:rPr>
        <w:t xml:space="preserve">we wanted each </w:t>
      </w:r>
      <w:r w:rsidR="00CD4443">
        <w:rPr>
          <w:rFonts w:eastAsiaTheme="minorEastAsia"/>
          <w:lang w:val="en-US"/>
        </w:rPr>
        <w:t>dose point</w:t>
      </w:r>
      <w:r w:rsidR="002C2803">
        <w:rPr>
          <w:rFonts w:eastAsiaTheme="minorEastAsia"/>
          <w:lang w:val="en-US"/>
        </w:rPr>
        <w:t xml:space="preserve"> to have 8 accom</w:t>
      </w:r>
      <w:r w:rsidR="00A5547D">
        <w:rPr>
          <w:rFonts w:eastAsiaTheme="minorEastAsia"/>
          <w:lang w:val="en-US"/>
        </w:rPr>
        <w:t>panying films for increased a</w:t>
      </w:r>
      <w:commentRangeStart w:id="154"/>
      <w:r w:rsidR="00A5547D">
        <w:rPr>
          <w:rFonts w:eastAsiaTheme="minorEastAsia"/>
          <w:lang w:val="en-US"/>
        </w:rPr>
        <w:t>ccuracy</w:t>
      </w:r>
      <w:commentRangeEnd w:id="154"/>
      <w:r w:rsidR="000D22E4">
        <w:rPr>
          <w:rStyle w:val="CommentReference"/>
        </w:rPr>
        <w:commentReference w:id="154"/>
      </w:r>
      <w:r w:rsidR="00A5547D">
        <w:rPr>
          <w:rFonts w:eastAsiaTheme="minorEastAsia"/>
          <w:lang w:val="en-US"/>
        </w:rPr>
        <w:t xml:space="preserve"> when </w:t>
      </w:r>
      <w:r w:rsidR="00521368">
        <w:rPr>
          <w:rFonts w:eastAsiaTheme="minorEastAsia"/>
          <w:lang w:val="en-US"/>
        </w:rPr>
        <w:t>fitting the calibration curve</w:t>
      </w:r>
      <w:r w:rsidR="0010383F">
        <w:rPr>
          <w:rFonts w:eastAsiaTheme="minorEastAsia"/>
          <w:lang w:val="en-US"/>
        </w:rPr>
        <w:t xml:space="preserve">. </w:t>
      </w:r>
      <w:r w:rsidR="00284F6A">
        <w:rPr>
          <w:lang w:val="en-US"/>
        </w:rPr>
        <w:t xml:space="preserve">Using equation </w:t>
      </w:r>
      <w:r w:rsidR="00284F6A">
        <w:rPr>
          <w:lang w:val="en-US"/>
        </w:rPr>
        <w:fldChar w:fldCharType="begin"/>
      </w:r>
      <w:r w:rsidR="00284F6A">
        <w:rPr>
          <w:lang w:val="en-US"/>
        </w:rPr>
        <w:instrText xml:space="preserve"> REF _Ref100759194 \h </w:instrText>
      </w:r>
      <w:r w:rsidR="00284F6A">
        <w:rPr>
          <w:lang w:val="en-US"/>
        </w:rPr>
      </w:r>
      <w:r w:rsidR="00284F6A">
        <w:rPr>
          <w:lang w:val="en-US"/>
        </w:rPr>
        <w:fldChar w:fldCharType="separate"/>
      </w:r>
      <w:r w:rsidR="00CF1BEA">
        <w:rPr>
          <w:noProof/>
        </w:rPr>
        <w:t>2</w:t>
      </w:r>
      <w:r w:rsidR="00CF1BEA">
        <w:noBreakHyphen/>
      </w:r>
      <w:r w:rsidR="00CF1BEA">
        <w:rPr>
          <w:noProof/>
        </w:rPr>
        <w:t>2</w:t>
      </w:r>
      <w:r w:rsidR="00284F6A">
        <w:rPr>
          <w:lang w:val="en-US"/>
        </w:rPr>
        <w:fldChar w:fldCharType="end"/>
      </w:r>
      <w:r w:rsidR="00284F6A">
        <w:rPr>
          <w:lang w:val="en-US"/>
        </w:rPr>
        <w:t xml:space="preserve"> </w:t>
      </w:r>
      <w:r w:rsidR="00EB2AEC">
        <w:rPr>
          <w:lang w:val="en-US"/>
        </w:rPr>
        <w:t xml:space="preserve">we estimate the </w:t>
      </w:r>
      <w:r w:rsidR="00E46371">
        <w:rPr>
          <w:lang w:val="en-US"/>
        </w:rPr>
        <w:t xml:space="preserve">error in </w:t>
      </w:r>
      <m:oMath>
        <m:r>
          <w:rPr>
            <w:rFonts w:ascii="Cambria Math" w:hAnsi="Cambria Math"/>
            <w:lang w:val="en-US"/>
          </w:rPr>
          <m:t>netOD</m:t>
        </m:r>
      </m:oMath>
      <w:r w:rsidR="00546762">
        <w:rPr>
          <w:rFonts w:eastAsiaTheme="minorEastAsia"/>
          <w:lang w:val="en-US"/>
        </w:rPr>
        <w:t xml:space="preserve"> as</w:t>
      </w:r>
    </w:p>
    <w:tbl>
      <w:tblPr>
        <w:tblStyle w:val="TableGrid"/>
        <w:tblW w:w="10602" w:type="dxa"/>
        <w:tblInd w:w="-6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91"/>
        <w:gridCol w:w="711"/>
      </w:tblGrid>
      <w:tr w:rsidR="00E315F0" w:rsidRPr="00754691" w14:paraId="4D6305AC" w14:textId="77777777" w:rsidTr="001248B3">
        <w:tc>
          <w:tcPr>
            <w:tcW w:w="9891" w:type="dxa"/>
          </w:tcPr>
          <w:p w14:paraId="0B30FADF" w14:textId="39AFEBD2" w:rsidR="00E315F0" w:rsidRPr="00623234" w:rsidRDefault="00FE17CB" w:rsidP="003477DB">
            <w:pPr>
              <w:rPr>
                <w:sz w:val="22"/>
                <w:lang w:val="en-US"/>
              </w:rPr>
            </w:pPr>
            <m:oMathPara>
              <m:oMath>
                <m:sSub>
                  <m:sSubPr>
                    <m:ctrlPr>
                      <w:rPr>
                        <w:rFonts w:ascii="Cambria Math" w:hAnsi="Cambria Math"/>
                        <w:i/>
                        <w:sz w:val="22"/>
                        <w:lang w:val="en-US"/>
                      </w:rPr>
                    </m:ctrlPr>
                  </m:sSubPr>
                  <m:e>
                    <m:r>
                      <w:rPr>
                        <w:rFonts w:ascii="Cambria Math" w:hAnsi="Cambria Math"/>
                        <w:sz w:val="22"/>
                        <w:lang w:val="en-US"/>
                      </w:rPr>
                      <m:t>σ</m:t>
                    </m:r>
                  </m:e>
                  <m:sub>
                    <m:r>
                      <w:rPr>
                        <w:rFonts w:ascii="Cambria Math" w:hAnsi="Cambria Math"/>
                        <w:sz w:val="22"/>
                        <w:lang w:val="en-US"/>
                      </w:rPr>
                      <m:t>netOD</m:t>
                    </m:r>
                  </m:sub>
                </m:sSub>
                <m:r>
                  <w:rPr>
                    <w:rFonts w:ascii="Cambria Math" w:hAnsi="Cambria Math"/>
                    <w:sz w:val="22"/>
                    <w:lang w:val="en-US"/>
                  </w:rPr>
                  <m:t>=</m:t>
                </m:r>
                <m:rad>
                  <m:radPr>
                    <m:degHide m:val="1"/>
                    <m:ctrlPr>
                      <w:rPr>
                        <w:rFonts w:ascii="Cambria Math" w:hAnsi="Cambria Math"/>
                        <w:i/>
                        <w:sz w:val="22"/>
                        <w:lang w:val="en-US"/>
                      </w:rPr>
                    </m:ctrlPr>
                  </m:radPr>
                  <m:deg/>
                  <m:e>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ctrl</m:t>
                                </m:r>
                              </m:sub>
                            </m:sSub>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 xml:space="preserve">ctrl </m:t>
                        </m:r>
                      </m:sub>
                    </m:sSub>
                    <m:r>
                      <w:rPr>
                        <w:rFonts w:ascii="Cambria Math" w:eastAsiaTheme="minorEastAsia" w:hAnsi="Cambria Math"/>
                        <w:sz w:val="22"/>
                        <w:lang w:val="en-US"/>
                      </w:rPr>
                      <m:t xml:space="preserve">+ </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bckg</m:t>
                                </m:r>
                              </m:sub>
                            </m:sSub>
                          </m:den>
                        </m:f>
                      </m:e>
                      <m:sup>
                        <m:r>
                          <w:rPr>
                            <w:rFonts w:ascii="Cambria Math" w:eastAsiaTheme="minorEastAsia" w:hAnsi="Cambria Math"/>
                            <w:sz w:val="22"/>
                            <w:lang w:val="en-US"/>
                          </w:rPr>
                          <m:t>2</m:t>
                        </m:r>
                      </m:sup>
                    </m:sSup>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bckg</m:t>
                        </m:r>
                      </m:sub>
                    </m:sSub>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irr</m:t>
                        </m:r>
                      </m:sub>
                    </m:sSub>
                  </m:e>
                </m:rad>
                <m:r>
                  <m:rPr>
                    <m:sty m:val="p"/>
                  </m:rPr>
                  <w:rPr>
                    <w:rFonts w:ascii="Cambria Math" w:hAnsi="Cambria Math"/>
                    <w:sz w:val="22"/>
                    <w:lang w:val="en-US"/>
                  </w:rPr>
                  <w:br/>
                </m:r>
              </m:oMath>
              <m:oMath>
                <m:r>
                  <w:rPr>
                    <w:rFonts w:ascii="Cambria Math" w:eastAsiaTheme="minorEastAsia" w:hAnsi="Cambria Math"/>
                    <w:sz w:val="22"/>
                    <w:lang w:val="en-US"/>
                  </w:rPr>
                  <m:t>=</m:t>
                </m:r>
                <m:f>
                  <m:fPr>
                    <m:ctrlPr>
                      <w:rPr>
                        <w:rFonts w:ascii="Cambria Math" w:eastAsiaTheme="minorEastAsia" w:hAnsi="Cambria Math"/>
                        <w:i/>
                        <w:sz w:val="22"/>
                        <w:lang w:val="en-US"/>
                      </w:rPr>
                    </m:ctrlPr>
                  </m:fPr>
                  <m:num>
                    <m:r>
                      <w:rPr>
                        <w:rFonts w:ascii="Cambria Math" w:eastAsiaTheme="minorEastAsia" w:hAnsi="Cambria Math"/>
                        <w:sz w:val="22"/>
                        <w:lang w:val="en-US"/>
                      </w:rPr>
                      <m:t>1</m:t>
                    </m:r>
                  </m:num>
                  <m:den>
                    <m:r>
                      <w:rPr>
                        <w:rFonts w:ascii="Cambria Math" w:eastAsiaTheme="minorEastAsia" w:hAnsi="Cambria Math"/>
                        <w:sz w:val="22"/>
                        <w:lang w:val="en-US"/>
                      </w:rPr>
                      <m:t>ln10</m:t>
                    </m:r>
                  </m:den>
                </m:f>
                <m:rad>
                  <m:radPr>
                    <m:degHide m:val="1"/>
                    <m:ctrlPr>
                      <w:rPr>
                        <w:rFonts w:ascii="Cambria Math" w:eastAsiaTheme="minorEastAsia" w:hAnsi="Cambria Math"/>
                        <w:i/>
                        <w:sz w:val="22"/>
                        <w:lang w:val="en-US"/>
                      </w:rPr>
                    </m:ctrlPr>
                  </m:radPr>
                  <m:deg/>
                  <m:e>
                    <m:sSup>
                      <m:sSupPr>
                        <m:ctrlPr>
                          <w:rPr>
                            <w:rFonts w:ascii="Cambria Math" w:eastAsiaTheme="minorEastAsia" w:hAnsi="Cambria Math"/>
                            <w:i/>
                            <w:sz w:val="22"/>
                            <w:lang w:val="en-US"/>
                          </w:rPr>
                        </m:ctrlPr>
                      </m:sSupPr>
                      <m:e>
                        <m:d>
                          <m:dPr>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eastAsiaTheme="minorEastAsia" w:hAnsi="Cambria Math"/>
                                        <w:i/>
                                        <w:sz w:val="22"/>
                                        <w:lang w:val="en-US"/>
                                      </w:rPr>
                                    </m:ctrlPr>
                                  </m:sSubPr>
                                  <m:e>
                                    <m:r>
                                      <w:rPr>
                                        <w:rFonts w:ascii="Cambria Math" w:eastAsiaTheme="minorEastAsia" w:hAnsi="Cambria Math"/>
                                        <w:sz w:val="22"/>
                                        <w:lang w:val="en-US"/>
                                      </w:rPr>
                                      <m:t>σ</m:t>
                                    </m:r>
                                  </m:e>
                                  <m:sub>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sub>
                                </m:sSub>
                              </m:num>
                              <m:den>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den>
                            </m:f>
                          </m:e>
                        </m:d>
                      </m:e>
                      <m:sup>
                        <m:r>
                          <w:rPr>
                            <w:rFonts w:ascii="Cambria Math" w:eastAsiaTheme="minorEastAsia" w:hAnsi="Cambria Math"/>
                            <w:sz w:val="22"/>
                            <w:lang w:val="en-US"/>
                          </w:rPr>
                          <m:t>2</m:t>
                        </m:r>
                      </m:sup>
                    </m:s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d>
                          <m:dPr>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eastAsiaTheme="minorEastAsia" w:hAnsi="Cambria Math"/>
                                        <w:i/>
                                        <w:sz w:val="22"/>
                                        <w:lang w:val="en-US"/>
                                      </w:rPr>
                                    </m:ctrlPr>
                                  </m:sSubPr>
                                  <m:e>
                                    <m:r>
                                      <w:rPr>
                                        <w:rFonts w:ascii="Cambria Math" w:eastAsiaTheme="minorEastAsia" w:hAnsi="Cambria Math"/>
                                        <w:sz w:val="22"/>
                                        <w:lang w:val="en-US"/>
                                      </w:rPr>
                                      <m:t>σ</m:t>
                                    </m:r>
                                  </m:e>
                                  <m:sub>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sub>
                                </m:sSub>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den>
                            </m:f>
                          </m:e>
                        </m:d>
                      </m:e>
                      <m:sup>
                        <m:r>
                          <w:rPr>
                            <w:rFonts w:ascii="Cambria Math" w:eastAsiaTheme="minorEastAsia" w:hAnsi="Cambria Math"/>
                            <w:sz w:val="22"/>
                            <w:lang w:val="en-US"/>
                          </w:rPr>
                          <m:t>2</m:t>
                        </m:r>
                      </m:sup>
                    </m:s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d>
                          <m:dPr>
                            <m:begChr m:val="["/>
                            <m:endChr m:val="]"/>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num>
                              <m:den>
                                <m:d>
                                  <m:dPr>
                                    <m:ctrlPr>
                                      <w:rPr>
                                        <w:rFonts w:ascii="Cambria Math" w:eastAsiaTheme="minorEastAsia" w:hAnsi="Cambria Math"/>
                                        <w:i/>
                                        <w:sz w:val="22"/>
                                        <w:lang w:val="en-US"/>
                                      </w:rPr>
                                    </m:ctrlPr>
                                  </m:dPr>
                                  <m:e>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e>
                                </m:d>
                                <m:d>
                                  <m:dPr>
                                    <m:ctrlPr>
                                      <w:rPr>
                                        <w:rFonts w:ascii="Cambria Math" w:eastAsiaTheme="minorEastAsia" w:hAnsi="Cambria Math"/>
                                        <w:i/>
                                        <w:sz w:val="22"/>
                                        <w:lang w:val="en-US"/>
                                      </w:rPr>
                                    </m:ctrlPr>
                                  </m:dPr>
                                  <m:e>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e>
                                </m:d>
                              </m:den>
                            </m:f>
                          </m:e>
                        </m:d>
                      </m:e>
                      <m:sup>
                        <m:r>
                          <w:rPr>
                            <w:rFonts w:ascii="Cambria Math" w:eastAsiaTheme="minorEastAsia" w:hAnsi="Cambria Math"/>
                            <w:sz w:val="22"/>
                            <w:lang w:val="en-US"/>
                          </w:rPr>
                          <m:t>2</m:t>
                        </m:r>
                      </m:sup>
                    </m:sSup>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sub>
                      <m:sup>
                        <m:r>
                          <w:rPr>
                            <w:rFonts w:ascii="Cambria Math" w:eastAsiaTheme="minorEastAsia" w:hAnsi="Cambria Math"/>
                            <w:sz w:val="22"/>
                            <w:lang w:val="en-US"/>
                          </w:rPr>
                          <m:t>2</m:t>
                        </m:r>
                      </m:sup>
                    </m:sSubSup>
                    <m:r>
                      <w:rPr>
                        <w:rFonts w:ascii="Cambria Math" w:eastAsiaTheme="minorEastAsia" w:hAnsi="Cambria Math"/>
                        <w:sz w:val="22"/>
                        <w:lang w:val="en-US"/>
                      </w:rPr>
                      <m:t xml:space="preserve"> </m:t>
                    </m:r>
                  </m:e>
                </m:rad>
                <m:r>
                  <w:rPr>
                    <w:rFonts w:ascii="Cambria Math" w:eastAsiaTheme="minorEastAsia" w:hAnsi="Cambria Math"/>
                    <w:sz w:val="22"/>
                    <w:lang w:val="en-US"/>
                  </w:rPr>
                  <m:t xml:space="preserve"> </m:t>
                </m:r>
              </m:oMath>
            </m:oMathPara>
          </w:p>
        </w:tc>
        <w:tc>
          <w:tcPr>
            <w:tcW w:w="711" w:type="dxa"/>
          </w:tcPr>
          <w:p w14:paraId="7114FE0C" w14:textId="6511D5C7" w:rsidR="00E315F0" w:rsidRPr="00754691" w:rsidRDefault="00E315F0" w:rsidP="003477DB">
            <w:pPr>
              <w:rPr>
                <w:lang w:val="en-US"/>
              </w:rPr>
            </w:pPr>
            <w:r>
              <w:fldChar w:fldCharType="begin"/>
            </w:r>
            <w:r w:rsidRPr="00754691">
              <w:rPr>
                <w:lang w:val="en-US"/>
              </w:rPr>
              <w:instrText xml:space="preserve"> STYLEREF 1 \s </w:instrText>
            </w:r>
            <w:r>
              <w:fldChar w:fldCharType="separate"/>
            </w:r>
            <w:r w:rsidR="00CF1BEA">
              <w:rPr>
                <w:noProof/>
                <w:lang w:val="en-US"/>
              </w:rPr>
              <w:t>2</w:t>
            </w:r>
            <w:r>
              <w:fldChar w:fldCharType="end"/>
            </w:r>
            <w:r w:rsidRPr="00754691">
              <w:rPr>
                <w:lang w:val="en-US"/>
              </w:rPr>
              <w:noBreakHyphen/>
            </w:r>
            <w:r>
              <w:fldChar w:fldCharType="begin"/>
            </w:r>
            <w:r w:rsidRPr="00754691">
              <w:rPr>
                <w:lang w:val="en-US"/>
              </w:rPr>
              <w:instrText xml:space="preserve"> SEQ Equation \* ARABIC \s 1 </w:instrText>
            </w:r>
            <w:r>
              <w:fldChar w:fldCharType="separate"/>
            </w:r>
            <w:r w:rsidR="00CF1BEA">
              <w:rPr>
                <w:noProof/>
                <w:lang w:val="en-US"/>
              </w:rPr>
              <w:t>4</w:t>
            </w:r>
            <w:r>
              <w:fldChar w:fldCharType="end"/>
            </w:r>
          </w:p>
        </w:tc>
      </w:tr>
    </w:tbl>
    <w:p w14:paraId="067E9C52" w14:textId="0C402C52" w:rsidR="00546762" w:rsidRPr="004E5B7E" w:rsidRDefault="00004CD0" w:rsidP="00ED7362">
      <w:pPr>
        <w:rPr>
          <w:lang w:val="en-US"/>
        </w:rPr>
      </w:pPr>
      <w:r>
        <w:rPr>
          <w:lang w:val="en-US"/>
        </w:rPr>
        <w:t xml:space="preserve">For measurement films, all pixels were converted to </w:t>
      </w:r>
      <w:r w:rsidR="00347579">
        <w:rPr>
          <w:lang w:val="en-US"/>
        </w:rPr>
        <w:t xml:space="preserve">netOD, hence no mean pixel value was found 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P</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irr</m:t>
                </m:r>
              </m:sub>
            </m:sSub>
          </m:sub>
        </m:sSub>
        <m:r>
          <w:rPr>
            <w:rFonts w:ascii="Cambria Math" w:hAnsi="Cambria Math"/>
            <w:lang w:val="en-US"/>
          </w:rPr>
          <m:t>=0</m:t>
        </m:r>
      </m:oMath>
      <w:r w:rsidR="00347579">
        <w:rPr>
          <w:rFonts w:eastAsiaTheme="minorEastAsia"/>
          <w:lang w:val="en-US"/>
        </w:rPr>
        <w:t xml:space="preserve">. </w:t>
      </w:r>
      <w:r w:rsidR="00A0141F">
        <w:rPr>
          <w:lang w:val="en-US"/>
        </w:rPr>
        <w:t>W</w:t>
      </w:r>
      <w:r w:rsidR="00794690">
        <w:rPr>
          <w:lang w:val="en-US"/>
        </w:rPr>
        <w:t>e</w:t>
      </w:r>
      <w:r w:rsidR="00546762">
        <w:rPr>
          <w:lang w:val="en-US"/>
        </w:rPr>
        <w:t xml:space="preserve"> found </w:t>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σ</m:t>
                </m:r>
              </m:e>
              <m:sub>
                <m:acc>
                  <m:accPr>
                    <m:chr m:val="̅"/>
                    <m:ctrlPr>
                      <w:rPr>
                        <w:rFonts w:ascii="Cambria Math" w:hAnsi="Cambria Math"/>
                        <w:i/>
                        <w:lang w:val="en-US"/>
                      </w:rPr>
                    </m:ctrlPr>
                  </m:accPr>
                  <m:e>
                    <m:r>
                      <w:rPr>
                        <w:rFonts w:ascii="Cambria Math" w:hAnsi="Cambria Math"/>
                        <w:lang w:val="en-US"/>
                      </w:rPr>
                      <m:t>PV</m:t>
                    </m:r>
                  </m:e>
                </m:acc>
              </m:sub>
            </m:sSub>
          </m:e>
          <m:sub>
            <m:r>
              <w:rPr>
                <w:rFonts w:ascii="Cambria Math" w:hAnsi="Cambria Math"/>
                <w:lang w:val="en-US"/>
              </w:rPr>
              <m:t>ctrl</m:t>
            </m:r>
          </m:sub>
        </m:sSub>
      </m:oMath>
      <w:r w:rsidR="00546762">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σ</m:t>
            </m:r>
          </m:e>
          <m:sub>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e>
                </m:acc>
              </m:e>
              <m:sub>
                <m:r>
                  <w:rPr>
                    <w:rFonts w:ascii="Cambria Math" w:eastAsiaTheme="minorEastAsia" w:hAnsi="Cambria Math"/>
                    <w:lang w:val="en-US"/>
                  </w:rPr>
                  <m:t>bckg</m:t>
                </m:r>
              </m:sub>
            </m:sSub>
          </m:sub>
        </m:sSub>
      </m:oMath>
      <w:r w:rsidR="00546762">
        <w:rPr>
          <w:rFonts w:eastAsiaTheme="minorEastAsia"/>
          <w:lang w:val="en-US"/>
        </w:rPr>
        <w:t xml:space="preserve"> </w:t>
      </w:r>
      <w:r w:rsidR="001A5F01">
        <w:rPr>
          <w:rFonts w:eastAsiaTheme="minorEastAsia"/>
          <w:lang w:val="en-US"/>
        </w:rPr>
        <w:t>using</w:t>
      </w:r>
      <w:r w:rsidR="004737E6">
        <w:rPr>
          <w:rFonts w:eastAsiaTheme="minorEastAsia"/>
          <w:lang w:val="en-US"/>
        </w:rPr>
        <w:t xml:space="preserve"> </w:t>
      </w:r>
      <w:r w:rsidR="00AD1CE0">
        <w:rPr>
          <w:rFonts w:eastAsiaTheme="minorEastAsia"/>
          <w:lang w:val="en-US"/>
        </w:rPr>
        <w:t xml:space="preserve"> </w:t>
      </w:r>
      <w:r w:rsidR="00546762">
        <w:rPr>
          <w:rFonts w:eastAsiaTheme="minorEastAsia"/>
          <w:lang w:val="en-US"/>
        </w:rPr>
        <w:t xml:space="preserve"> </w:t>
      </w:r>
    </w:p>
    <w:p w14:paraId="66687E34" w14:textId="7FEAF4D9" w:rsidR="00546762" w:rsidRPr="0083791E" w:rsidRDefault="00FE17CB" w:rsidP="00C40A33">
      <w:pPr>
        <w:jc w:val="both"/>
        <w:rPr>
          <w:lang w:val="en-US"/>
        </w:rPr>
      </w:pPr>
      <m:oMathPara>
        <m:oMath>
          <m:sSub>
            <m:sSubPr>
              <m:ctrlPr>
                <w:rPr>
                  <w:rFonts w:ascii="Cambria Math" w:hAnsi="Cambria Math"/>
                  <w:i/>
                  <w:lang w:val="en-US"/>
                </w:rPr>
              </m:ctrlPr>
            </m:sSubPr>
            <m:e>
              <m:r>
                <w:rPr>
                  <w:rFonts w:ascii="Cambria Math" w:hAnsi="Cambria Math"/>
                  <w:lang w:val="en-US"/>
                </w:rPr>
                <m:t>σ</m:t>
              </m:r>
            </m:e>
            <m:sub>
              <m:sSub>
                <m:sSubPr>
                  <m:ctrlPr>
                    <w:rPr>
                      <w:rFonts w:ascii="Cambria Math"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ctrlPr>
                        <w:rPr>
                          <w:rFonts w:ascii="Cambria Math" w:hAnsi="Cambria Math"/>
                          <w:i/>
                          <w:lang w:val="en-US"/>
                        </w:rPr>
                      </m:ctrlPr>
                    </m:e>
                  </m:acc>
                </m:e>
                <m:sub>
                  <m:r>
                    <w:rPr>
                      <w:rFonts w:ascii="Cambria Math" w:hAnsi="Cambria Math"/>
                      <w:lang w:val="en-US"/>
                    </w:rPr>
                    <m:t>ctrl</m:t>
                  </m:r>
                </m:sub>
              </m:sSub>
            </m:sub>
          </m:sSub>
          <m:r>
            <w:rPr>
              <w:rFonts w:ascii="Cambria Math" w:hAnsi="Cambria Math"/>
              <w:lang w:val="en-US"/>
            </w:rPr>
            <m:t>=</m:t>
          </m:r>
          <m:f>
            <m:fPr>
              <m:ctrlPr>
                <w:rPr>
                  <w:rFonts w:ascii="Cambria Math" w:hAnsi="Cambria Math"/>
                  <w:i/>
                  <w:lang w:val="en-US"/>
                </w:rPr>
              </m:ctrlPr>
            </m:fPr>
            <m:num>
              <m:nary>
                <m:naryPr>
                  <m:chr m:val="∑"/>
                  <m:limLoc m:val="undOvr"/>
                  <m:supHide m:val="1"/>
                  <m:ctrlPr>
                    <w:rPr>
                      <w:rFonts w:ascii="Cambria Math" w:hAnsi="Cambria Math"/>
                      <w:i/>
                      <w:lang w:val="en-US"/>
                    </w:rPr>
                  </m:ctrlPr>
                </m:naryPr>
                <m:sub>
                  <m:r>
                    <w:rPr>
                      <w:rFonts w:ascii="Cambria Math" w:hAnsi="Cambria Math"/>
                      <w:lang w:val="en-US"/>
                    </w:rPr>
                    <m:t>i=0</m:t>
                  </m:r>
                </m:sub>
                <m:sup/>
                <m:e>
                  <m:rad>
                    <m:radPr>
                      <m:degHide m:val="1"/>
                      <m:ctrlPr>
                        <w:rPr>
                          <w:rFonts w:ascii="Cambria Math" w:hAnsi="Cambria Math"/>
                          <w:i/>
                          <w:lang w:val="en-US"/>
                        </w:rPr>
                      </m:ctrlPr>
                    </m:radPr>
                    <m:deg/>
                    <m:e>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i,P</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ctrl</m:t>
                                  </m:r>
                                </m:sub>
                              </m:sSub>
                            </m:sub>
                            <m:sup>
                              <m:r>
                                <w:rPr>
                                  <w:rFonts w:ascii="Cambria Math" w:hAnsi="Cambria Math"/>
                                  <w:lang w:val="en-US"/>
                                </w:rPr>
                                <m:t>2</m:t>
                              </m:r>
                            </m:sup>
                          </m:sSubSup>
                        </m:num>
                        <m:den>
                          <m:r>
                            <w:rPr>
                              <w:rFonts w:ascii="Cambria Math" w:hAnsi="Cambria Math"/>
                              <w:lang w:val="en-US"/>
                            </w:rPr>
                            <m:t>p</m:t>
                          </m:r>
                        </m:den>
                      </m:f>
                    </m:e>
                  </m:rad>
                </m:e>
              </m:nary>
            </m:num>
            <m:den>
              <m:r>
                <w:rPr>
                  <w:rFonts w:ascii="Cambria Math" w:hAnsi="Cambria Math"/>
                  <w:lang w:val="en-US"/>
                </w:rPr>
                <m:t>n</m:t>
              </m:r>
            </m:den>
          </m:f>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σ</m:t>
              </m:r>
            </m:e>
            <m:sub>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PV</m:t>
                      </m:r>
                    </m:e>
                  </m:acc>
                </m:e>
                <m:sub>
                  <m:r>
                    <w:rPr>
                      <w:rFonts w:ascii="Cambria Math" w:hAnsi="Cambria Math"/>
                      <w:lang w:val="en-US"/>
                    </w:rPr>
                    <m:t>bckg</m:t>
                  </m:r>
                </m:sub>
              </m:sSub>
            </m:sub>
          </m:sSub>
          <m:r>
            <w:rPr>
              <w:rFonts w:ascii="Cambria Math" w:hAnsi="Cambria Math"/>
              <w:lang w:val="en-US"/>
            </w:rPr>
            <m:t>=</m:t>
          </m:r>
          <m:f>
            <m:fPr>
              <m:ctrlPr>
                <w:rPr>
                  <w:rFonts w:ascii="Cambria Math" w:hAnsi="Cambria Math"/>
                  <w:i/>
                  <w:lang w:val="en-US"/>
                </w:rPr>
              </m:ctrlPr>
            </m:fPr>
            <m:num>
              <m:nary>
                <m:naryPr>
                  <m:chr m:val="∑"/>
                  <m:limLoc m:val="undOvr"/>
                  <m:supHide m:val="1"/>
                  <m:ctrlPr>
                    <w:rPr>
                      <w:rFonts w:ascii="Cambria Math" w:hAnsi="Cambria Math"/>
                      <w:i/>
                      <w:lang w:val="en-US"/>
                    </w:rPr>
                  </m:ctrlPr>
                </m:naryPr>
                <m:sub>
                  <m:r>
                    <w:rPr>
                      <w:rFonts w:ascii="Cambria Math" w:hAnsi="Cambria Math"/>
                      <w:lang w:val="en-US"/>
                    </w:rPr>
                    <m:t>i=0</m:t>
                  </m:r>
                </m:sub>
                <m:sup/>
                <m:e>
                  <m:rad>
                    <m:radPr>
                      <m:degHide m:val="1"/>
                      <m:ctrlPr>
                        <w:rPr>
                          <w:rFonts w:ascii="Cambria Math" w:hAnsi="Cambria Math"/>
                          <w:i/>
                          <w:lang w:val="en-US"/>
                        </w:rPr>
                      </m:ctrlPr>
                    </m:radPr>
                    <m:deg/>
                    <m:e>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i,P</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bckg</m:t>
                                  </m:r>
                                </m:sub>
                              </m:sSub>
                            </m:sub>
                            <m:sup>
                              <m:r>
                                <w:rPr>
                                  <w:rFonts w:ascii="Cambria Math" w:hAnsi="Cambria Math"/>
                                  <w:lang w:val="en-US"/>
                                </w:rPr>
                                <m:t>2</m:t>
                              </m:r>
                            </m:sup>
                          </m:sSubSup>
                        </m:num>
                        <m:den>
                          <m:r>
                            <w:rPr>
                              <w:rFonts w:ascii="Cambria Math" w:hAnsi="Cambria Math"/>
                              <w:lang w:val="en-US"/>
                            </w:rPr>
                            <m:t>p</m:t>
                          </m:r>
                        </m:den>
                      </m:f>
                    </m:e>
                  </m:rad>
                </m:e>
              </m:nary>
            </m:num>
            <m:den>
              <m:r>
                <w:rPr>
                  <w:rFonts w:ascii="Cambria Math" w:hAnsi="Cambria Math"/>
                  <w:lang w:val="en-US"/>
                </w:rPr>
                <m:t>m</m:t>
              </m:r>
            </m:den>
          </m:f>
          <m:r>
            <w:rPr>
              <w:rFonts w:ascii="Cambria Math" w:hAnsi="Cambria Math"/>
              <w:lang w:val="en-US"/>
            </w:rPr>
            <m:t xml:space="preserve">  ,</m:t>
          </m:r>
        </m:oMath>
      </m:oMathPara>
    </w:p>
    <w:p w14:paraId="7BE566BF" w14:textId="668EDE44" w:rsidR="008A4F87" w:rsidRDefault="00571192" w:rsidP="00ED7362">
      <w:pPr>
        <w:rPr>
          <w:rFonts w:eastAsiaTheme="minorEastAsia"/>
          <w:lang w:val="en-US"/>
        </w:rPr>
      </w:pPr>
      <w:r>
        <w:rPr>
          <w:noProof/>
        </w:rPr>
        <w:drawing>
          <wp:anchor distT="0" distB="0" distL="114300" distR="114300" simplePos="0" relativeHeight="251773952" behindDoc="1" locked="0" layoutInCell="1" allowOverlap="1" wp14:anchorId="7080AC08" wp14:editId="7101DDCC">
            <wp:simplePos x="0" y="0"/>
            <wp:positionH relativeFrom="column">
              <wp:posOffset>-277424</wp:posOffset>
            </wp:positionH>
            <wp:positionV relativeFrom="paragraph">
              <wp:posOffset>712470</wp:posOffset>
            </wp:positionV>
            <wp:extent cx="3886835" cy="2067560"/>
            <wp:effectExtent l="0" t="0" r="0" b="8890"/>
            <wp:wrapTight wrapText="bothSides">
              <wp:wrapPolygon edited="0">
                <wp:start x="0" y="0"/>
                <wp:lineTo x="0" y="21494"/>
                <wp:lineTo x="21491" y="21494"/>
                <wp:lineTo x="21491" y="0"/>
                <wp:lineTo x="0" y="0"/>
              </wp:wrapPolygon>
            </wp:wrapTight>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t="29200" r="25145"/>
                    <a:stretch/>
                  </pic:blipFill>
                  <pic:spPr bwMode="auto">
                    <a:xfrm>
                      <a:off x="0" y="0"/>
                      <a:ext cx="3886835" cy="2067560"/>
                    </a:xfrm>
                    <a:prstGeom prst="rect">
                      <a:avLst/>
                    </a:prstGeom>
                    <a:ln>
                      <a:noFill/>
                    </a:ln>
                    <a:extLst>
                      <a:ext uri="{53640926-AAD7-44D8-BBD7-CCE9431645EC}">
                        <a14:shadowObscured xmlns:a14="http://schemas.microsoft.com/office/drawing/2010/main"/>
                      </a:ext>
                    </a:extLst>
                  </pic:spPr>
                </pic:pic>
              </a:graphicData>
            </a:graphic>
          </wp:anchor>
        </w:drawing>
      </w:r>
      <w:r w:rsidR="008A4F87">
        <w:rPr>
          <w:lang w:val="en-US"/>
        </w:rPr>
        <w:t>w</w:t>
      </w:r>
      <w:r w:rsidR="008A4F87" w:rsidRPr="008A4F87">
        <w:rPr>
          <w:lang w:val="en-US"/>
        </w:rPr>
        <w:t>here</w:t>
      </w:r>
      <w:r w:rsidR="008A4F87">
        <w:rPr>
          <w:lang w:val="en-US"/>
        </w:rPr>
        <w:t xml:space="preserve"> </w:t>
      </w:r>
      <m:oMath>
        <m:r>
          <w:rPr>
            <w:rFonts w:ascii="Cambria Math" w:hAnsi="Cambria Math"/>
            <w:lang w:val="en-US"/>
          </w:rPr>
          <m:t>n</m:t>
        </m:r>
      </m:oMath>
      <w:r w:rsidR="008B0996">
        <w:rPr>
          <w:rFonts w:eastAsiaTheme="minorEastAsia"/>
          <w:lang w:val="en-US"/>
        </w:rPr>
        <w:t xml:space="preserve"> and m</w:t>
      </w:r>
      <w:r w:rsidR="008A4F87">
        <w:rPr>
          <w:rFonts w:eastAsiaTheme="minorEastAsia"/>
          <w:lang w:val="en-US"/>
        </w:rPr>
        <w:t xml:space="preserve"> was the number of </w:t>
      </w:r>
      <w:r w:rsidR="008C47CC">
        <w:rPr>
          <w:rFonts w:eastAsiaTheme="minorEastAsia"/>
          <w:lang w:val="en-US"/>
        </w:rPr>
        <w:t xml:space="preserve">control and background </w:t>
      </w:r>
      <w:r w:rsidR="00EF21C5">
        <w:rPr>
          <w:rFonts w:eastAsiaTheme="minorEastAsia"/>
          <w:lang w:val="en-US"/>
        </w:rPr>
        <w:t>films,</w:t>
      </w:r>
      <w:r w:rsidR="00A53E15">
        <w:rPr>
          <w:rFonts w:eastAsiaTheme="minorEastAsia"/>
          <w:lang w:val="en-US"/>
        </w:rPr>
        <w:t xml:space="preserve"> and p is number of pixels within an ROI</w:t>
      </w:r>
      <w:r w:rsidR="008C47CC">
        <w:rPr>
          <w:rFonts w:eastAsiaTheme="minorEastAsia"/>
          <w:lang w:val="en-US"/>
        </w:rPr>
        <w:t xml:space="preserve">. </w:t>
      </w:r>
      <m:oMath>
        <m:sSub>
          <m:sSubPr>
            <m:ctrlPr>
              <w:rPr>
                <w:rFonts w:ascii="Cambria Math" w:eastAsiaTheme="minorEastAsia" w:hAnsi="Cambria Math"/>
                <w:i/>
                <w:lang w:val="en-US"/>
              </w:rPr>
            </m:ctrlPr>
          </m:sSub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PV</m:t>
                </m:r>
              </m:sub>
            </m:sSub>
          </m:e>
          <m:sub>
            <m:r>
              <w:rPr>
                <w:rFonts w:ascii="Cambria Math" w:eastAsiaTheme="minorEastAsia" w:hAnsi="Cambria Math"/>
                <w:lang w:val="en-US"/>
              </w:rPr>
              <m:t>ctrl</m:t>
            </m:r>
          </m:sub>
        </m:sSub>
      </m:oMath>
      <w:r w:rsidR="00ED7362">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bckg</m:t>
                </m:r>
              </m:sub>
            </m:sSub>
          </m:sub>
        </m:sSub>
      </m:oMath>
      <w:r w:rsidR="00ED7362">
        <w:rPr>
          <w:rFonts w:eastAsiaTheme="minorEastAsia"/>
          <w:lang w:val="en-US"/>
        </w:rPr>
        <w:t xml:space="preserve"> represents the standard deviation </w:t>
      </w:r>
      <w:r w:rsidR="00010E78">
        <w:rPr>
          <w:rFonts w:eastAsiaTheme="minorEastAsia"/>
          <w:lang w:val="en-US"/>
        </w:rPr>
        <w:t xml:space="preserve">of the </w:t>
      </w:r>
      <w:r w:rsidR="001D52A3">
        <w:rPr>
          <w:rFonts w:eastAsiaTheme="minorEastAsia"/>
          <w:lang w:val="en-US"/>
        </w:rPr>
        <w:t>pixel value</w:t>
      </w:r>
      <w:r w:rsidR="00010E78">
        <w:rPr>
          <w:rFonts w:eastAsiaTheme="minorEastAsia"/>
          <w:lang w:val="en-US"/>
        </w:rPr>
        <w:t>s</w:t>
      </w:r>
      <w:r w:rsidR="001D52A3">
        <w:rPr>
          <w:rFonts w:eastAsiaTheme="minorEastAsia"/>
          <w:lang w:val="en-US"/>
        </w:rPr>
        <w:t xml:space="preserve"> within each image’s ROI. </w:t>
      </w:r>
      <w:r w:rsidR="00192C18">
        <w:rPr>
          <w:rFonts w:eastAsiaTheme="minorEastAsia"/>
          <w:lang w:val="en-US"/>
        </w:rPr>
        <w:t xml:space="preserve"> </w:t>
      </w:r>
    </w:p>
    <w:p w14:paraId="1E504EEF" w14:textId="272B0E30" w:rsidR="00492594" w:rsidRPr="008A4F87" w:rsidRDefault="00492594" w:rsidP="00ED7362">
      <w:pPr>
        <w:rPr>
          <w:lang w:val="en-US"/>
        </w:rPr>
      </w:pPr>
    </w:p>
    <w:p w14:paraId="1AC3E6C1" w14:textId="79B31739" w:rsidR="00900485" w:rsidRPr="007D5018" w:rsidRDefault="00900485" w:rsidP="00900485">
      <w:pPr>
        <w:keepNext/>
        <w:jc w:val="both"/>
        <w:rPr>
          <w:lang w:val="en-US"/>
        </w:rPr>
      </w:pPr>
    </w:p>
    <w:p w14:paraId="53BB1723" w14:textId="5C41A705" w:rsidR="00A0141F" w:rsidRDefault="00900485" w:rsidP="00900485">
      <w:pPr>
        <w:pStyle w:val="Caption"/>
        <w:jc w:val="both"/>
        <w:rPr>
          <w:rFonts w:eastAsiaTheme="minorEastAsia"/>
          <w:b/>
          <w:bCs/>
          <w:lang w:val="en-US"/>
        </w:rPr>
      </w:pPr>
      <w:bookmarkStart w:id="155" w:name="_Ref103169841"/>
      <w:r w:rsidRPr="00DB3FFC">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8</w:t>
      </w:r>
      <w:r w:rsidR="005B1E99">
        <w:rPr>
          <w:lang w:val="en-US"/>
        </w:rPr>
        <w:fldChar w:fldCharType="end"/>
      </w:r>
      <w:bookmarkEnd w:id="155"/>
      <w:r w:rsidRPr="00DB3FFC">
        <w:rPr>
          <w:lang w:val="en-US"/>
        </w:rPr>
        <w:t xml:space="preserve">. Illustration </w:t>
      </w:r>
      <w:r w:rsidR="00DB3FFC">
        <w:rPr>
          <w:lang w:val="en-US"/>
        </w:rPr>
        <w:t xml:space="preserve">explaining the notation behind calculating </w:t>
      </w:r>
      <w:r w:rsidR="00FA72E1">
        <w:rPr>
          <w:lang w:val="en-US"/>
        </w:rPr>
        <w:t xml:space="preserve">weighted average pixel values </w:t>
      </w:r>
      <m:oMath>
        <m:acc>
          <m:accPr>
            <m:chr m:val="̅"/>
            <m:ctrlPr>
              <w:rPr>
                <w:rFonts w:ascii="Cambria Math" w:hAnsi="Cambria Math"/>
                <w:lang w:val="en-US"/>
              </w:rPr>
            </m:ctrlPr>
          </m:accPr>
          <m:e>
            <m:r>
              <w:rPr>
                <w:rFonts w:ascii="Cambria Math" w:hAnsi="Cambria Math"/>
                <w:lang w:val="en-US"/>
              </w:rPr>
              <m:t>PV</m:t>
            </m:r>
            <m:ctrlPr>
              <w:rPr>
                <w:rFonts w:ascii="Cambria Math" w:hAnsi="Cambria Math"/>
                <w:b/>
                <w:bCs/>
                <w:lang w:val="en-US"/>
              </w:rPr>
            </m:ctrlPr>
          </m:e>
        </m:acc>
      </m:oMath>
      <w:r w:rsidR="00FA72E1">
        <w:rPr>
          <w:rFonts w:eastAsiaTheme="minorEastAsia"/>
          <w:b/>
          <w:bCs/>
          <w:lang w:val="en-US"/>
        </w:rPr>
        <w:t>.</w:t>
      </w:r>
      <w:r w:rsidR="00F21868">
        <w:rPr>
          <w:rFonts w:eastAsiaTheme="minorEastAsia"/>
          <w:b/>
          <w:bCs/>
          <w:lang w:val="en-US"/>
        </w:rPr>
        <w:t xml:space="preserve"> </w:t>
      </w:r>
      <w:r w:rsidR="00F21868">
        <w:rPr>
          <w:rFonts w:eastAsiaTheme="minorEastAsia"/>
          <w:lang w:val="en-US"/>
        </w:rPr>
        <w:t xml:space="preserve">Both </w:t>
      </w:r>
      <m:oMath>
        <m:r>
          <w:rPr>
            <w:rFonts w:ascii="Cambria Math" w:eastAsiaTheme="minorEastAsia" w:hAnsi="Cambria Math"/>
            <w:lang w:val="en-US"/>
          </w:rPr>
          <m:t>P</m:t>
        </m:r>
        <m:sSub>
          <m:sSubPr>
            <m:ctrlPr>
              <w:rPr>
                <w:rFonts w:ascii="Cambria Math" w:eastAsiaTheme="minorEastAsia" w:hAnsi="Cambria Math"/>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sidR="00B65B35">
        <w:rPr>
          <w:rFonts w:eastAsiaTheme="minorEastAsia"/>
          <w:lang w:val="en-US"/>
        </w:rPr>
        <w:t xml:space="preserve"> and </w:t>
      </w:r>
      <m:oMath>
        <m:r>
          <w:rPr>
            <w:rFonts w:ascii="Cambria Math" w:eastAsiaTheme="minorEastAsia" w:hAnsi="Cambria Math"/>
            <w:lang w:val="en-US"/>
          </w:rPr>
          <m:t>P</m:t>
        </m:r>
        <m:sSub>
          <m:sSubPr>
            <m:ctrlPr>
              <w:rPr>
                <w:rFonts w:ascii="Cambria Math" w:eastAsiaTheme="minorEastAsia" w:hAnsi="Cambria Math"/>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sidR="00B65B35">
        <w:rPr>
          <w:rFonts w:eastAsiaTheme="minorEastAsia"/>
          <w:lang w:val="en-US"/>
        </w:rPr>
        <w:t xml:space="preserve"> are mean pixel values within the </w:t>
      </w:r>
      <w:r w:rsidR="00F91F9B">
        <w:rPr>
          <w:rFonts w:eastAsiaTheme="minorEastAsia"/>
          <w:lang w:val="en-US"/>
        </w:rPr>
        <w:t>4 x 4 mm</w:t>
      </w:r>
      <w:r w:rsidR="00F91F9B">
        <w:rPr>
          <w:rFonts w:eastAsiaTheme="minorEastAsia"/>
          <w:vertAlign w:val="superscript"/>
          <w:lang w:val="en-US"/>
        </w:rPr>
        <w:t>2</w:t>
      </w:r>
      <w:r w:rsidR="00F91F9B">
        <w:rPr>
          <w:rFonts w:eastAsiaTheme="minorEastAsia"/>
          <w:lang w:val="en-US"/>
        </w:rPr>
        <w:t>.</w:t>
      </w:r>
      <w:r w:rsidR="00336F8E">
        <w:rPr>
          <w:rFonts w:eastAsiaTheme="minorEastAsia"/>
          <w:lang w:val="en-US"/>
        </w:rPr>
        <w:t xml:space="preserve"> </w:t>
      </w:r>
      <w:r w:rsidR="00F21868">
        <w:rPr>
          <w:rFonts w:eastAsiaTheme="minorEastAsia"/>
          <w:b/>
          <w:bCs/>
          <w:lang w:val="en-US"/>
        </w:rPr>
        <w:t xml:space="preserve"> </w:t>
      </w:r>
    </w:p>
    <w:p w14:paraId="7BE4803F" w14:textId="6C0542D3" w:rsidR="00492594" w:rsidRDefault="00492594" w:rsidP="00AF7A5F">
      <w:pPr>
        <w:rPr>
          <w:lang w:val="en-US"/>
        </w:rPr>
      </w:pPr>
    </w:p>
    <w:p w14:paraId="571B2DDC" w14:textId="03D595B4" w:rsidR="00CF1BEA" w:rsidRDefault="00CF1BEA" w:rsidP="00AF7A5F">
      <w:pPr>
        <w:rPr>
          <w:lang w:val="en-US"/>
        </w:rPr>
      </w:pPr>
      <w:r>
        <w:rPr>
          <w:b/>
          <w:bCs/>
          <w:noProof/>
          <w:lang w:val="en-US"/>
        </w:rPr>
        <w:lastRenderedPageBreak/>
        <w:drawing>
          <wp:anchor distT="0" distB="0" distL="114300" distR="114300" simplePos="0" relativeHeight="251757568" behindDoc="1" locked="0" layoutInCell="1" allowOverlap="1" wp14:anchorId="5146E71F" wp14:editId="3BA7EE48">
            <wp:simplePos x="0" y="0"/>
            <wp:positionH relativeFrom="column">
              <wp:posOffset>-275411</wp:posOffset>
            </wp:positionH>
            <wp:positionV relativeFrom="paragraph">
              <wp:posOffset>2468815</wp:posOffset>
            </wp:positionV>
            <wp:extent cx="3326130" cy="2439670"/>
            <wp:effectExtent l="0" t="0" r="7620" b="0"/>
            <wp:wrapTopAndBottom/>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rotWithShape="1">
                    <a:blip r:embed="rId47" cstate="print">
                      <a:extLst>
                        <a:ext uri="{28A0092B-C50C-407E-A947-70E740481C1C}">
                          <a14:useLocalDpi xmlns:a14="http://schemas.microsoft.com/office/drawing/2010/main" val="0"/>
                        </a:ext>
                      </a:extLst>
                    </a:blip>
                    <a:srcRect l="4386" t="7531" r="29246" b="5925"/>
                    <a:stretch/>
                  </pic:blipFill>
                  <pic:spPr bwMode="auto">
                    <a:xfrm>
                      <a:off x="0" y="0"/>
                      <a:ext cx="3326130" cy="2439670"/>
                    </a:xfrm>
                    <a:prstGeom prst="rect">
                      <a:avLst/>
                    </a:prstGeom>
                    <a:ln>
                      <a:noFill/>
                    </a:ln>
                    <a:extLst>
                      <a:ext uri="{53640926-AAD7-44D8-BBD7-CCE9431645EC}">
                        <a14:shadowObscured xmlns:a14="http://schemas.microsoft.com/office/drawing/2010/main"/>
                      </a:ext>
                    </a:extLst>
                  </pic:spPr>
                </pic:pic>
              </a:graphicData>
            </a:graphic>
          </wp:anchor>
        </w:drawing>
      </w:r>
      <w:r w:rsidR="007D3DF5">
        <w:rPr>
          <w:b/>
          <w:bCs/>
          <w:noProof/>
          <w:lang w:val="en-US"/>
        </w:rPr>
        <w:drawing>
          <wp:anchor distT="0" distB="0" distL="114300" distR="114300" simplePos="0" relativeHeight="251760640" behindDoc="1" locked="0" layoutInCell="1" allowOverlap="1" wp14:anchorId="10D05DD6" wp14:editId="2E798CD1">
            <wp:simplePos x="0" y="0"/>
            <wp:positionH relativeFrom="column">
              <wp:posOffset>3371850</wp:posOffset>
            </wp:positionH>
            <wp:positionV relativeFrom="paragraph">
              <wp:posOffset>2328545</wp:posOffset>
            </wp:positionV>
            <wp:extent cx="2686050" cy="2767965"/>
            <wp:effectExtent l="0" t="0" r="0" b="0"/>
            <wp:wrapTopAndBottom/>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pic:nvPicPr>
                  <pic:blipFill rotWithShape="1">
                    <a:blip r:embed="rId48" cstate="print">
                      <a:extLst>
                        <a:ext uri="{28A0092B-C50C-407E-A947-70E740481C1C}">
                          <a14:useLocalDpi xmlns:a14="http://schemas.microsoft.com/office/drawing/2010/main" val="0"/>
                        </a:ext>
                      </a:extLst>
                    </a:blip>
                    <a:srcRect l="2453" t="3774" r="49002" b="4181"/>
                    <a:stretch/>
                  </pic:blipFill>
                  <pic:spPr bwMode="auto">
                    <a:xfrm>
                      <a:off x="0" y="0"/>
                      <a:ext cx="2686050" cy="2767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DF5">
        <w:rPr>
          <w:noProof/>
        </w:rPr>
        <mc:AlternateContent>
          <mc:Choice Requires="wps">
            <w:drawing>
              <wp:anchor distT="0" distB="0" distL="114300" distR="114300" simplePos="0" relativeHeight="251764736" behindDoc="1" locked="0" layoutInCell="1" allowOverlap="1" wp14:anchorId="6C63887F" wp14:editId="257FE599">
                <wp:simplePos x="0" y="0"/>
                <wp:positionH relativeFrom="column">
                  <wp:posOffset>3384550</wp:posOffset>
                </wp:positionH>
                <wp:positionV relativeFrom="paragraph">
                  <wp:posOffset>4949190</wp:posOffset>
                </wp:positionV>
                <wp:extent cx="290639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2906395" cy="635"/>
                        </a:xfrm>
                        <a:prstGeom prst="rect">
                          <a:avLst/>
                        </a:prstGeom>
                        <a:solidFill>
                          <a:prstClr val="white"/>
                        </a:solidFill>
                        <a:ln>
                          <a:noFill/>
                        </a:ln>
                      </wps:spPr>
                      <wps:txbx>
                        <w:txbxContent>
                          <w:p w14:paraId="5C84FABD" w14:textId="76677DA0" w:rsidR="000B07D9" w:rsidRPr="00FE5117" w:rsidRDefault="000B07D9" w:rsidP="000B07D9">
                            <w:pPr>
                              <w:pStyle w:val="Caption"/>
                              <w:rPr>
                                <w:b/>
                                <w:bCs/>
                                <w:noProof/>
                                <w:sz w:val="24"/>
                                <w:lang w:val="en-US"/>
                              </w:rPr>
                            </w:pPr>
                            <w:bookmarkStart w:id="156" w:name="_Ref101012397"/>
                            <w:r w:rsidRPr="00FE5117">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9</w:t>
                            </w:r>
                            <w:r w:rsidR="005B1E99">
                              <w:rPr>
                                <w:lang w:val="en-US"/>
                              </w:rPr>
                              <w:fldChar w:fldCharType="end"/>
                            </w:r>
                            <w:bookmarkEnd w:id="156"/>
                            <w:r w:rsidR="00900595" w:rsidRPr="00FE5117">
                              <w:rPr>
                                <w:lang w:val="en-US"/>
                              </w:rPr>
                              <w:t xml:space="preserve">. </w:t>
                            </w:r>
                            <w:r w:rsidR="00900595" w:rsidRPr="00BD63D2">
                              <w:rPr>
                                <w:lang w:val="en-US"/>
                              </w:rPr>
                              <w:t xml:space="preserve">KDE schematic. </w:t>
                            </w:r>
                            <w:r w:rsidR="00900595">
                              <w:rPr>
                                <w:lang w:val="en-US"/>
                              </w:rPr>
                              <w:t>Kernels are drawn over each datapoint and summed together. When more datapoints are clustered together, the kernel sum increases to form the shape seen in the image.</w:t>
                            </w:r>
                            <w:r w:rsidR="00900595" w:rsidRPr="00FE5117">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3887F" id="Text Box 63" o:spid="_x0000_s1046" type="#_x0000_t202" style="position:absolute;margin-left:266.5pt;margin-top:389.7pt;width:228.85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" stroked="f">
                <v:textbox style="mso-fit-shape-to-text:t" inset="0,0,0,0">
                  <w:txbxContent>
                    <w:p w14:paraId="5C84FABD" w14:textId="76677DA0" w:rsidR="000B07D9" w:rsidRPr="00FE5117" w:rsidRDefault="000B07D9" w:rsidP="000B07D9">
                      <w:pPr>
                        <w:pStyle w:val="Caption"/>
                        <w:rPr>
                          <w:b/>
                          <w:bCs/>
                          <w:noProof/>
                          <w:sz w:val="24"/>
                          <w:lang w:val="en-US"/>
                        </w:rPr>
                      </w:pPr>
                      <w:bookmarkStart w:id="157" w:name="_Ref101012397"/>
                      <w:r w:rsidRPr="00FE5117">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9</w:t>
                      </w:r>
                      <w:r w:rsidR="005B1E99">
                        <w:rPr>
                          <w:lang w:val="en-US"/>
                        </w:rPr>
                        <w:fldChar w:fldCharType="end"/>
                      </w:r>
                      <w:bookmarkEnd w:id="157"/>
                      <w:r w:rsidR="00900595" w:rsidRPr="00FE5117">
                        <w:rPr>
                          <w:lang w:val="en-US"/>
                        </w:rPr>
                        <w:t xml:space="preserve">. </w:t>
                      </w:r>
                      <w:r w:rsidR="00900595" w:rsidRPr="00BD63D2">
                        <w:rPr>
                          <w:lang w:val="en-US"/>
                        </w:rPr>
                        <w:t xml:space="preserve">KDE schematic. </w:t>
                      </w:r>
                      <w:r w:rsidR="00900595">
                        <w:rPr>
                          <w:lang w:val="en-US"/>
                        </w:rPr>
                        <w:t>Kernels are drawn over each datapoint and summed together. When more datapoints are clustered together, the kernel sum increases to form the shape seen in the image.</w:t>
                      </w:r>
                      <w:r w:rsidR="00900595" w:rsidRPr="00FE5117">
                        <w:rPr>
                          <w:lang w:val="en-US"/>
                        </w:rPr>
                        <w:t xml:space="preserve"> </w:t>
                      </w:r>
                    </w:p>
                  </w:txbxContent>
                </v:textbox>
                <w10:wrap type="tight"/>
              </v:shape>
            </w:pict>
          </mc:Fallback>
        </mc:AlternateContent>
      </w:r>
      <w:r w:rsidR="007D3DF5">
        <w:rPr>
          <w:noProof/>
        </w:rPr>
        <mc:AlternateContent>
          <mc:Choice Requires="wps">
            <w:drawing>
              <wp:anchor distT="0" distB="0" distL="114300" distR="114300" simplePos="0" relativeHeight="251762688" behindDoc="1" locked="0" layoutInCell="1" allowOverlap="1" wp14:anchorId="7E1F79E9" wp14:editId="1E2A22C7">
                <wp:simplePos x="0" y="0"/>
                <wp:positionH relativeFrom="column">
                  <wp:posOffset>-104775</wp:posOffset>
                </wp:positionH>
                <wp:positionV relativeFrom="paragraph">
                  <wp:posOffset>5036820</wp:posOffset>
                </wp:positionV>
                <wp:extent cx="332613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326130" cy="635"/>
                        </a:xfrm>
                        <a:prstGeom prst="rect">
                          <a:avLst/>
                        </a:prstGeom>
                        <a:solidFill>
                          <a:prstClr val="white"/>
                        </a:solidFill>
                        <a:ln>
                          <a:noFill/>
                        </a:ln>
                      </wps:spPr>
                      <wps:txbx>
                        <w:txbxContent>
                          <w:p w14:paraId="22ABC028" w14:textId="5DF55DA1" w:rsidR="000B07D9" w:rsidRPr="00573A1B" w:rsidRDefault="000B07D9" w:rsidP="000B07D9">
                            <w:pPr>
                              <w:pStyle w:val="Caption"/>
                              <w:rPr>
                                <w:b/>
                                <w:bCs/>
                                <w:noProof/>
                                <w:sz w:val="24"/>
                              </w:rPr>
                            </w:pPr>
                            <w:bookmarkStart w:id="158" w:name="_Ref101012390"/>
                            <w:r w:rsidRPr="00FE5117">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10</w:t>
                            </w:r>
                            <w:r w:rsidR="005B1E99">
                              <w:rPr>
                                <w:lang w:val="en-US"/>
                              </w:rPr>
                              <w:fldChar w:fldCharType="end"/>
                            </w:r>
                            <w:bookmarkEnd w:id="158"/>
                            <w:r w:rsidRPr="00FE5117">
                              <w:rPr>
                                <w:lang w:val="en-US"/>
                              </w:rPr>
                              <w:t xml:space="preserve">. </w:t>
                            </w:r>
                            <w:r w:rsidRPr="00A94836">
                              <w:rPr>
                                <w:lang w:val="en-US"/>
                              </w:rPr>
                              <w:t>Illustration of the s</w:t>
                            </w:r>
                            <w:r>
                              <w:rPr>
                                <w:lang w:val="en-US"/>
                              </w:rPr>
                              <w:t xml:space="preserve">plit response in netOD. This was apparent in all color channels. </w:t>
                            </w:r>
                            <w:r>
                              <w:rPr>
                                <w:lang w:val="en-US"/>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F79E9" id="Text Box 62" o:spid="_x0000_s1047" type="#_x0000_t202" style="position:absolute;margin-left:-8.25pt;margin-top:396.6pt;width:261.9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" stroked="f">
                <v:textbox style="mso-fit-shape-to-text:t" inset="0,0,0,0">
                  <w:txbxContent>
                    <w:p w14:paraId="22ABC028" w14:textId="5DF55DA1" w:rsidR="000B07D9" w:rsidRPr="00573A1B" w:rsidRDefault="000B07D9" w:rsidP="000B07D9">
                      <w:pPr>
                        <w:pStyle w:val="Caption"/>
                        <w:rPr>
                          <w:b/>
                          <w:bCs/>
                          <w:noProof/>
                          <w:sz w:val="24"/>
                        </w:rPr>
                      </w:pPr>
                      <w:bookmarkStart w:id="159" w:name="_Ref101012390"/>
                      <w:r w:rsidRPr="00FE5117">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10</w:t>
                      </w:r>
                      <w:r w:rsidR="005B1E99">
                        <w:rPr>
                          <w:lang w:val="en-US"/>
                        </w:rPr>
                        <w:fldChar w:fldCharType="end"/>
                      </w:r>
                      <w:bookmarkEnd w:id="159"/>
                      <w:r w:rsidRPr="00FE5117">
                        <w:rPr>
                          <w:lang w:val="en-US"/>
                        </w:rPr>
                        <w:t xml:space="preserve">. </w:t>
                      </w:r>
                      <w:r w:rsidRPr="00A94836">
                        <w:rPr>
                          <w:lang w:val="en-US"/>
                        </w:rPr>
                        <w:t>Illustration of the s</w:t>
                      </w:r>
                      <w:r>
                        <w:rPr>
                          <w:lang w:val="en-US"/>
                        </w:rPr>
                        <w:t xml:space="preserve">plit response in netOD. This was apparent in all color channels. </w:t>
                      </w:r>
                      <w:r>
                        <w:rPr>
                          <w:lang w:val="en-US"/>
                        </w:rPr>
                        <w:br/>
                      </w:r>
                    </w:p>
                  </w:txbxContent>
                </v:textbox>
                <w10:wrap type="tight"/>
              </v:shape>
            </w:pict>
          </mc:Fallback>
        </mc:AlternateContent>
      </w:r>
      <w:r w:rsidR="003016BD">
        <w:rPr>
          <w:lang w:val="en-US"/>
        </w:rPr>
        <w:t xml:space="preserve">When plotting netOD against dose it </w:t>
      </w:r>
      <w:r w:rsidR="00F742C1">
        <w:rPr>
          <w:lang w:val="en-US"/>
        </w:rPr>
        <w:t>became</w:t>
      </w:r>
      <w:r w:rsidR="003016BD">
        <w:rPr>
          <w:lang w:val="en-US"/>
        </w:rPr>
        <w:t xml:space="preserve"> </w:t>
      </w:r>
      <w:r w:rsidR="00D04120">
        <w:rPr>
          <w:lang w:val="en-US"/>
        </w:rPr>
        <w:t>apparent</w:t>
      </w:r>
      <w:r w:rsidR="003016BD">
        <w:rPr>
          <w:lang w:val="en-US"/>
        </w:rPr>
        <w:t xml:space="preserve"> that </w:t>
      </w:r>
      <w:r w:rsidR="00C808A6">
        <w:rPr>
          <w:lang w:val="en-US"/>
        </w:rPr>
        <w:t>we had a split response from the films</w:t>
      </w:r>
      <w:r w:rsidR="00C52969">
        <w:rPr>
          <w:lang w:val="en-US"/>
        </w:rPr>
        <w:t>, which can be seen in</w:t>
      </w:r>
      <w:r w:rsidR="001314EF">
        <w:rPr>
          <w:lang w:val="en-US"/>
        </w:rPr>
        <w:t xml:space="preserve"> </w:t>
      </w:r>
      <w:r w:rsidR="00523A6C">
        <w:rPr>
          <w:lang w:val="en-US"/>
        </w:rPr>
        <w:fldChar w:fldCharType="begin"/>
      </w:r>
      <w:r w:rsidR="00523A6C">
        <w:rPr>
          <w:lang w:val="en-US"/>
        </w:rPr>
        <w:instrText xml:space="preserve"> REF _Ref101012390 \h </w:instrText>
      </w:r>
      <w:r w:rsidR="00523A6C">
        <w:rPr>
          <w:lang w:val="en-US"/>
        </w:rPr>
      </w:r>
      <w:r w:rsidR="00523A6C">
        <w:rPr>
          <w:lang w:val="en-US"/>
        </w:rPr>
        <w:fldChar w:fldCharType="separate"/>
      </w:r>
      <w:r w:rsidR="00523A6C" w:rsidRPr="00FE5117">
        <w:rPr>
          <w:lang w:val="en-US"/>
        </w:rPr>
        <w:t xml:space="preserve">Figure </w:t>
      </w:r>
      <w:r w:rsidR="00523A6C">
        <w:rPr>
          <w:noProof/>
          <w:lang w:val="en-US"/>
        </w:rPr>
        <w:t>2</w:t>
      </w:r>
      <w:r w:rsidR="00523A6C">
        <w:rPr>
          <w:lang w:val="en-US"/>
        </w:rPr>
        <w:noBreakHyphen/>
      </w:r>
      <w:r w:rsidR="00523A6C">
        <w:rPr>
          <w:noProof/>
          <w:lang w:val="en-US"/>
        </w:rPr>
        <w:t>10</w:t>
      </w:r>
      <w:r w:rsidR="00523A6C">
        <w:rPr>
          <w:lang w:val="en-US"/>
        </w:rPr>
        <w:fldChar w:fldCharType="end"/>
      </w:r>
      <w:r w:rsidR="00876F23">
        <w:rPr>
          <w:lang w:val="en-US"/>
        </w:rPr>
        <w:t xml:space="preserve"> </w:t>
      </w:r>
      <w:r w:rsidR="00BF1108">
        <w:rPr>
          <w:lang w:val="en-US"/>
        </w:rPr>
        <w:t xml:space="preserve">The calibration films for </w:t>
      </w:r>
      <w:r w:rsidR="00D54DE3">
        <w:rPr>
          <w:lang w:val="en-US"/>
        </w:rPr>
        <w:t>dotted GRID</w:t>
      </w:r>
      <w:r w:rsidR="0072131F">
        <w:rPr>
          <w:lang w:val="en-US"/>
        </w:rPr>
        <w:t xml:space="preserve"> did not have a clear s</w:t>
      </w:r>
      <w:r w:rsidR="00EA1131">
        <w:rPr>
          <w:lang w:val="en-US"/>
        </w:rPr>
        <w:t>plit response</w:t>
      </w:r>
      <w:r w:rsidR="00EC1A00">
        <w:rPr>
          <w:lang w:val="en-US"/>
        </w:rPr>
        <w:t xml:space="preserve">, </w:t>
      </w:r>
      <w:r w:rsidR="00437517">
        <w:rPr>
          <w:lang w:val="en-US"/>
        </w:rPr>
        <w:t>which complicated the fitting process</w:t>
      </w:r>
      <w:r w:rsidR="00EC1A00">
        <w:rPr>
          <w:lang w:val="en-US"/>
        </w:rPr>
        <w:t xml:space="preserve"> (explained </w:t>
      </w:r>
      <w:r w:rsidR="007907DF">
        <w:rPr>
          <w:lang w:val="en-US"/>
        </w:rPr>
        <w:t>further down</w:t>
      </w:r>
      <w:r w:rsidR="00EC1A00">
        <w:rPr>
          <w:lang w:val="en-US"/>
        </w:rPr>
        <w:t>).</w:t>
      </w:r>
      <w:r w:rsidR="00437517">
        <w:rPr>
          <w:lang w:val="en-US"/>
        </w:rPr>
        <w:t xml:space="preserve"> </w:t>
      </w:r>
      <w:r w:rsidR="00D04120">
        <w:rPr>
          <w:lang w:val="en-US"/>
        </w:rPr>
        <w:t>But for striped GRID w</w:t>
      </w:r>
      <w:r w:rsidR="002B0526">
        <w:rPr>
          <w:lang w:val="en-US"/>
        </w:rPr>
        <w:t>e separate</w:t>
      </w:r>
      <w:r w:rsidR="00017BD0">
        <w:rPr>
          <w:lang w:val="en-US"/>
        </w:rPr>
        <w:t>d</w:t>
      </w:r>
      <w:r w:rsidR="002B0526">
        <w:rPr>
          <w:lang w:val="en-US"/>
        </w:rPr>
        <w:t xml:space="preserve"> the </w:t>
      </w:r>
      <w:r w:rsidR="0069645D">
        <w:rPr>
          <w:lang w:val="en-US"/>
        </w:rPr>
        <w:t xml:space="preserve">datapoints into low and high response </w:t>
      </w:r>
      <w:r w:rsidR="006B2720">
        <w:rPr>
          <w:lang w:val="en-US"/>
        </w:rPr>
        <w:t>u</w:t>
      </w:r>
      <w:r w:rsidR="0069645D">
        <w:rPr>
          <w:lang w:val="en-US"/>
        </w:rPr>
        <w:t>sing Kernel Density Estimation (KDE)</w:t>
      </w:r>
      <w:r w:rsidR="005C0A97">
        <w:rPr>
          <w:lang w:val="en-US"/>
        </w:rPr>
        <w:t xml:space="preserve">. </w:t>
      </w:r>
      <w:r w:rsidR="004C13B3">
        <w:rPr>
          <w:lang w:val="en-US"/>
        </w:rPr>
        <w:t xml:space="preserve">KDE </w:t>
      </w:r>
      <w:r w:rsidR="007D53D7">
        <w:rPr>
          <w:lang w:val="en-US"/>
        </w:rPr>
        <w:t>estimates the probability density function</w:t>
      </w:r>
      <w:r w:rsidR="001F616F">
        <w:rPr>
          <w:lang w:val="en-US"/>
        </w:rPr>
        <w:t xml:space="preserve"> (PDF)</w:t>
      </w:r>
      <w:r w:rsidR="007D53D7">
        <w:rPr>
          <w:lang w:val="en-US"/>
        </w:rPr>
        <w:t xml:space="preserve"> </w:t>
      </w:r>
      <w:r w:rsidR="0026416D">
        <w:rPr>
          <w:lang w:val="en-US"/>
        </w:rPr>
        <w:t xml:space="preserve">of </w:t>
      </w:r>
      <w:r w:rsidR="00F2738C">
        <w:rPr>
          <w:lang w:val="en-US"/>
        </w:rPr>
        <w:t>the data</w:t>
      </w:r>
      <w:r w:rsidR="00042336">
        <w:rPr>
          <w:lang w:val="en-US"/>
        </w:rPr>
        <w:t xml:space="preserve"> </w:t>
      </w:r>
      <w:r w:rsidR="00042336">
        <w:rPr>
          <w:lang w:val="en-US"/>
        </w:rPr>
        <w:fldChar w:fldCharType="begin"/>
      </w:r>
      <w:r w:rsidR="00AE46A3">
        <w:rPr>
          <w:lang w:val="en-US"/>
        </w:rPr>
        <w:instrText xml:space="preserve"> ADDIN ZOTERO_ITEM CSL_CITATION {"citationID":"JRxvP5Q8","properties":{"formattedCitation":"(Silverman, 1998)","plainCitation":"(Silverman, 1998)","dontUpdate":true,"noteIndex":0},"citationItems":[{"id":489,"uris":["http://zotero.org/users/9228513/items/LE45WYUD"],"itemData":{"id":489,"type":"book","call-number":"QA276.8 .S555 1998","collection-number":"26","collection-title":"Monographs on statistics and applied probability","event-place":"Boca Raton","ISBN":"978-0-412-24620-3","number-of-pages":"175","publisher":"Chapman &amp; Hall/CRC","publisher-place":"Boca Raton","source":"Library of Congress ISBN","title":"Density estimation for statistics and data analysis","author":[{"family":"Silverman","given":"B. W."}],"issued":{"date-parts":[["1998"]]}}}],"schema":"https://github.com/citation-style-language/schema/raw/master/csl-citation.json"} </w:instrText>
      </w:r>
      <w:r w:rsidR="00042336">
        <w:rPr>
          <w:lang w:val="en-US"/>
        </w:rPr>
        <w:fldChar w:fldCharType="separate"/>
      </w:r>
      <w:r w:rsidR="00F5566E" w:rsidRPr="00F5566E">
        <w:rPr>
          <w:rFonts w:cs="Times New Roman"/>
          <w:lang w:val="en-US"/>
        </w:rPr>
        <w:t>(Silverman, 1998</w:t>
      </w:r>
      <w:r w:rsidR="0045486C">
        <w:rPr>
          <w:rFonts w:cs="Times New Roman"/>
          <w:lang w:val="en-US"/>
        </w:rPr>
        <w:t>, p.1</w:t>
      </w:r>
      <w:r w:rsidR="00F5566E" w:rsidRPr="00F5566E">
        <w:rPr>
          <w:rFonts w:cs="Times New Roman"/>
          <w:lang w:val="en-US"/>
        </w:rPr>
        <w:t>)</w:t>
      </w:r>
      <w:r w:rsidR="00042336">
        <w:rPr>
          <w:lang w:val="en-US"/>
        </w:rPr>
        <w:fldChar w:fldCharType="end"/>
      </w:r>
      <w:r w:rsidR="00F2738C">
        <w:rPr>
          <w:lang w:val="en-US"/>
        </w:rPr>
        <w:t>.</w:t>
      </w:r>
      <w:r w:rsidR="0045486C">
        <w:rPr>
          <w:lang w:val="en-US"/>
        </w:rPr>
        <w:t xml:space="preserve"> The method </w:t>
      </w:r>
      <w:r w:rsidR="00A60937">
        <w:rPr>
          <w:lang w:val="en-US"/>
        </w:rPr>
        <w:t>sorts the data in increasing order</w:t>
      </w:r>
      <w:r w:rsidR="00706017">
        <w:rPr>
          <w:lang w:val="en-US"/>
        </w:rPr>
        <w:t xml:space="preserve">, before centering a kernel </w:t>
      </w:r>
      <w:r w:rsidR="00473177">
        <w:rPr>
          <w:lang w:val="en-US"/>
        </w:rPr>
        <w:t>over all the datapoints.</w:t>
      </w:r>
      <w:r w:rsidR="006D774A">
        <w:rPr>
          <w:lang w:val="en-US"/>
        </w:rPr>
        <w:t xml:space="preserve"> </w:t>
      </w:r>
      <w:r w:rsidR="00FB266F">
        <w:rPr>
          <w:lang w:val="en-US"/>
        </w:rPr>
        <w:t>The</w:t>
      </w:r>
      <w:r w:rsidR="001F616F">
        <w:rPr>
          <w:lang w:val="en-US"/>
        </w:rPr>
        <w:t xml:space="preserve"> kernel is a known PD</w:t>
      </w:r>
      <w:r w:rsidR="00D8665A">
        <w:rPr>
          <w:lang w:val="en-US"/>
        </w:rPr>
        <w:t xml:space="preserve">F with a specified </w:t>
      </w:r>
      <w:r w:rsidR="00920E99">
        <w:rPr>
          <w:lang w:val="en-US"/>
        </w:rPr>
        <w:t>smoothing parameter called bandwidth</w:t>
      </w:r>
      <w:r w:rsidR="001A19EB">
        <w:rPr>
          <w:lang w:val="en-US"/>
        </w:rPr>
        <w:t>.</w:t>
      </w:r>
      <w:r w:rsidR="00FB266F">
        <w:rPr>
          <w:lang w:val="en-US"/>
        </w:rPr>
        <w:t xml:space="preserve"> </w:t>
      </w:r>
      <w:r w:rsidR="001A19EB">
        <w:rPr>
          <w:lang w:val="en-US"/>
        </w:rPr>
        <w:t>F</w:t>
      </w:r>
      <w:r w:rsidR="00FB266F">
        <w:rPr>
          <w:lang w:val="en-US"/>
        </w:rPr>
        <w:t xml:space="preserve">or our netOD data </w:t>
      </w:r>
      <w:r w:rsidR="00B13861">
        <w:rPr>
          <w:lang w:val="en-US"/>
        </w:rPr>
        <w:t>we used a Gaussian kernel, where the</w:t>
      </w:r>
      <w:r w:rsidR="00897041">
        <w:rPr>
          <w:lang w:val="en-US"/>
        </w:rPr>
        <w:t xml:space="preserve"> bandwidth</w:t>
      </w:r>
      <w:r w:rsidR="00B13861">
        <w:rPr>
          <w:lang w:val="en-US"/>
        </w:rPr>
        <w:t xml:space="preserve"> </w:t>
      </w:r>
      <w:r w:rsidR="001A19EB">
        <w:rPr>
          <w:lang w:val="en-US"/>
        </w:rPr>
        <w:t xml:space="preserve">acts as the standard deviation in the Gaussian PDF. </w:t>
      </w:r>
      <w:r w:rsidR="00B13861">
        <w:rPr>
          <w:lang w:val="en-US"/>
        </w:rPr>
        <w:t xml:space="preserve"> </w:t>
      </w:r>
      <w:r w:rsidR="00C611EC">
        <w:rPr>
          <w:lang w:val="en-US"/>
        </w:rPr>
        <w:t xml:space="preserve">The kernels are summed </w:t>
      </w:r>
      <w:r w:rsidR="00FE5117">
        <w:rPr>
          <w:lang w:val="en-US"/>
        </w:rPr>
        <w:t>together,</w:t>
      </w:r>
      <w:r w:rsidR="009672FA">
        <w:rPr>
          <w:lang w:val="en-US"/>
        </w:rPr>
        <w:t xml:space="preserve"> </w:t>
      </w:r>
      <w:r w:rsidR="00B72FD7">
        <w:rPr>
          <w:lang w:val="en-US"/>
        </w:rPr>
        <w:t xml:space="preserve">and the sum increases if many kernels </w:t>
      </w:r>
      <w:r w:rsidR="006D774A">
        <w:rPr>
          <w:lang w:val="en-US"/>
        </w:rPr>
        <w:t xml:space="preserve">are within each other’s bandwidths, as seen in </w:t>
      </w:r>
      <w:r w:rsidR="00FE5117">
        <w:rPr>
          <w:lang w:val="en-US"/>
        </w:rPr>
        <w:fldChar w:fldCharType="begin"/>
      </w:r>
      <w:r w:rsidR="00FE5117">
        <w:rPr>
          <w:lang w:val="en-US"/>
        </w:rPr>
        <w:instrText xml:space="preserve"> REF _Ref101012397 \h </w:instrText>
      </w:r>
      <w:r w:rsidR="00FE5117">
        <w:rPr>
          <w:lang w:val="en-US"/>
        </w:rPr>
      </w:r>
      <w:r w:rsidR="00FE5117">
        <w:rPr>
          <w:lang w:val="en-US"/>
        </w:rPr>
        <w:fldChar w:fldCharType="separate"/>
      </w:r>
      <w:r w:rsidRPr="00FE5117">
        <w:rPr>
          <w:lang w:val="en-US"/>
        </w:rPr>
        <w:t xml:space="preserve">Figure </w:t>
      </w:r>
      <w:r>
        <w:rPr>
          <w:noProof/>
          <w:lang w:val="en-US"/>
        </w:rPr>
        <w:t>2</w:t>
      </w:r>
      <w:r>
        <w:rPr>
          <w:lang w:val="en-US"/>
        </w:rPr>
        <w:noBreakHyphen/>
      </w:r>
      <w:r>
        <w:rPr>
          <w:noProof/>
          <w:lang w:val="en-US"/>
        </w:rPr>
        <w:t>9</w:t>
      </w:r>
      <w:r w:rsidR="00FE5117">
        <w:rPr>
          <w:lang w:val="en-US"/>
        </w:rPr>
        <w:fldChar w:fldCharType="end"/>
      </w:r>
      <w:r w:rsidR="00FE5117">
        <w:rPr>
          <w:lang w:val="en-US"/>
        </w:rPr>
        <w:t>.</w:t>
      </w:r>
      <w:r w:rsidR="00E8148A">
        <w:rPr>
          <w:lang w:val="en-US"/>
        </w:rPr>
        <w:t xml:space="preserve"> </w:t>
      </w:r>
      <w:r w:rsidR="00306700">
        <w:rPr>
          <w:lang w:val="en-US"/>
        </w:rPr>
        <w:t xml:space="preserve">We used a python package called </w:t>
      </w:r>
      <w:proofErr w:type="spellStart"/>
      <w:r w:rsidR="00306700" w:rsidRPr="00A71AA6">
        <w:rPr>
          <w:i/>
          <w:iCs/>
          <w:lang w:val="en-US"/>
        </w:rPr>
        <w:t>sklearn</w:t>
      </w:r>
      <w:r w:rsidR="00B145CE" w:rsidRPr="00A71AA6">
        <w:rPr>
          <w:i/>
          <w:iCs/>
          <w:lang w:val="en-US"/>
        </w:rPr>
        <w:t>.neighbors</w:t>
      </w:r>
      <w:proofErr w:type="spellEnd"/>
      <w:r w:rsidR="002908B0">
        <w:rPr>
          <w:i/>
          <w:iCs/>
          <w:lang w:val="en-US"/>
        </w:rPr>
        <w:t xml:space="preserve"> </w:t>
      </w:r>
      <w:r w:rsidR="002908B0">
        <w:rPr>
          <w:i/>
          <w:iCs/>
          <w:lang w:val="en-US"/>
        </w:rPr>
        <w:fldChar w:fldCharType="begin"/>
      </w:r>
      <w:r w:rsidR="002908B0">
        <w:rPr>
          <w:i/>
          <w:iCs/>
          <w:lang w:val="en-US"/>
        </w:rPr>
        <w:instrText xml:space="preserve"> ADDIN ZOTERO_ITEM CSL_CITATION {"citationID":"bgM8oCyd","properties":{"formattedCitation":"(Pedregosa et al., 2011)","plainCitation":"(Pedregosa et al., 2011)","noteIndex":0},"citationItems":[{"id":530,"uris":["http://zotero.org/users/9228513/items/MC85WM3F"],"itemData":{"id":530,"type":"article-journal","container-title":"Journal of Machine Learning Research","page":"2825–2830","title":"Scikit-learn: Machine Learning in Python","volume":"12","author":[{"family":"Pedregosa","given":"F."},{"family":"Varoquaux","given":"G."},{"family":"Gramfort","given":"A."},{"family":"Michel","given":"V."},{"family":"Thirion","given":"B."},{"family":"Grisel","given":"O."},{"family":"Blondel","given":"M."},{"family":"Prettenhofer","given":"P."},{"family":"Weiss","given":"R."},{"family":"Dubourg","given":"V."},{"family":"Vanderplas","given":"J."},{"family":"Passos","given":"A."},{"family":"Cournapeau","given":"D."},{"family":"Brucher","given":"M."},{"family":"Perrot","given":"M."},{"family":"Duchesnay","given":"E."}],"issued":{"date-parts":[["2011"]]}}}],"schema":"https://github.com/citation-style-language/schema/raw/master/csl-citation.json"} </w:instrText>
      </w:r>
      <w:r w:rsidR="002908B0">
        <w:rPr>
          <w:i/>
          <w:iCs/>
          <w:lang w:val="en-US"/>
        </w:rPr>
        <w:fldChar w:fldCharType="separate"/>
      </w:r>
      <w:r w:rsidR="002908B0" w:rsidRPr="00574EC3">
        <w:rPr>
          <w:rFonts w:cs="Times New Roman"/>
          <w:lang w:val="en-US"/>
        </w:rPr>
        <w:t>(</w:t>
      </w:r>
      <w:proofErr w:type="spellStart"/>
      <w:r w:rsidR="002908B0" w:rsidRPr="00574EC3">
        <w:rPr>
          <w:rFonts w:cs="Times New Roman"/>
          <w:lang w:val="en-US"/>
        </w:rPr>
        <w:t>Pedregosa</w:t>
      </w:r>
      <w:proofErr w:type="spellEnd"/>
      <w:r w:rsidR="002908B0" w:rsidRPr="00574EC3">
        <w:rPr>
          <w:rFonts w:cs="Times New Roman"/>
          <w:lang w:val="en-US"/>
        </w:rPr>
        <w:t xml:space="preserve"> et al., 2011)</w:t>
      </w:r>
      <w:r w:rsidR="002908B0">
        <w:rPr>
          <w:i/>
          <w:iCs/>
          <w:lang w:val="en-US"/>
        </w:rPr>
        <w:fldChar w:fldCharType="end"/>
      </w:r>
      <w:r w:rsidR="00B145CE">
        <w:rPr>
          <w:lang w:val="en-US"/>
        </w:rPr>
        <w:t xml:space="preserve"> with the module </w:t>
      </w:r>
      <w:proofErr w:type="spellStart"/>
      <w:r w:rsidR="00B145CE" w:rsidRPr="00A71AA6">
        <w:rPr>
          <w:i/>
          <w:iCs/>
          <w:lang w:val="en-US"/>
        </w:rPr>
        <w:t>KernelDensity</w:t>
      </w:r>
      <w:proofErr w:type="spellEnd"/>
      <w:r w:rsidR="00B145CE">
        <w:rPr>
          <w:lang w:val="en-US"/>
        </w:rPr>
        <w:t xml:space="preserve"> </w:t>
      </w:r>
    </w:p>
    <w:p w14:paraId="53A2DBA0" w14:textId="77777777" w:rsidR="00CF1BEA" w:rsidRDefault="00CF1BEA" w:rsidP="00AF7A5F">
      <w:pPr>
        <w:rPr>
          <w:lang w:val="en-US"/>
        </w:rPr>
      </w:pPr>
    </w:p>
    <w:p w14:paraId="5CA09E02" w14:textId="0C290011" w:rsidR="00474F1F" w:rsidRPr="00AF7A5F" w:rsidRDefault="00EF4B7C" w:rsidP="00AF7A5F">
      <w:pPr>
        <w:rPr>
          <w:lang w:val="en-US"/>
        </w:rPr>
      </w:pPr>
      <w:r>
        <w:rPr>
          <w:lang w:val="en-US"/>
        </w:rPr>
        <w:t>This function is slightly different, in that it finds the log likelihood of the kernels, which result</w:t>
      </w:r>
      <w:r w:rsidR="00290DA9">
        <w:rPr>
          <w:lang w:val="en-US"/>
        </w:rPr>
        <w:t>ed</w:t>
      </w:r>
      <w:r>
        <w:rPr>
          <w:lang w:val="en-US"/>
        </w:rPr>
        <w:t xml:space="preserve"> in a negative </w:t>
      </w:r>
      <w:r w:rsidR="002A3DBD">
        <w:rPr>
          <w:lang w:val="en-US"/>
        </w:rPr>
        <w:t>curve</w:t>
      </w:r>
      <w:r w:rsidR="00290DA9">
        <w:rPr>
          <w:lang w:val="en-US"/>
        </w:rPr>
        <w:t>.</w:t>
      </w:r>
      <w:r w:rsidR="005B506B">
        <w:rPr>
          <w:lang w:val="en-US"/>
        </w:rPr>
        <w:t xml:space="preserve"> </w:t>
      </w:r>
      <w:r w:rsidR="004E59D6">
        <w:rPr>
          <w:lang w:val="en-US"/>
        </w:rPr>
        <w:t>We know that we have two groups: high and low response, we can therefore identify the</w:t>
      </w:r>
      <w:r w:rsidR="000F2807">
        <w:rPr>
          <w:lang w:val="en-US"/>
        </w:rPr>
        <w:t xml:space="preserve"> global minimum of</w:t>
      </w:r>
      <w:r w:rsidR="005B506B">
        <w:rPr>
          <w:lang w:val="en-US"/>
        </w:rPr>
        <w:t xml:space="preserve"> the log likelihood curve to </w:t>
      </w:r>
      <w:r w:rsidR="00A531AE">
        <w:rPr>
          <w:lang w:val="en-US"/>
        </w:rPr>
        <w:t xml:space="preserve">obtain the </w:t>
      </w:r>
      <w:r w:rsidR="00A72931">
        <w:rPr>
          <w:lang w:val="en-US"/>
        </w:rPr>
        <w:t>index separating the netOD values into high or low response.</w:t>
      </w:r>
      <w:r w:rsidR="00B63030">
        <w:rPr>
          <w:lang w:val="en-US"/>
        </w:rPr>
        <w:t xml:space="preserve">                                                                                     </w:t>
      </w:r>
    </w:p>
    <w:p w14:paraId="3AE79933" w14:textId="578B4E2D" w:rsidR="00A0141F" w:rsidRDefault="0014551B" w:rsidP="000F43F1">
      <w:pPr>
        <w:rPr>
          <w:rFonts w:eastAsiaTheme="minorEastAsia"/>
          <w:lang w:val="en-US"/>
        </w:rPr>
      </w:pPr>
      <w:r>
        <w:rPr>
          <w:lang w:val="en-US"/>
        </w:rPr>
        <w:t>Following</w:t>
      </w:r>
      <w:r w:rsidR="000F43F1">
        <w:rPr>
          <w:lang w:val="en-US"/>
        </w:rPr>
        <w:t xml:space="preserve"> separat</w:t>
      </w:r>
      <w:r>
        <w:rPr>
          <w:lang w:val="en-US"/>
        </w:rPr>
        <w:t>ion of h</w:t>
      </w:r>
      <w:r w:rsidR="000F43F1">
        <w:rPr>
          <w:lang w:val="en-US"/>
        </w:rPr>
        <w:t xml:space="preserve">igh and low response, we could fit the data to </w:t>
      </w:r>
      <w:r w:rsidR="00490D0D">
        <w:rPr>
          <w:lang w:val="en-US"/>
        </w:rPr>
        <w:t>a</w:t>
      </w:r>
      <w:r w:rsidR="009B0B51">
        <w:rPr>
          <w:lang w:val="en-US"/>
        </w:rPr>
        <w:t xml:space="preserve"> model explaining </w:t>
      </w:r>
      <w:r w:rsidR="006162D8">
        <w:rPr>
          <w:lang w:val="en-US"/>
        </w:rPr>
        <w:t>the relationship between dose given and netOD measured</w:t>
      </w:r>
      <w:r w:rsidR="009B0B51">
        <w:rPr>
          <w:lang w:val="en-US"/>
        </w:rPr>
        <w:t xml:space="preserve"> </w:t>
      </w:r>
      <m:oMath>
        <m:r>
          <w:rPr>
            <w:rFonts w:ascii="Cambria Math" w:hAnsi="Cambria Math"/>
            <w:lang w:val="en-US"/>
          </w:rPr>
          <m:t>D(netOD)</m:t>
        </m:r>
      </m:oMath>
      <w:r w:rsidR="006162D8">
        <w:rPr>
          <w:rFonts w:eastAsiaTheme="minorEastAsia"/>
          <w:lang w:val="en-US"/>
        </w:rPr>
        <w:t>.</w:t>
      </w:r>
      <w:r w:rsidR="00490D0D">
        <w:rPr>
          <w:rFonts w:eastAsiaTheme="minorEastAsia"/>
          <w:lang w:val="en-US"/>
        </w:rPr>
        <w:t xml:space="preserve"> </w:t>
      </w:r>
      <w:r w:rsidR="00490D0D">
        <w:rPr>
          <w:rFonts w:eastAsiaTheme="minorEastAsia"/>
          <w:lang w:val="en-US"/>
        </w:rPr>
        <w:fldChar w:fldCharType="begin"/>
      </w:r>
      <w:r w:rsidR="00AE46A3">
        <w:rPr>
          <w:rFonts w:eastAsiaTheme="minorEastAsia"/>
          <w:lang w:val="en-US"/>
        </w:rPr>
        <w:instrText xml:space="preserve"> ADDIN ZOTERO_ITEM CSL_CITATION {"citationID":"DrQ7fN96","properties":{"formattedCitation":"(Bj\\uc0\\u248{}rg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490D0D">
        <w:rPr>
          <w:rFonts w:eastAsiaTheme="minorEastAsia"/>
          <w:lang w:val="en-US"/>
        </w:rPr>
        <w:fldChar w:fldCharType="separate"/>
      </w:r>
      <w:proofErr w:type="spellStart"/>
      <w:r w:rsidR="00490D0D" w:rsidRPr="00490D0D">
        <w:rPr>
          <w:rFonts w:cs="Times New Roman"/>
          <w:szCs w:val="24"/>
          <w:lang w:val="en-US"/>
        </w:rPr>
        <w:t>Bjørg</w:t>
      </w:r>
      <w:proofErr w:type="spellEnd"/>
      <w:r w:rsidR="00490D0D" w:rsidRPr="00490D0D">
        <w:rPr>
          <w:rFonts w:cs="Times New Roman"/>
          <w:szCs w:val="24"/>
          <w:lang w:val="en-US"/>
        </w:rPr>
        <w:t xml:space="preserve"> </w:t>
      </w:r>
      <w:proofErr w:type="spellStart"/>
      <w:r w:rsidR="00490D0D" w:rsidRPr="00490D0D">
        <w:rPr>
          <w:rFonts w:cs="Times New Roman"/>
          <w:szCs w:val="24"/>
          <w:lang w:val="en-US"/>
        </w:rPr>
        <w:t>Vårli</w:t>
      </w:r>
      <w:proofErr w:type="spellEnd"/>
      <w:r w:rsidR="00490D0D" w:rsidRPr="00490D0D">
        <w:rPr>
          <w:rFonts w:cs="Times New Roman"/>
          <w:szCs w:val="24"/>
          <w:lang w:val="en-US"/>
        </w:rPr>
        <w:t xml:space="preserve"> </w:t>
      </w:r>
      <w:proofErr w:type="spellStart"/>
      <w:r w:rsidR="00490D0D" w:rsidRPr="00490D0D">
        <w:rPr>
          <w:rFonts w:cs="Times New Roman"/>
          <w:szCs w:val="24"/>
          <w:lang w:val="en-US"/>
        </w:rPr>
        <w:t>Håland</w:t>
      </w:r>
      <w:proofErr w:type="spellEnd"/>
      <w:r w:rsidR="00490D0D">
        <w:rPr>
          <w:rFonts w:eastAsiaTheme="minorEastAsia"/>
          <w:lang w:val="en-US"/>
        </w:rPr>
        <w:fldChar w:fldCharType="end"/>
      </w:r>
      <w:r w:rsidR="002903C2">
        <w:rPr>
          <w:rFonts w:eastAsiaTheme="minorEastAsia"/>
          <w:lang w:val="en-US"/>
        </w:rPr>
        <w:t xml:space="preserve"> evaluated models </w:t>
      </w:r>
      <w:r w:rsidR="005A70A7">
        <w:rPr>
          <w:rFonts w:eastAsiaTheme="minorEastAsia"/>
          <w:lang w:val="en-US"/>
        </w:rPr>
        <w:t>using corrected Akaike Information criteria (</w:t>
      </w:r>
      <w:proofErr w:type="spellStart"/>
      <w:r w:rsidR="005A70A7">
        <w:rPr>
          <w:rFonts w:eastAsiaTheme="minorEastAsia"/>
          <w:lang w:val="en-US"/>
        </w:rPr>
        <w:t>AIC</w:t>
      </w:r>
      <w:r w:rsidR="005A70A7">
        <w:rPr>
          <w:rFonts w:eastAsiaTheme="minorEastAsia"/>
          <w:vertAlign w:val="subscript"/>
          <w:lang w:val="en-US"/>
        </w:rPr>
        <w:t>c</w:t>
      </w:r>
      <w:proofErr w:type="spellEnd"/>
      <w:r w:rsidR="005A70A7">
        <w:rPr>
          <w:rFonts w:eastAsiaTheme="minorEastAsia"/>
          <w:lang w:val="en-US"/>
        </w:rPr>
        <w:t>)</w:t>
      </w:r>
      <w:r w:rsidR="00181CE4">
        <w:rPr>
          <w:rFonts w:eastAsiaTheme="minorEastAsia"/>
          <w:lang w:val="en-US"/>
        </w:rPr>
        <w:t>. We will come back to the concept of AIC in</w:t>
      </w:r>
      <w:r w:rsidR="004A41DC">
        <w:rPr>
          <w:rFonts w:eastAsiaTheme="minorEastAsia"/>
          <w:lang w:val="en-US"/>
        </w:rPr>
        <w:t xml:space="preserve"> </w:t>
      </w:r>
      <w:r w:rsidR="004A41DC">
        <w:rPr>
          <w:rFonts w:eastAsiaTheme="minorEastAsia"/>
          <w:lang w:val="en-US"/>
        </w:rPr>
        <w:fldChar w:fldCharType="begin"/>
      </w:r>
      <w:r w:rsidR="004A41DC">
        <w:rPr>
          <w:rFonts w:eastAsiaTheme="minorEastAsia"/>
          <w:lang w:val="en-US"/>
        </w:rPr>
        <w:instrText xml:space="preserve"> REF _Ref102483652 \r \h </w:instrText>
      </w:r>
      <w:r w:rsidR="004A41DC">
        <w:rPr>
          <w:rFonts w:eastAsiaTheme="minorEastAsia"/>
          <w:lang w:val="en-US"/>
        </w:rPr>
      </w:r>
      <w:r w:rsidR="004A41DC">
        <w:rPr>
          <w:rFonts w:eastAsiaTheme="minorEastAsia"/>
          <w:lang w:val="en-US"/>
        </w:rPr>
        <w:fldChar w:fldCharType="separate"/>
      </w:r>
      <w:r w:rsidR="004A41DC">
        <w:rPr>
          <w:rFonts w:eastAsiaTheme="minorEastAsia"/>
          <w:lang w:val="en-US"/>
        </w:rPr>
        <w:t>2.4.2.5</w:t>
      </w:r>
      <w:r w:rsidR="004A41DC">
        <w:rPr>
          <w:rFonts w:eastAsiaTheme="minorEastAsia"/>
          <w:lang w:val="en-US"/>
        </w:rPr>
        <w:fldChar w:fldCharType="end"/>
      </w:r>
      <w:r w:rsidR="00181CE4">
        <w:rPr>
          <w:rFonts w:eastAsiaTheme="minorEastAsia"/>
          <w:lang w:val="en-US"/>
        </w:rPr>
        <w:t xml:space="preserve"> </w:t>
      </w:r>
      <w:r w:rsidR="004A41DC">
        <w:rPr>
          <w:rFonts w:eastAsiaTheme="minorEastAsia"/>
          <w:lang w:val="en-US"/>
        </w:rPr>
        <w:t>,</w:t>
      </w:r>
      <w:r w:rsidR="00181CE4">
        <w:rPr>
          <w:rFonts w:eastAsiaTheme="minorEastAsia"/>
          <w:lang w:val="en-US"/>
        </w:rPr>
        <w:t xml:space="preserve"> but </w:t>
      </w:r>
      <w:r w:rsidR="00B45C62">
        <w:rPr>
          <w:rFonts w:eastAsiaTheme="minorEastAsia"/>
          <w:lang w:val="en-US"/>
        </w:rPr>
        <w:t xml:space="preserve">we will not perform the same analysis. However, an evaluation of the model </w:t>
      </w:r>
      <w:r w:rsidR="004E3045">
        <w:rPr>
          <w:rFonts w:eastAsiaTheme="minorEastAsia"/>
          <w:lang w:val="en-US"/>
        </w:rPr>
        <w:t>was</w:t>
      </w:r>
      <w:r w:rsidR="00B45C62">
        <w:rPr>
          <w:rFonts w:eastAsiaTheme="minorEastAsia"/>
          <w:lang w:val="en-US"/>
        </w:rPr>
        <w:t xml:space="preserve"> done using </w:t>
      </w:r>
      <w:r w:rsidR="00C634D1">
        <w:rPr>
          <w:rFonts w:eastAsiaTheme="minorEastAsia"/>
          <w:lang w:val="en-US"/>
        </w:rPr>
        <w:t>the relative error in</w:t>
      </w:r>
      <w:r w:rsidR="004E3045">
        <w:rPr>
          <w:rFonts w:eastAsiaTheme="minorEastAsia"/>
          <w:lang w:val="en-US"/>
        </w:rPr>
        <w:t xml:space="preserve"> </w:t>
      </w:r>
      <w:r w:rsidR="00F1739D">
        <w:rPr>
          <w:rFonts w:eastAsiaTheme="minorEastAsia"/>
          <w:lang w:val="en-US"/>
        </w:rPr>
        <w:t>OPEN</w:t>
      </w:r>
      <w:r w:rsidR="004E3045">
        <w:rPr>
          <w:rFonts w:eastAsiaTheme="minorEastAsia"/>
          <w:lang w:val="en-US"/>
        </w:rPr>
        <w:t xml:space="preserve"> field dosimetry</w:t>
      </w:r>
      <w:r w:rsidR="005C219A">
        <w:rPr>
          <w:rFonts w:eastAsiaTheme="minorEastAsia"/>
          <w:lang w:val="en-US"/>
        </w:rPr>
        <w:t xml:space="preserve">. </w:t>
      </w:r>
      <w:r w:rsidR="006C7022">
        <w:rPr>
          <w:rFonts w:eastAsiaTheme="minorEastAsia"/>
          <w:lang w:val="en-US"/>
        </w:rPr>
        <w:t xml:space="preserve">If the </w:t>
      </w:r>
      <w:r w:rsidR="00AE0A0F">
        <w:rPr>
          <w:rFonts w:eastAsiaTheme="minorEastAsia"/>
          <w:lang w:val="en-US"/>
        </w:rPr>
        <w:t>response of these films were</w:t>
      </w:r>
      <w:r w:rsidR="006C7022">
        <w:rPr>
          <w:rFonts w:eastAsiaTheme="minorEastAsia"/>
          <w:lang w:val="en-US"/>
        </w:rPr>
        <w:t xml:space="preserve"> </w:t>
      </w:r>
      <w:r w:rsidR="00F1739D">
        <w:rPr>
          <w:rFonts w:eastAsiaTheme="minorEastAsia"/>
          <w:lang w:val="en-US"/>
        </w:rPr>
        <w:t xml:space="preserve">far </w:t>
      </w:r>
      <w:r w:rsidR="00F1739D">
        <w:rPr>
          <w:rFonts w:eastAsiaTheme="minorEastAsia"/>
          <w:lang w:val="en-US"/>
        </w:rPr>
        <w:lastRenderedPageBreak/>
        <w:t>from 5 Gy</w:t>
      </w:r>
      <w:r w:rsidR="009176B2">
        <w:rPr>
          <w:rFonts w:eastAsiaTheme="minorEastAsia"/>
          <w:lang w:val="en-US"/>
        </w:rPr>
        <w:t xml:space="preserve">, we knew something </w:t>
      </w:r>
      <w:r w:rsidR="00AE0A0F">
        <w:rPr>
          <w:rFonts w:eastAsiaTheme="minorEastAsia"/>
          <w:lang w:val="en-US"/>
        </w:rPr>
        <w:t>was wrong.</w:t>
      </w:r>
      <w:r w:rsidR="00F1739D">
        <w:rPr>
          <w:rFonts w:eastAsiaTheme="minorEastAsia"/>
          <w:lang w:val="en-US"/>
        </w:rPr>
        <w:t xml:space="preserve"> </w:t>
      </w:r>
      <w:r w:rsidR="00DE4DED">
        <w:rPr>
          <w:rFonts w:eastAsiaTheme="minorEastAsia"/>
          <w:lang w:val="en-US"/>
        </w:rPr>
        <w:t xml:space="preserve">Based on the results of </w:t>
      </w:r>
      <w:proofErr w:type="spellStart"/>
      <w:r w:rsidR="00DE4DED">
        <w:rPr>
          <w:rFonts w:eastAsiaTheme="minorEastAsia"/>
          <w:lang w:val="en-US"/>
        </w:rPr>
        <w:t>Bjørg</w:t>
      </w:r>
      <w:proofErr w:type="spellEnd"/>
      <w:r w:rsidR="00DE4DED">
        <w:rPr>
          <w:rFonts w:eastAsiaTheme="minorEastAsia"/>
          <w:lang w:val="en-US"/>
        </w:rPr>
        <w:t xml:space="preserve"> </w:t>
      </w:r>
      <w:proofErr w:type="spellStart"/>
      <w:r w:rsidR="00DE4DED">
        <w:rPr>
          <w:rFonts w:eastAsiaTheme="minorEastAsia"/>
          <w:lang w:val="en-US"/>
        </w:rPr>
        <w:t>Vårli</w:t>
      </w:r>
      <w:proofErr w:type="spellEnd"/>
      <w:r w:rsidR="00DE4DED">
        <w:rPr>
          <w:rFonts w:eastAsiaTheme="minorEastAsia"/>
          <w:lang w:val="en-US"/>
        </w:rPr>
        <w:t xml:space="preserve"> </w:t>
      </w:r>
      <w:proofErr w:type="spellStart"/>
      <w:r w:rsidR="00DE4DED">
        <w:rPr>
          <w:rFonts w:eastAsiaTheme="minorEastAsia"/>
          <w:lang w:val="en-US"/>
        </w:rPr>
        <w:t>Håland</w:t>
      </w:r>
      <w:proofErr w:type="spellEnd"/>
      <w:r w:rsidR="00DE4DED">
        <w:rPr>
          <w:rFonts w:eastAsiaTheme="minorEastAsia"/>
          <w:lang w:val="en-US"/>
        </w:rPr>
        <w:t>, we chose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D84165" w14:paraId="0369698A" w14:textId="77777777" w:rsidTr="00D84165">
        <w:tc>
          <w:tcPr>
            <w:tcW w:w="8815" w:type="dxa"/>
          </w:tcPr>
          <w:p w14:paraId="78BAE623" w14:textId="096EC56A" w:rsidR="00D84165" w:rsidRDefault="00D84165" w:rsidP="003477DB">
            <m:oMathPara>
              <m:oMath>
                <m:r>
                  <w:rPr>
                    <w:rFonts w:ascii="Cambria Math" w:hAnsi="Cambria Math"/>
                    <w:lang w:val="en-US"/>
                  </w:rPr>
                  <m:t>D=a⋅netOD+b⋅netO</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n</m:t>
                    </m:r>
                  </m:sup>
                </m:sSup>
                <m:r>
                  <w:rPr>
                    <w:rFonts w:ascii="Cambria Math" w:hAnsi="Cambria Math"/>
                    <w:lang w:val="en-US"/>
                  </w:rPr>
                  <m:t xml:space="preserve"> ,</m:t>
                </m:r>
              </m:oMath>
            </m:oMathPara>
          </w:p>
        </w:tc>
        <w:bookmarkStart w:id="160" w:name="_Ref101268144"/>
        <w:tc>
          <w:tcPr>
            <w:tcW w:w="535" w:type="dxa"/>
          </w:tcPr>
          <w:p w14:paraId="351BB7DD" w14:textId="22E4E4FD" w:rsidR="00D84165" w:rsidRDefault="00D84165" w:rsidP="003477DB">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5</w:t>
            </w:r>
            <w:r>
              <w:fldChar w:fldCharType="end"/>
            </w:r>
            <w:bookmarkEnd w:id="160"/>
          </w:p>
        </w:tc>
      </w:tr>
    </w:tbl>
    <w:p w14:paraId="1AEC248B" w14:textId="6CC76A65" w:rsidR="00BF4C81" w:rsidRDefault="00D83011" w:rsidP="001D77C6">
      <w:pPr>
        <w:rPr>
          <w:rFonts w:eastAsiaTheme="minorEastAsia"/>
          <w:lang w:val="en-US"/>
        </w:rPr>
      </w:pPr>
      <w:r>
        <w:rPr>
          <w:lang w:val="en-US"/>
        </w:rPr>
        <w:t xml:space="preserve">where </w:t>
      </w:r>
      <m:oMath>
        <m:r>
          <w:rPr>
            <w:rFonts w:ascii="Cambria Math" w:hAnsi="Cambria Math"/>
            <w:lang w:val="en-US"/>
          </w:rPr>
          <m:t xml:space="preserve">a, b, </m:t>
        </m:r>
      </m:oMath>
      <w:r>
        <w:rPr>
          <w:rFonts w:eastAsiaTheme="minorEastAsia"/>
          <w:lang w:val="en-US"/>
        </w:rPr>
        <w:t xml:space="preserve">and </w:t>
      </w:r>
      <m:oMath>
        <m:r>
          <w:rPr>
            <w:rFonts w:ascii="Cambria Math" w:eastAsiaTheme="minorEastAsia" w:hAnsi="Cambria Math"/>
            <w:lang w:val="en-US"/>
          </w:rPr>
          <m:t>n</m:t>
        </m:r>
      </m:oMath>
      <w:r>
        <w:rPr>
          <w:rFonts w:eastAsiaTheme="minorEastAsia"/>
          <w:lang w:val="en-US"/>
        </w:rPr>
        <w:t xml:space="preserve"> </w:t>
      </w:r>
      <w:r w:rsidR="001D77C6">
        <w:rPr>
          <w:rFonts w:eastAsiaTheme="minorEastAsia"/>
          <w:lang w:val="en-US"/>
        </w:rPr>
        <w:t>are unknown parameters.</w:t>
      </w:r>
      <w:r w:rsidR="00005D7B">
        <w:rPr>
          <w:rFonts w:eastAsiaTheme="minorEastAsia"/>
          <w:lang w:val="en-US"/>
        </w:rPr>
        <w:t xml:space="preserve"> </w:t>
      </w:r>
      <w:r w:rsidR="00D12053">
        <w:rPr>
          <w:rFonts w:eastAsiaTheme="minorEastAsia"/>
          <w:lang w:val="en-US"/>
        </w:rPr>
        <w:t>The</w:t>
      </w:r>
      <w:r w:rsidR="00A71AA6">
        <w:rPr>
          <w:rFonts w:eastAsiaTheme="minorEastAsia"/>
          <w:lang w:val="en-US"/>
        </w:rPr>
        <w:t xml:space="preserve"> python package </w:t>
      </w:r>
      <w:proofErr w:type="spellStart"/>
      <w:proofErr w:type="gramStart"/>
      <w:r w:rsidR="00A71AA6" w:rsidRPr="00A71AA6">
        <w:rPr>
          <w:rFonts w:eastAsiaTheme="minorEastAsia"/>
          <w:i/>
          <w:iCs/>
          <w:lang w:val="en-US"/>
        </w:rPr>
        <w:t>scipy.optimize</w:t>
      </w:r>
      <w:proofErr w:type="spellEnd"/>
      <w:proofErr w:type="gramEnd"/>
      <w:r w:rsidR="00A71AA6">
        <w:rPr>
          <w:rFonts w:eastAsiaTheme="minorEastAsia"/>
          <w:lang w:val="en-US"/>
        </w:rPr>
        <w:t xml:space="preserve"> with the module </w:t>
      </w:r>
      <m:oMath>
        <m:r>
          <w:rPr>
            <w:rFonts w:ascii="Cambria Math" w:eastAsiaTheme="minorEastAsia" w:hAnsi="Cambria Math"/>
            <w:lang w:val="en-US"/>
          </w:rPr>
          <m:t>least_squares</m:t>
        </m:r>
      </m:oMath>
      <w:r w:rsidR="00A71AA6">
        <w:rPr>
          <w:rFonts w:eastAsiaTheme="minorEastAsia"/>
          <w:lang w:val="en-US"/>
        </w:rPr>
        <w:t xml:space="preserve"> </w:t>
      </w:r>
      <w:r w:rsidR="00FB2AE5">
        <w:rPr>
          <w:rFonts w:eastAsiaTheme="minorEastAsia"/>
          <w:lang w:val="en-US"/>
        </w:rPr>
        <w:t xml:space="preserve">estimates the parameters using the LM method. It also returns necessary </w:t>
      </w:r>
      <w:r w:rsidR="00916788">
        <w:rPr>
          <w:rFonts w:eastAsiaTheme="minorEastAsia"/>
          <w:lang w:val="en-US"/>
        </w:rPr>
        <w:t>goodness of fit values to evaluate the model</w:t>
      </w:r>
      <w:r w:rsidR="007576C8">
        <w:rPr>
          <w:rFonts w:eastAsiaTheme="minorEastAsia"/>
          <w:lang w:val="en-US"/>
        </w:rPr>
        <w:t xml:space="preserve">. </w:t>
      </w:r>
      <w:r w:rsidR="000A7401">
        <w:rPr>
          <w:rFonts w:eastAsiaTheme="minorEastAsia"/>
          <w:lang w:val="en-US"/>
        </w:rPr>
        <w:t>Extracting the uncertainty of the estimated parameters is not trivial</w:t>
      </w:r>
      <w:r w:rsidR="00D35EC1">
        <w:rPr>
          <w:rFonts w:eastAsiaTheme="minorEastAsia"/>
          <w:lang w:val="en-US"/>
        </w:rPr>
        <w:t xml:space="preserve">, as it is not returned by the function. However, </w:t>
      </w:r>
      <w:r w:rsidR="005D68E5">
        <w:rPr>
          <w:rFonts w:eastAsiaTheme="minorEastAsia"/>
          <w:lang w:val="en-US"/>
        </w:rPr>
        <w:t>it does</w:t>
      </w:r>
      <w:r w:rsidR="00E53CCB">
        <w:rPr>
          <w:rFonts w:eastAsiaTheme="minorEastAsia"/>
          <w:lang w:val="en-US"/>
        </w:rPr>
        <w:t xml:space="preserve"> return the</w:t>
      </w:r>
      <w:r w:rsidR="000B7B7D">
        <w:rPr>
          <w:rFonts w:eastAsiaTheme="minorEastAsia"/>
          <w:lang w:val="en-US"/>
        </w:rPr>
        <w:t xml:space="preserve"> </w:t>
      </w:r>
      <w:r w:rsidR="0003080B">
        <w:rPr>
          <w:rFonts w:eastAsiaTheme="minorEastAsia"/>
          <w:lang w:val="en-US"/>
        </w:rPr>
        <w:t>J</w:t>
      </w:r>
      <w:r w:rsidR="00D35EC1">
        <w:rPr>
          <w:rFonts w:eastAsiaTheme="minorEastAsia"/>
          <w:lang w:val="en-US"/>
        </w:rPr>
        <w:t xml:space="preserve">acobian (see </w:t>
      </w:r>
      <w:r w:rsidR="0003080B">
        <w:rPr>
          <w:rFonts w:eastAsiaTheme="minorEastAsia"/>
          <w:lang w:val="en-US"/>
        </w:rPr>
        <w:fldChar w:fldCharType="begin"/>
      </w:r>
      <w:r w:rsidR="0003080B">
        <w:rPr>
          <w:rFonts w:eastAsiaTheme="minorEastAsia"/>
          <w:lang w:val="en-US"/>
        </w:rPr>
        <w:instrText xml:space="preserve"> REF _Ref98754619 \r \h </w:instrText>
      </w:r>
      <w:r w:rsidR="0003080B">
        <w:rPr>
          <w:rFonts w:eastAsiaTheme="minorEastAsia"/>
          <w:lang w:val="en-US"/>
        </w:rPr>
      </w:r>
      <w:r w:rsidR="0003080B">
        <w:rPr>
          <w:rFonts w:eastAsiaTheme="minorEastAsia"/>
          <w:lang w:val="en-US"/>
        </w:rPr>
        <w:fldChar w:fldCharType="separate"/>
      </w:r>
      <w:r w:rsidR="0003080B">
        <w:rPr>
          <w:rFonts w:eastAsiaTheme="minorEastAsia"/>
          <w:lang w:val="en-US"/>
        </w:rPr>
        <w:t>1.6.1</w:t>
      </w:r>
      <w:r w:rsidR="0003080B">
        <w:rPr>
          <w:rFonts w:eastAsiaTheme="minorEastAsia"/>
          <w:lang w:val="en-US"/>
        </w:rPr>
        <w:fldChar w:fldCharType="end"/>
      </w:r>
      <w:r w:rsidR="00D35EC1">
        <w:rPr>
          <w:rFonts w:eastAsiaTheme="minorEastAsia"/>
          <w:lang w:val="en-US"/>
        </w:rPr>
        <w:t>)</w:t>
      </w:r>
      <w:r w:rsidR="00E53CCB">
        <w:rPr>
          <w:rFonts w:eastAsiaTheme="minorEastAsia"/>
          <w:lang w:val="en-US"/>
        </w:rPr>
        <w:t>, which can be used to find the variances of each parameter</w:t>
      </w:r>
      <w:r w:rsidR="00EE2B6F">
        <w:rPr>
          <w:rFonts w:eastAsiaTheme="minorEastAsia"/>
          <w:lang w:val="en-US"/>
        </w:rPr>
        <w:t xml:space="preserve">. </w:t>
      </w:r>
      <w:r w:rsidR="003B3BB4">
        <w:rPr>
          <w:rFonts w:eastAsiaTheme="minorEastAsia"/>
          <w:lang w:val="en-US"/>
        </w:rPr>
        <w:t xml:space="preserve">Using the relationship </w:t>
      </w:r>
      <w:r w:rsidR="00C03573">
        <w:rPr>
          <w:rFonts w:eastAsiaTheme="minorEastAsia"/>
          <w:lang w:val="en-US"/>
        </w:rPr>
        <w:fldChar w:fldCharType="begin"/>
      </w:r>
      <w:r w:rsidR="00AE46A3">
        <w:rPr>
          <w:rFonts w:eastAsiaTheme="minorEastAsia"/>
          <w:lang w:val="en-US"/>
        </w:rPr>
        <w:instrText xml:space="preserve"> ADDIN ZOTERO_ITEM CSL_CITATION {"citationID":"dXvxUXIl","properties":{"formattedCitation":"(Niclas B\\uc0\\u246{}rlin, 2007)","plainCitation":"(Niclas Börlin, 2007)","dontUpdate":true,"noteIndex":0},"citationItems":[{"id":491,"uris":["http://zotero.org/users/9228513/items/6PEMZZTA"],"itemData":{"id":491,"type":"speech","language":"en","title":"Nonlinear Optimization Least Squares Problems — The Gauss-Newton method","author":[{"literal":"Niclas Börlin"}],"accessed":{"date-parts":[["2022",4,18]]},"issued":{"date-parts":[["2007",11,22]]}}}],"schema":"https://github.com/citation-style-language/schema/raw/master/csl-citation.json"} </w:instrText>
      </w:r>
      <w:r w:rsidR="00C03573">
        <w:rPr>
          <w:rFonts w:eastAsiaTheme="minorEastAsia"/>
          <w:lang w:val="en-US"/>
        </w:rPr>
        <w:fldChar w:fldCharType="separate"/>
      </w:r>
      <w:r w:rsidR="00C03573" w:rsidRPr="00190B73">
        <w:rPr>
          <w:rFonts w:cs="Times New Roman"/>
          <w:szCs w:val="24"/>
          <w:lang w:val="en-US"/>
        </w:rPr>
        <w:t>(</w:t>
      </w:r>
      <w:proofErr w:type="spellStart"/>
      <w:r w:rsidR="00C03573" w:rsidRPr="00190B73">
        <w:rPr>
          <w:rFonts w:cs="Times New Roman"/>
          <w:szCs w:val="24"/>
          <w:lang w:val="en-US"/>
        </w:rPr>
        <w:t>Niclas</w:t>
      </w:r>
      <w:proofErr w:type="spellEnd"/>
      <w:r w:rsidR="00C03573" w:rsidRPr="00190B73">
        <w:rPr>
          <w:rFonts w:cs="Times New Roman"/>
          <w:szCs w:val="24"/>
          <w:lang w:val="en-US"/>
        </w:rPr>
        <w:t xml:space="preserve"> </w:t>
      </w:r>
      <w:proofErr w:type="spellStart"/>
      <w:r w:rsidR="00C03573" w:rsidRPr="00190B73">
        <w:rPr>
          <w:rFonts w:cs="Times New Roman"/>
          <w:szCs w:val="24"/>
          <w:lang w:val="en-US"/>
        </w:rPr>
        <w:t>Börlin</w:t>
      </w:r>
      <w:proofErr w:type="spellEnd"/>
      <w:r w:rsidR="00C03573" w:rsidRPr="00190B73">
        <w:rPr>
          <w:rFonts w:cs="Times New Roman"/>
          <w:szCs w:val="24"/>
          <w:lang w:val="en-US"/>
        </w:rPr>
        <w:t>, 2007</w:t>
      </w:r>
      <w:r w:rsidR="0045609F" w:rsidRPr="00190B73">
        <w:rPr>
          <w:rFonts w:cs="Times New Roman"/>
          <w:szCs w:val="24"/>
          <w:lang w:val="en-US"/>
        </w:rPr>
        <w:t>, slide 12</w:t>
      </w:r>
      <w:r w:rsidR="00C03573" w:rsidRPr="00190B73">
        <w:rPr>
          <w:rFonts w:cs="Times New Roman"/>
          <w:szCs w:val="24"/>
          <w:lang w:val="en-US"/>
        </w:rPr>
        <w:t>)</w:t>
      </w:r>
      <w:r w:rsidR="00C03573">
        <w:rPr>
          <w:rFonts w:eastAsiaTheme="minorEastAsia"/>
          <w:lang w:val="en-US"/>
        </w:rPr>
        <w:fldChar w:fldCharType="end"/>
      </w:r>
      <w:r w:rsidR="0003080B">
        <w:rPr>
          <w:rFonts w:eastAsiaTheme="minorEastAsia"/>
          <w:lang w:val="en-US"/>
        </w:rPr>
        <w:t xml:space="preserve"> </w:t>
      </w:r>
    </w:p>
    <w:p w14:paraId="4062683F" w14:textId="2E21AB2A" w:rsidR="003B3BB4" w:rsidRPr="00A96854" w:rsidRDefault="00564F1A" w:rsidP="001D77C6">
      <w:pPr>
        <w:rPr>
          <w:rFonts w:eastAsiaTheme="minorEastAsia"/>
          <w:lang w:val="en-US"/>
        </w:rPr>
      </w:pPr>
      <m:oMathPara>
        <m:oMath>
          <m:r>
            <m:rPr>
              <m:sty m:val="p"/>
            </m:rPr>
            <w:rPr>
              <w:rFonts w:ascii="Cambria Math" w:eastAsiaTheme="minorEastAsia" w:hAnsi="Cambria Math"/>
              <w:lang w:val="en-US"/>
            </w:rPr>
            <m:t>Σ</m:t>
          </m:r>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-1</m:t>
              </m:r>
            </m:sup>
          </m:sSup>
          <m:r>
            <w:rPr>
              <w:rFonts w:ascii="Cambria Math" w:eastAsiaTheme="minorEastAsia" w:hAnsi="Cambria Math"/>
              <w:lang w:val="en-US"/>
            </w:rPr>
            <m:t xml:space="preserve"> ,</m:t>
          </m:r>
        </m:oMath>
      </m:oMathPara>
    </w:p>
    <w:p w14:paraId="250903CA" w14:textId="5E798DF4" w:rsidR="001E7FA1" w:rsidRDefault="00A96854" w:rsidP="001D77C6">
      <w:pPr>
        <w:rPr>
          <w:rFonts w:eastAsiaTheme="minorEastAsia"/>
          <w:lang w:val="en-US"/>
        </w:rPr>
      </w:pPr>
      <w:r>
        <w:rPr>
          <w:rFonts w:eastAsiaTheme="minorEastAsia"/>
          <w:lang w:val="en-US"/>
        </w:rPr>
        <w:t xml:space="preserve">where </w:t>
      </w:r>
      <m:oMath>
        <m:r>
          <m:rPr>
            <m:sty m:val="p"/>
          </m:rPr>
          <w:rPr>
            <w:rFonts w:ascii="Cambria Math" w:eastAsiaTheme="minorEastAsia" w:hAnsi="Cambria Math"/>
            <w:lang w:val="en-US"/>
          </w:rPr>
          <m:t>Σ</m:t>
        </m:r>
      </m:oMath>
      <w:r>
        <w:rPr>
          <w:rFonts w:eastAsiaTheme="minorEastAsia"/>
          <w:lang w:val="en-US"/>
        </w:rPr>
        <w:t xml:space="preserve"> is the covariance matrix</w:t>
      </w:r>
      <w:r w:rsidR="00190B73">
        <w:rPr>
          <w:rFonts w:eastAsiaTheme="minorEastAsia"/>
          <w:lang w:val="en-US"/>
        </w:rPr>
        <w:t xml:space="preserve">, </w:t>
      </w:r>
      <w:r w:rsidR="00252EF6">
        <w:rPr>
          <w:rFonts w:eastAsiaTheme="minorEastAsia"/>
          <w:lang w:val="en-US"/>
        </w:rPr>
        <w:t xml:space="preserve">a p x p matrix </w:t>
      </w:r>
      <w:r w:rsidR="001E7FA1">
        <w:rPr>
          <w:rFonts w:eastAsiaTheme="minorEastAsia"/>
          <w:lang w:val="en-US"/>
        </w:rPr>
        <w:t>explaining how the parameters</w:t>
      </w:r>
      <w:r w:rsidR="00F31A61">
        <w:rPr>
          <w:rFonts w:eastAsiaTheme="minorEastAsia"/>
          <w:lang w:val="en-US"/>
        </w:rPr>
        <w:t xml:space="preserve"> in</w:t>
      </w:r>
      <w:r w:rsidR="00C30A7E">
        <w:rPr>
          <w:rFonts w:eastAsiaTheme="minorEastAsia"/>
          <w:lang w:val="en-US"/>
        </w:rPr>
        <w:t xml:space="preserve"> </w:t>
      </w:r>
      <m:oMath>
        <m:r>
          <m:rPr>
            <m:sty m:val="bi"/>
          </m:rPr>
          <w:rPr>
            <w:rFonts w:ascii="Cambria Math" w:eastAsiaTheme="minorEastAsia" w:hAnsi="Cambria Math"/>
            <w:lang w:val="en-US"/>
          </w:rPr>
          <m:t>p</m:t>
        </m:r>
      </m:oMath>
      <w:r w:rsidR="0054770D">
        <w:rPr>
          <w:rFonts w:eastAsiaTheme="minorEastAsia"/>
          <w:b/>
          <w:bCs/>
          <w:lang w:val="en-US"/>
        </w:rPr>
        <w:t xml:space="preserve"> </w:t>
      </w:r>
      <w:r w:rsidR="001E7FA1">
        <w:rPr>
          <w:rFonts w:eastAsiaTheme="minorEastAsia"/>
          <w:lang w:val="en-US"/>
        </w:rPr>
        <w:t xml:space="preserve">vary following the </w:t>
      </w:r>
      <w:proofErr w:type="gramStart"/>
      <w:r w:rsidR="001E7FA1">
        <w:rPr>
          <w:rFonts w:eastAsiaTheme="minorEastAsia"/>
          <w:lang w:val="en-US"/>
        </w:rPr>
        <w:t>expression</w:t>
      </w:r>
      <w:proofErr w:type="gramEnd"/>
      <w:r w:rsidR="001E7FA1">
        <w:rPr>
          <w:rFonts w:eastAsiaTheme="minorEastAsia"/>
          <w:lang w:val="en-US"/>
        </w:rPr>
        <w:t xml:space="preserve"> </w:t>
      </w:r>
    </w:p>
    <w:p w14:paraId="0868D227" w14:textId="485BF944" w:rsidR="00A96854" w:rsidRDefault="001E7FA1" w:rsidP="00292B9A">
      <w:pPr>
        <w:jc w:val="center"/>
        <w:rPr>
          <w:rFonts w:eastAsiaTheme="minorEastAsia"/>
          <w:lang w:val="en-US"/>
        </w:rPr>
      </w:pPr>
      <m:oMathPara>
        <m:oMath>
          <m:r>
            <w:rPr>
              <w:rFonts w:ascii="Cambria Math" w:eastAsiaTheme="minorEastAsia" w:hAnsi="Cambria Math"/>
              <w:lang w:val="en-US"/>
            </w:rPr>
            <m:t xml:space="preserve">Cov </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y</m:t>
                  </m:r>
                </m:sub>
              </m:sSub>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n-1</m:t>
              </m:r>
            </m:den>
          </m:f>
          <m:nary>
            <m:naryPr>
              <m:chr m:val="∑"/>
              <m:limLoc m:val="subSup"/>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m:t>
                      </m:r>
                    </m:e>
                  </m:acc>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m:t>
                      </m:r>
                    </m:e>
                  </m:acc>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m:t>
              </m:r>
            </m:e>
          </m:nary>
        </m:oMath>
      </m:oMathPara>
    </w:p>
    <w:p w14:paraId="25B945E7" w14:textId="6C3A48A8" w:rsidR="00AD76C1" w:rsidRDefault="00F14D47" w:rsidP="00D8797E">
      <w:pPr>
        <w:rPr>
          <w:rFonts w:eastAsiaTheme="minorEastAsia"/>
          <w:lang w:val="en-US"/>
        </w:rPr>
      </w:pPr>
      <w:r>
        <w:rPr>
          <w:rFonts w:eastAsiaTheme="minorEastAsia"/>
          <w:lang w:val="en-US"/>
        </w:rPr>
        <w:t xml:space="preserve">The diagonal elements of this matrix </w:t>
      </w:r>
      <w:r w:rsidR="003E3F2D">
        <w:rPr>
          <w:rFonts w:eastAsiaTheme="minorEastAsia"/>
          <w:lang w:val="en-US"/>
        </w:rPr>
        <w:t>are</w:t>
      </w:r>
      <w:r>
        <w:rPr>
          <w:rFonts w:eastAsiaTheme="minorEastAsia"/>
          <w:lang w:val="en-US"/>
        </w:rPr>
        <w:t xml:space="preserve"> </w:t>
      </w:r>
      <m:oMath>
        <m:r>
          <w:rPr>
            <w:rFonts w:ascii="Cambria Math" w:eastAsiaTheme="minorEastAsia" w:hAnsi="Cambria Math"/>
            <w:lang w:val="en-US"/>
          </w:rPr>
          <m:t>Cov (</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m:t>
        </m:r>
      </m:oMath>
      <w:r w:rsidR="003E3F2D">
        <w:rPr>
          <w:rFonts w:eastAsiaTheme="minorEastAsia"/>
          <w:lang w:val="en-US"/>
        </w:rPr>
        <w:t>, which</w:t>
      </w:r>
      <w:r w:rsidR="00722160">
        <w:rPr>
          <w:rFonts w:eastAsiaTheme="minorEastAsia"/>
          <w:lang w:val="en-US"/>
        </w:rPr>
        <w:t xml:space="preserve"> reduces</w:t>
      </w:r>
      <w:r w:rsidR="00A7334E">
        <w:rPr>
          <w:rFonts w:eastAsiaTheme="minorEastAsia"/>
          <w:lang w:val="en-US"/>
        </w:rPr>
        <w:t xml:space="preserve"> to</w:t>
      </w:r>
      <w:r w:rsidR="00722160">
        <w:rPr>
          <w:rFonts w:eastAsiaTheme="minorEastAsia"/>
          <w:lang w:val="en-US"/>
        </w:rPr>
        <w:t xml:space="preserve"> </w:t>
      </w:r>
      <m:oMath>
        <m:r>
          <w:rPr>
            <w:rFonts w:ascii="Cambria Math" w:eastAsiaTheme="minorEastAsia" w:hAnsi="Cambria Math"/>
            <w:lang w:val="en-US"/>
          </w:rPr>
          <m:t xml:space="preserve">Var </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e>
        </m:d>
      </m:oMath>
      <w:r w:rsidR="00902B8E">
        <w:rPr>
          <w:rFonts w:eastAsiaTheme="minorEastAsia"/>
          <w:lang w:val="en-US"/>
        </w:rPr>
        <w:t>.</w:t>
      </w:r>
      <w:r w:rsidR="001B0501">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-1</m:t>
            </m:r>
          </m:sup>
        </m:sSup>
      </m:oMath>
      <w:r w:rsidR="001B0501">
        <w:rPr>
          <w:rFonts w:eastAsiaTheme="minorEastAsia"/>
          <w:lang w:val="en-US"/>
        </w:rPr>
        <w:t xml:space="preserve"> is the inverted hessian matrix</w:t>
      </w:r>
      <w:r w:rsidR="00C413C9">
        <w:rPr>
          <w:rFonts w:eastAsiaTheme="minorEastAsia"/>
          <w:lang w:val="en-US"/>
        </w:rPr>
        <w:t xml:space="preserve">. From </w:t>
      </w:r>
      <w:r w:rsidR="00C413C9">
        <w:rPr>
          <w:rFonts w:eastAsiaTheme="minorEastAsia"/>
          <w:lang w:val="en-US"/>
        </w:rPr>
        <w:fldChar w:fldCharType="begin"/>
      </w:r>
      <w:r w:rsidR="00C413C9">
        <w:rPr>
          <w:rFonts w:eastAsiaTheme="minorEastAsia"/>
          <w:lang w:val="en-US"/>
        </w:rPr>
        <w:instrText xml:space="preserve"> REF _Ref98754619 \r \h </w:instrText>
      </w:r>
      <w:r w:rsidR="00C413C9">
        <w:rPr>
          <w:rFonts w:eastAsiaTheme="minorEastAsia"/>
          <w:lang w:val="en-US"/>
        </w:rPr>
      </w:r>
      <w:r w:rsidR="00C413C9">
        <w:rPr>
          <w:rFonts w:eastAsiaTheme="minorEastAsia"/>
          <w:lang w:val="en-US"/>
        </w:rPr>
        <w:fldChar w:fldCharType="separate"/>
      </w:r>
      <w:r w:rsidR="00C413C9">
        <w:rPr>
          <w:rFonts w:eastAsiaTheme="minorEastAsia"/>
          <w:lang w:val="en-US"/>
        </w:rPr>
        <w:t>1.6.1</w:t>
      </w:r>
      <w:r w:rsidR="00C413C9">
        <w:rPr>
          <w:rFonts w:eastAsiaTheme="minorEastAsia"/>
          <w:lang w:val="en-US"/>
        </w:rPr>
        <w:fldChar w:fldCharType="end"/>
      </w:r>
      <w:r w:rsidR="00C413C9">
        <w:rPr>
          <w:rFonts w:eastAsiaTheme="minorEastAsia"/>
          <w:lang w:val="en-US"/>
        </w:rPr>
        <w:t xml:space="preserve"> we saw that </w:t>
      </w:r>
      <w:r w:rsidR="00EA180B">
        <w:rPr>
          <w:rFonts w:eastAsiaTheme="minorEastAsia"/>
          <w:lang w:val="en-US"/>
        </w:rPr>
        <w:t xml:space="preserve">the hessian matrix could be approximated to </w:t>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J</m:t>
        </m:r>
      </m:oMath>
      <w:r w:rsidR="00C607E4">
        <w:rPr>
          <w:rFonts w:eastAsiaTheme="minorEastAsia"/>
          <w:lang w:val="en-US"/>
        </w:rPr>
        <w:t xml:space="preserve">, without the weights </w:t>
      </w:r>
      <m:oMath>
        <m:r>
          <m:rPr>
            <m:sty m:val="bi"/>
          </m:rPr>
          <w:rPr>
            <w:rFonts w:ascii="Cambria Math" w:eastAsiaTheme="minorEastAsia" w:hAnsi="Cambria Math"/>
            <w:lang w:val="en-US"/>
          </w:rPr>
          <m:t>W</m:t>
        </m:r>
      </m:oMath>
      <w:r w:rsidR="00C607E4">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2</m:t>
            </m:r>
          </m:sup>
        </m:sSup>
      </m:oMath>
      <w:r w:rsidR="00C41F60">
        <w:rPr>
          <w:rFonts w:eastAsiaTheme="minorEastAsia"/>
          <w:lang w:val="en-US"/>
        </w:rPr>
        <w:t xml:space="preserve"> is the standard </w:t>
      </w:r>
      <w:r w:rsidR="00520874">
        <w:rPr>
          <w:rFonts w:eastAsiaTheme="minorEastAsia"/>
          <w:lang w:val="en-US"/>
        </w:rPr>
        <w:t>error</w:t>
      </w:r>
      <w:r w:rsidR="00C41F60">
        <w:rPr>
          <w:rFonts w:eastAsiaTheme="minorEastAsia"/>
          <w:lang w:val="en-US"/>
        </w:rPr>
        <w:t xml:space="preserve"> of the residuals. </w:t>
      </w:r>
      <w:r w:rsidR="003103F4">
        <w:rPr>
          <w:rFonts w:eastAsiaTheme="minorEastAsia"/>
          <w:lang w:val="en-US"/>
        </w:rPr>
        <w:t xml:space="preserve">Combining </w:t>
      </w:r>
      <w:r w:rsidR="00515E79">
        <w:rPr>
          <w:rFonts w:eastAsiaTheme="minorEastAsia"/>
          <w:lang w:val="en-US"/>
        </w:rPr>
        <w:t xml:space="preserve">these </w:t>
      </w:r>
      <w:r w:rsidR="006C48A7">
        <w:rPr>
          <w:rFonts w:eastAsiaTheme="minorEastAsia"/>
          <w:lang w:val="en-US"/>
        </w:rPr>
        <w:t>elements,</w:t>
      </w:r>
      <w:r w:rsidR="00515E79">
        <w:rPr>
          <w:rFonts w:eastAsiaTheme="minorEastAsia"/>
          <w:lang w:val="en-US"/>
        </w:rPr>
        <w:t xml:space="preserve"> we found the variances of each estimated parameter.</w:t>
      </w:r>
      <w:r w:rsidR="001B0501">
        <w:rPr>
          <w:rFonts w:eastAsiaTheme="minorEastAsia"/>
          <w:lang w:val="en-US"/>
        </w:rPr>
        <w:t xml:space="preserve"> </w:t>
      </w:r>
    </w:p>
    <w:p w14:paraId="2C20802C" w14:textId="2F75D676" w:rsidR="00735F12" w:rsidRDefault="006C48A7" w:rsidP="000A1CC3">
      <w:pPr>
        <w:rPr>
          <w:rFonts w:eastAsiaTheme="minorEastAsia"/>
          <w:lang w:val="en-US"/>
        </w:rPr>
      </w:pPr>
      <w:r>
        <w:rPr>
          <w:rFonts w:eastAsiaTheme="minorEastAsia"/>
          <w:lang w:val="en-US"/>
        </w:rPr>
        <w:t xml:space="preserve">The LM method demands </w:t>
      </w:r>
      <w:r w:rsidR="005E0935">
        <w:rPr>
          <w:rFonts w:eastAsiaTheme="minorEastAsia"/>
          <w:lang w:val="en-US"/>
        </w:rPr>
        <w:t>an initial guess of parameters</w:t>
      </w:r>
      <w:r w:rsidR="00AF0508">
        <w:rPr>
          <w:rFonts w:eastAsiaTheme="minorEastAsia"/>
          <w:lang w:val="en-US"/>
        </w:rPr>
        <w:t xml:space="preserve">. </w:t>
      </w:r>
      <w:r w:rsidR="003A6F5A">
        <w:rPr>
          <w:rFonts w:eastAsiaTheme="minorEastAsia"/>
          <w:lang w:val="en-US"/>
        </w:rPr>
        <w:t>We evaluated the robustness of the algorithm by i</w:t>
      </w:r>
      <w:r w:rsidR="00A92235">
        <w:rPr>
          <w:rFonts w:eastAsiaTheme="minorEastAsia"/>
          <w:lang w:val="en-US"/>
        </w:rPr>
        <w:t>nitializing</w:t>
      </w:r>
      <w:r w:rsidR="00D46A19">
        <w:rPr>
          <w:rFonts w:eastAsiaTheme="minorEastAsia"/>
          <w:lang w:val="en-US"/>
        </w:rPr>
        <w:t xml:space="preserve"> random guesses for </w:t>
      </w:r>
      <w:proofErr w:type="spellStart"/>
      <w:proofErr w:type="gramStart"/>
      <w:r w:rsidR="00D46A19">
        <w:rPr>
          <w:rFonts w:eastAsiaTheme="minorEastAsia"/>
          <w:lang w:val="en-US"/>
        </w:rPr>
        <w:t>a,b</w:t>
      </w:r>
      <w:proofErr w:type="spellEnd"/>
      <w:proofErr w:type="gramEnd"/>
      <w:r w:rsidR="00D46A19">
        <w:rPr>
          <w:rFonts w:eastAsiaTheme="minorEastAsia"/>
          <w:lang w:val="en-US"/>
        </w:rPr>
        <w:t xml:space="preserve"> and n</w:t>
      </w:r>
      <w:r w:rsidR="0036154C">
        <w:rPr>
          <w:rFonts w:eastAsiaTheme="minorEastAsia"/>
          <w:lang w:val="en-US"/>
        </w:rPr>
        <w:t>, where the guesses came from a standard normal distribution</w:t>
      </w:r>
      <w:r w:rsidR="00A92235">
        <w:rPr>
          <w:rFonts w:eastAsiaTheme="minorEastAsia"/>
          <w:lang w:val="en-US"/>
        </w:rPr>
        <w:t>, th</w:t>
      </w:r>
      <w:r w:rsidR="0036154C">
        <w:rPr>
          <w:rFonts w:eastAsiaTheme="minorEastAsia"/>
          <w:lang w:val="en-US"/>
        </w:rPr>
        <w:t>e</w:t>
      </w:r>
      <w:r w:rsidR="00A92235">
        <w:rPr>
          <w:rFonts w:eastAsiaTheme="minorEastAsia"/>
          <w:lang w:val="en-US"/>
        </w:rPr>
        <w:t xml:space="preserve"> output parameters</w:t>
      </w:r>
      <w:r w:rsidR="0036154C">
        <w:rPr>
          <w:rFonts w:eastAsiaTheme="minorEastAsia"/>
          <w:lang w:val="en-US"/>
        </w:rPr>
        <w:t xml:space="preserve"> were recorded</w:t>
      </w:r>
      <w:r w:rsidR="00A92235">
        <w:rPr>
          <w:rFonts w:eastAsiaTheme="minorEastAsia"/>
          <w:lang w:val="en-US"/>
        </w:rPr>
        <w:t xml:space="preserve"> to observe if the algorithm converged to the same </w:t>
      </w:r>
      <w:r w:rsidR="00894A2C">
        <w:rPr>
          <w:rFonts w:eastAsiaTheme="minorEastAsia"/>
          <w:lang w:val="en-US"/>
        </w:rPr>
        <w:t>parameters</w:t>
      </w:r>
      <w:r w:rsidR="00A92235">
        <w:rPr>
          <w:rFonts w:eastAsiaTheme="minorEastAsia"/>
          <w:lang w:val="en-US"/>
        </w:rPr>
        <w:t xml:space="preserve"> every time.</w:t>
      </w:r>
      <w:r w:rsidR="00C05513">
        <w:rPr>
          <w:rFonts w:eastAsiaTheme="minorEastAsia"/>
          <w:lang w:val="en-US"/>
        </w:rPr>
        <w:t xml:space="preserve"> The only criteri</w:t>
      </w:r>
      <w:r w:rsidR="00AF3DBC">
        <w:rPr>
          <w:rFonts w:eastAsiaTheme="minorEastAsia"/>
          <w:lang w:val="en-US"/>
        </w:rPr>
        <w:t>on</w:t>
      </w:r>
      <w:r w:rsidR="00C05513">
        <w:rPr>
          <w:rFonts w:eastAsiaTheme="minorEastAsia"/>
          <w:lang w:val="en-US"/>
        </w:rPr>
        <w:t xml:space="preserve"> was </w:t>
      </w:r>
      <w:r w:rsidR="00AB3869">
        <w:rPr>
          <w:rFonts w:eastAsiaTheme="minorEastAsia"/>
          <w:lang w:val="en-US"/>
        </w:rPr>
        <w:t xml:space="preserve">that </w:t>
      </w:r>
      <m:oMath>
        <m:r>
          <w:rPr>
            <w:rFonts w:ascii="Cambria Math" w:eastAsiaTheme="minorEastAsia" w:hAnsi="Cambria Math"/>
            <w:lang w:val="en-US"/>
          </w:rPr>
          <m:t>n&gt;0</m:t>
        </m:r>
      </m:oMath>
      <w:r w:rsidR="00AB3869">
        <w:rPr>
          <w:rFonts w:eastAsiaTheme="minorEastAsia"/>
          <w:lang w:val="en-US"/>
        </w:rPr>
        <w:t>.</w:t>
      </w:r>
      <w:r w:rsidR="00AF3DBC">
        <w:rPr>
          <w:rFonts w:eastAsiaTheme="minorEastAsia"/>
          <w:lang w:val="en-US"/>
        </w:rPr>
        <w:t xml:space="preserve"> </w:t>
      </w:r>
      <w:r w:rsidR="00AB3869">
        <w:rPr>
          <w:rFonts w:eastAsiaTheme="minorEastAsia"/>
          <w:lang w:val="en-US"/>
        </w:rPr>
        <w:t xml:space="preserve"> </w:t>
      </w:r>
    </w:p>
    <w:p w14:paraId="67D8D79C" w14:textId="3317E32D" w:rsidR="00735F12" w:rsidRPr="00735F12" w:rsidRDefault="008D23A4" w:rsidP="000A1CC3">
      <w:pPr>
        <w:rPr>
          <w:rFonts w:eastAsiaTheme="minorEastAsia"/>
          <w:lang w:val="en-US"/>
        </w:rPr>
      </w:pPr>
      <w:r>
        <w:rPr>
          <w:rFonts w:eastAsiaTheme="minorEastAsia"/>
          <w:lang w:val="en-US"/>
        </w:rPr>
        <w:t>All color channels were fitted</w:t>
      </w:r>
      <w:r w:rsidR="00213E3E">
        <w:rPr>
          <w:rFonts w:eastAsiaTheme="minorEastAsia"/>
          <w:lang w:val="en-US"/>
        </w:rPr>
        <w:t xml:space="preserve">, but only one channels was chosen for dosimetry. </w:t>
      </w:r>
      <w:r w:rsidR="00697A1F">
        <w:rPr>
          <w:rFonts w:eastAsiaTheme="minorEastAsia"/>
          <w:lang w:val="en-US"/>
        </w:rPr>
        <w:t xml:space="preserve">Which one was decided based </w:t>
      </w:r>
      <w:r w:rsidR="00D21A4D">
        <w:rPr>
          <w:rFonts w:eastAsiaTheme="minorEastAsia"/>
          <w:lang w:val="en-US"/>
        </w:rPr>
        <w:t>the channels sensiti</w:t>
      </w:r>
      <w:r w:rsidR="005A5FE0">
        <w:rPr>
          <w:rFonts w:eastAsiaTheme="minorEastAsia"/>
          <w:lang w:val="en-US"/>
        </w:rPr>
        <w:t xml:space="preserve">vity to dose </w:t>
      </w:r>
      <w:r w:rsidR="005A5FE0">
        <w:rPr>
          <w:rFonts w:eastAsiaTheme="minorEastAsia"/>
          <w:lang w:val="en-US"/>
        </w:rPr>
        <w:fldChar w:fldCharType="begin"/>
      </w:r>
      <w:r w:rsidR="005A5FE0">
        <w:rPr>
          <w:rFonts w:eastAsiaTheme="minorEastAsia"/>
          <w:lang w:val="en-US"/>
        </w:rPr>
        <w:instrText xml:space="preserve"> ADDIN ZOTERO_ITEM CSL_CITATION {"citationID":"6MsfSkWk","properties":{"formattedCitation":"(Stevens et al., 1996)","plainCitation":"(Stevens et al., 1996)","noteIndex":0},"citationItems":[{"id":528,"uris":["http://zotero.org/users/9228513/items/B3MP5L5D"],"itemData":{"id":528,"type":"article-journal","abstract":"A method of reading exposed radiochromic film is described which has significant advantages over conventional densitometry. The method employs a document scanner and associated software for imaging the film. The resulting images are easily analysed using standard software to yield high-resolution dose maps. A calibration was performed which relates scanner signal to dose, allowing for the determination of dose at any point on an exposed film. Results obtained using a broad-band densitometer are compared to those where the scanner has been used. The technique was used to measure the dose distribution around a COMS-type ophthalmic applicator.","container-title":"Physics in Medicine and Biology","DOI":"10.1088/0031-9155/41/11/008","ISSN":"0031-9155","issue":"11","journalAbbreviation":"Phys. Med. Biol.","language":"en","note":"publisher: IOP Publishing","page":"2357–2365","source":"Institute of Physics","title":"High-resolution dosimetry using radiochromic film and a document scanner","volume":"41","author":[{"family":"Stevens","given":"M. A."},{"family":"Turner","given":"J. R."},{"family":"Hugtenburg","given":"R. P."},{"family":"Butler","given":"P. H."}],"issued":{"date-parts":[["1996",11]]}}}],"schema":"https://github.com/citation-style-language/schema/raw/master/csl-citation.json"} </w:instrText>
      </w:r>
      <w:r w:rsidR="005A5FE0">
        <w:rPr>
          <w:rFonts w:eastAsiaTheme="minorEastAsia"/>
          <w:lang w:val="en-US"/>
        </w:rPr>
        <w:fldChar w:fldCharType="separate"/>
      </w:r>
      <w:r w:rsidR="005A5FE0" w:rsidRPr="005A5FE0">
        <w:rPr>
          <w:rFonts w:cs="Times New Roman"/>
          <w:lang w:val="en-US"/>
        </w:rPr>
        <w:t>(Stevens et al., 1996)</w:t>
      </w:r>
      <w:r w:rsidR="005A5FE0">
        <w:rPr>
          <w:rFonts w:eastAsiaTheme="minorEastAsia"/>
          <w:lang w:val="en-US"/>
        </w:rPr>
        <w:fldChar w:fldCharType="end"/>
      </w:r>
      <w:r w:rsidR="005A5FE0">
        <w:rPr>
          <w:rFonts w:eastAsiaTheme="minorEastAsia"/>
          <w:lang w:val="en-US"/>
        </w:rPr>
        <w:t xml:space="preserve"> and the mean squared error</w:t>
      </w:r>
      <w:r w:rsidR="00BA1F01">
        <w:rPr>
          <w:rFonts w:eastAsiaTheme="minorEastAsia"/>
          <w:lang w:val="en-US"/>
        </w:rPr>
        <w:t xml:space="preserve"> (MSE)</w:t>
      </w:r>
      <w:r w:rsidR="005A5FE0">
        <w:rPr>
          <w:rFonts w:eastAsiaTheme="minorEastAsia"/>
          <w:lang w:val="en-US"/>
        </w:rPr>
        <w:t xml:space="preserve"> of the fit. </w:t>
      </w:r>
      <w:r w:rsidR="00B24304">
        <w:rPr>
          <w:rFonts w:eastAsiaTheme="minorEastAsia"/>
          <w:lang w:val="en-US"/>
        </w:rPr>
        <w:t xml:space="preserve">The red color channel proved to have highest sensitivity and lowest </w:t>
      </w:r>
      <w:r w:rsidR="00BA1F01">
        <w:rPr>
          <w:rFonts w:eastAsiaTheme="minorEastAsia"/>
          <w:lang w:val="en-US"/>
        </w:rPr>
        <w:t>MSE</w:t>
      </w:r>
    </w:p>
    <w:p w14:paraId="43512CF1" w14:textId="2CC4A11C" w:rsidR="00094106" w:rsidRDefault="006B7923" w:rsidP="000A1CC3">
      <w:pPr>
        <w:rPr>
          <w:lang w:val="en-US"/>
        </w:rPr>
      </w:pPr>
      <w:r>
        <w:rPr>
          <w:lang w:val="en-US"/>
        </w:rPr>
        <w:t>With an established response</w:t>
      </w:r>
      <w:r w:rsidR="00592BD4">
        <w:rPr>
          <w:lang w:val="en-US"/>
        </w:rPr>
        <w:t xml:space="preserve"> between dose and netOD, </w:t>
      </w:r>
      <w:r w:rsidR="00F36C3C">
        <w:rPr>
          <w:lang w:val="en-US"/>
        </w:rPr>
        <w:t>we could perform netOD calculations on the measurement films</w:t>
      </w:r>
      <w:r w:rsidR="00DD5E36">
        <w:rPr>
          <w:lang w:val="en-US"/>
        </w:rPr>
        <w:t>.</w:t>
      </w:r>
      <w:r w:rsidR="00A429CD" w:rsidRPr="00A429CD">
        <w:rPr>
          <w:lang w:val="en-US"/>
        </w:rPr>
        <w:t xml:space="preserve"> </w:t>
      </w:r>
      <w:r w:rsidR="00A429CD">
        <w:rPr>
          <w:lang w:val="en-US"/>
        </w:rPr>
        <w:t xml:space="preserve">The pixel values of the films were first converted to </w:t>
      </w:r>
      <w:r w:rsidR="00A56B90">
        <w:rPr>
          <w:lang w:val="en-US"/>
        </w:rPr>
        <w:t>netOD before</w:t>
      </w:r>
      <w:r w:rsidR="00DD5E36">
        <w:rPr>
          <w:lang w:val="en-US"/>
        </w:rPr>
        <w:t xml:space="preserve"> </w:t>
      </w:r>
      <w:r w:rsidR="00BD75CA">
        <w:rPr>
          <w:lang w:val="en-US"/>
        </w:rPr>
        <w:t>t</w:t>
      </w:r>
      <w:r w:rsidR="00DD5E36">
        <w:rPr>
          <w:lang w:val="en-US"/>
        </w:rPr>
        <w:t>he</w:t>
      </w:r>
      <w:r w:rsidR="00BD75CA">
        <w:rPr>
          <w:lang w:val="en-US"/>
        </w:rPr>
        <w:t>y</w:t>
      </w:r>
      <w:r w:rsidR="00DD5E36">
        <w:rPr>
          <w:lang w:val="en-US"/>
        </w:rPr>
        <w:t xml:space="preserve"> were classified as either high or low response using the KDE method</w:t>
      </w:r>
      <w:r w:rsidR="003A622D">
        <w:rPr>
          <w:lang w:val="en-US"/>
        </w:rPr>
        <w:t>.</w:t>
      </w:r>
      <w:r w:rsidR="0033605B">
        <w:rPr>
          <w:lang w:val="en-US"/>
        </w:rPr>
        <w:t xml:space="preserve"> Then these pixel values were converted to dose using equation </w:t>
      </w:r>
      <w:r w:rsidR="00B36DF0">
        <w:rPr>
          <w:lang w:val="en-US"/>
        </w:rPr>
        <w:fldChar w:fldCharType="begin"/>
      </w:r>
      <w:r w:rsidR="00B36DF0">
        <w:rPr>
          <w:lang w:val="en-US"/>
        </w:rPr>
        <w:instrText xml:space="preserve"> REF _Ref101268144 \h </w:instrText>
      </w:r>
      <w:r w:rsidR="00B36DF0">
        <w:rPr>
          <w:lang w:val="en-US"/>
        </w:rPr>
      </w:r>
      <w:r w:rsidR="00B36DF0">
        <w:rPr>
          <w:lang w:val="en-US"/>
        </w:rPr>
        <w:fldChar w:fldCharType="separate"/>
      </w:r>
      <w:r w:rsidR="00B36DF0" w:rsidRPr="00B36DF0">
        <w:rPr>
          <w:noProof/>
          <w:lang w:val="en-US"/>
        </w:rPr>
        <w:t>2</w:t>
      </w:r>
      <w:r w:rsidR="00B36DF0" w:rsidRPr="00B36DF0">
        <w:rPr>
          <w:lang w:val="en-US"/>
        </w:rPr>
        <w:noBreakHyphen/>
      </w:r>
      <w:r w:rsidR="00B36DF0" w:rsidRPr="00B36DF0">
        <w:rPr>
          <w:noProof/>
          <w:lang w:val="en-US"/>
        </w:rPr>
        <w:t>5</w:t>
      </w:r>
      <w:r w:rsidR="00B36DF0">
        <w:rPr>
          <w:lang w:val="en-US"/>
        </w:rPr>
        <w:fldChar w:fldCharType="end"/>
      </w:r>
      <w:r w:rsidR="00B36DF0">
        <w:rPr>
          <w:lang w:val="en-US"/>
        </w:rPr>
        <w:t>.</w:t>
      </w:r>
      <w:r w:rsidR="003A622D">
        <w:rPr>
          <w:lang w:val="en-US"/>
        </w:rPr>
        <w:t xml:space="preserve"> No ROIs were used because we wanted </w:t>
      </w:r>
      <w:r w:rsidR="00647481">
        <w:rPr>
          <w:lang w:val="en-US"/>
        </w:rPr>
        <w:t xml:space="preserve">each pixel in the image to </w:t>
      </w:r>
      <w:r w:rsidR="00C30EC9">
        <w:rPr>
          <w:lang w:val="en-US"/>
        </w:rPr>
        <w:t xml:space="preserve">correspond to a dose measurement. </w:t>
      </w:r>
      <w:r w:rsidR="00A56B90">
        <w:rPr>
          <w:lang w:val="en-US"/>
        </w:rPr>
        <w:t>This</w:t>
      </w:r>
      <w:r w:rsidR="00C30EC9">
        <w:rPr>
          <w:lang w:val="en-US"/>
        </w:rPr>
        <w:t xml:space="preserve"> </w:t>
      </w:r>
      <w:r w:rsidR="00A56B90">
        <w:rPr>
          <w:lang w:val="en-US"/>
        </w:rPr>
        <w:t>made</w:t>
      </w:r>
      <w:r w:rsidR="00C30EC9">
        <w:rPr>
          <w:lang w:val="en-US"/>
        </w:rPr>
        <w:t xml:space="preserve"> </w:t>
      </w:r>
      <w:r w:rsidR="00A56B90">
        <w:rPr>
          <w:lang w:val="en-US"/>
        </w:rPr>
        <w:t>it</w:t>
      </w:r>
      <w:r w:rsidR="00C30EC9">
        <w:rPr>
          <w:lang w:val="en-US"/>
        </w:rPr>
        <w:t xml:space="preserve"> possible to determine peak and valley doses in the GRID irradiated films</w:t>
      </w:r>
      <w:r w:rsidR="00544195">
        <w:rPr>
          <w:lang w:val="en-US"/>
        </w:rPr>
        <w:t>.</w:t>
      </w:r>
      <w:r w:rsidR="00ED1330">
        <w:rPr>
          <w:lang w:val="en-US"/>
        </w:rPr>
        <w:t xml:space="preserve"> </w:t>
      </w:r>
      <w:r w:rsidR="006F3760">
        <w:rPr>
          <w:lang w:val="en-US"/>
        </w:rPr>
        <w:t xml:space="preserve">Uncertainty in dose measurements were calculated using error propagation of </w:t>
      </w:r>
      <w:r w:rsidR="005112CC">
        <w:rPr>
          <w:lang w:val="en-US"/>
        </w:rPr>
        <w:t xml:space="preserve">the fitted function in </w:t>
      </w:r>
      <w:r w:rsidR="006F3760">
        <w:rPr>
          <w:lang w:val="en-US"/>
        </w:rPr>
        <w:t xml:space="preserve">equation </w:t>
      </w:r>
      <w:r w:rsidR="006F3760">
        <w:rPr>
          <w:lang w:val="en-US"/>
        </w:rPr>
        <w:fldChar w:fldCharType="begin"/>
      </w:r>
      <w:r w:rsidR="006F3760">
        <w:rPr>
          <w:lang w:val="en-US"/>
        </w:rPr>
        <w:instrText xml:space="preserve"> REF _Ref101268144 \h </w:instrText>
      </w:r>
      <w:r w:rsidR="006F3760">
        <w:rPr>
          <w:lang w:val="en-US"/>
        </w:rPr>
      </w:r>
      <w:r w:rsidR="006F3760">
        <w:rPr>
          <w:lang w:val="en-US"/>
        </w:rPr>
        <w:fldChar w:fldCharType="separate"/>
      </w:r>
      <w:r w:rsidR="006F3760" w:rsidRPr="009433CE">
        <w:rPr>
          <w:noProof/>
          <w:lang w:val="en-US"/>
        </w:rPr>
        <w:t>2</w:t>
      </w:r>
      <w:r w:rsidR="006F3760" w:rsidRPr="009433CE">
        <w:rPr>
          <w:lang w:val="en-US"/>
        </w:rPr>
        <w:noBreakHyphen/>
      </w:r>
      <w:r w:rsidR="006F3760" w:rsidRPr="009433CE">
        <w:rPr>
          <w:noProof/>
          <w:lang w:val="en-US"/>
        </w:rPr>
        <w:t>5</w:t>
      </w:r>
      <w:r w:rsidR="006F3760">
        <w:rPr>
          <w:lang w:val="en-US"/>
        </w:rPr>
        <w:fldChar w:fldCharType="end"/>
      </w:r>
      <w:r w:rsidR="00841E9F">
        <w:rPr>
          <w:lang w:val="en-US"/>
        </w:rPr>
        <w:t>.</w:t>
      </w:r>
      <w:r w:rsidR="00AC0E9E">
        <w:rPr>
          <w:lang w:val="en-US"/>
        </w:rPr>
        <w:t xml:space="preserve"> </w:t>
      </w:r>
    </w:p>
    <w:p w14:paraId="63D57D06" w14:textId="29BD7E2E" w:rsidR="00463584" w:rsidRPr="007E4ED4" w:rsidRDefault="00FE17CB" w:rsidP="000A1CC3">
      <w:pPr>
        <w:rPr>
          <w:rFonts w:eastAsiaTheme="minorEastAsia"/>
          <w:lang w:val="en-US"/>
        </w:rPr>
      </w:pPr>
      <m:oMathPara>
        <m:oMath>
          <m:sSub>
            <m:sSubPr>
              <m:ctrlPr>
                <w:rPr>
                  <w:rFonts w:ascii="Cambria Math" w:hAnsi="Cambria Math"/>
                  <w:i/>
                  <w:sz w:val="22"/>
                  <w:lang w:val="en-US"/>
                </w:rPr>
              </m:ctrlPr>
            </m:sSubPr>
            <m:e>
              <m:r>
                <w:rPr>
                  <w:rFonts w:ascii="Cambria Math" w:hAnsi="Cambria Math"/>
                  <w:sz w:val="22"/>
                  <w:lang w:val="en-US"/>
                </w:rPr>
                <m:t>σ</m:t>
              </m:r>
            </m:e>
            <m:sub>
              <m:sSub>
                <m:sSubPr>
                  <m:ctrlPr>
                    <w:rPr>
                      <w:rFonts w:ascii="Cambria Math" w:hAnsi="Cambria Math"/>
                      <w:i/>
                      <w:sz w:val="22"/>
                      <w:lang w:val="en-US"/>
                    </w:rPr>
                  </m:ctrlPr>
                </m:sSubPr>
                <m:e>
                  <m:r>
                    <w:rPr>
                      <w:rFonts w:ascii="Cambria Math" w:hAnsi="Cambria Math"/>
                      <w:sz w:val="22"/>
                      <w:lang w:val="en-US"/>
                    </w:rPr>
                    <m:t>D</m:t>
                  </m:r>
                </m:e>
                <m:sub>
                  <m:r>
                    <w:rPr>
                      <w:rFonts w:ascii="Cambria Math" w:hAnsi="Cambria Math"/>
                      <w:sz w:val="22"/>
                      <w:lang w:val="en-US"/>
                    </w:rPr>
                    <m:t>fit</m:t>
                  </m:r>
                </m:sub>
              </m:sSub>
            </m:sub>
          </m:sSub>
          <m:r>
            <w:rPr>
              <w:rFonts w:ascii="Cambria Math" w:hAnsi="Cambria Math"/>
              <w:sz w:val="22"/>
              <w:lang w:val="en-US"/>
            </w:rPr>
            <m:t>=</m:t>
          </m:r>
          <m:rad>
            <m:radPr>
              <m:degHide m:val="1"/>
              <m:ctrlPr>
                <w:rPr>
                  <w:rFonts w:ascii="Cambria Math" w:hAnsi="Cambria Math"/>
                  <w:i/>
                  <w:sz w:val="22"/>
                  <w:lang w:val="en-US"/>
                </w:rPr>
              </m:ctrlPr>
            </m:radPr>
            <m:deg/>
            <m:e>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∂a</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a</m:t>
                      </m:r>
                    </m:sub>
                    <m:sup>
                      <m:r>
                        <w:rPr>
                          <w:rFonts w:ascii="Cambria Math" w:eastAsiaTheme="minorEastAsia" w:hAnsi="Cambria Math"/>
                          <w:sz w:val="22"/>
                          <w:lang w:val="en-US"/>
                        </w:rPr>
                        <m:t>2</m:t>
                      </m:r>
                    </m:sup>
                  </m:sSubSup>
                </m:e>
                <m:sub>
                  <m:r>
                    <w:rPr>
                      <w:rFonts w:ascii="Cambria Math" w:eastAsiaTheme="minorEastAsia" w:hAnsi="Cambria Math"/>
                      <w:sz w:val="22"/>
                      <w:lang w:val="en-US"/>
                    </w:rPr>
                    <m:t xml:space="preserve"> </m:t>
                  </m:r>
                </m:sub>
              </m:sSub>
              <m:r>
                <w:rPr>
                  <w:rFonts w:ascii="Cambria Math" w:eastAsiaTheme="minorEastAsia" w:hAnsi="Cambria Math"/>
                  <w:sz w:val="22"/>
                  <w:lang w:val="en-US"/>
                </w:rPr>
                <m:t xml:space="preserve">+ </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∂b</m:t>
                      </m:r>
                    </m:den>
                  </m:f>
                </m:e>
                <m:sup>
                  <m:r>
                    <w:rPr>
                      <w:rFonts w:ascii="Cambria Math" w:eastAsiaTheme="minorEastAsia" w:hAnsi="Cambria Math"/>
                      <w:sz w:val="22"/>
                      <w:lang w:val="en-US"/>
                    </w:rPr>
                    <m:t>2</m:t>
                  </m:r>
                </m:sup>
              </m:sSup>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b</m:t>
                  </m:r>
                </m:sub>
                <m:sup>
                  <m:r>
                    <w:rPr>
                      <w:rFonts w:ascii="Cambria Math" w:eastAsiaTheme="minorEastAsia" w:hAnsi="Cambria Math"/>
                      <w:sz w:val="22"/>
                      <w:lang w:val="en-US"/>
                    </w:rPr>
                    <m:t>2</m:t>
                  </m:r>
                </m:sup>
              </m:sSub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∂netOD</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netOD</m:t>
                  </m:r>
                </m:sub>
                <m:sup>
                  <m:r>
                    <w:rPr>
                      <w:rFonts w:ascii="Cambria Math" w:eastAsiaTheme="minorEastAsia" w:hAnsi="Cambria Math"/>
                      <w:sz w:val="22"/>
                      <w:lang w:val="en-US"/>
                    </w:rPr>
                    <m:t>2</m:t>
                  </m:r>
                </m:sup>
              </m:sSub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eastAsiaTheme="minorEastAsia" w:hAnsi="Cambria Math"/>
                          <w:sz w:val="22"/>
                          <w:lang w:val="en-US"/>
                        </w:rPr>
                        <m:t>∂D</m:t>
                      </m:r>
                    </m:num>
                    <m:den>
                      <m:r>
                        <w:rPr>
                          <w:rFonts w:ascii="Cambria Math" w:eastAsiaTheme="minorEastAsia" w:hAnsi="Cambria Math"/>
                          <w:sz w:val="22"/>
                          <w:lang w:val="en-US"/>
                        </w:rPr>
                        <m:t>∂n</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n</m:t>
                  </m:r>
                </m:sub>
                <m:sup>
                  <m:r>
                    <w:rPr>
                      <w:rFonts w:ascii="Cambria Math" w:eastAsiaTheme="minorEastAsia" w:hAnsi="Cambria Math"/>
                      <w:sz w:val="22"/>
                      <w:lang w:val="en-US"/>
                    </w:rPr>
                    <m:t>2</m:t>
                  </m:r>
                </m:sup>
              </m:sSubSup>
            </m:e>
          </m:rad>
          <m:r>
            <m:rPr>
              <m:sty m:val="p"/>
            </m:rPr>
            <w:rPr>
              <w:rFonts w:ascii="Cambria Math" w:hAnsi="Cambria Math"/>
              <w:sz w:val="22"/>
              <w:lang w:val="en-US"/>
            </w:rPr>
            <w:br/>
          </m:r>
        </m:oMath>
        <m:oMath>
          <m:r>
            <m:rPr>
              <m:sty m:val="p"/>
            </m:rPr>
            <w:rPr>
              <w:rFonts w:ascii="Cambria Math" w:hAnsi="Cambria Math"/>
              <w:sz w:val="22"/>
              <w:lang w:val="en-US"/>
            </w:rPr>
            <m:t xml:space="preserve">      =</m:t>
          </m:r>
          <m:rad>
            <m:radPr>
              <m:degHide m:val="1"/>
              <m:ctrlPr>
                <w:rPr>
                  <w:rFonts w:ascii="Cambria Math" w:hAnsi="Cambria Math"/>
                  <w:sz w:val="22"/>
                  <w:lang w:val="en-US"/>
                </w:rPr>
              </m:ctrlPr>
            </m:radPr>
            <m:deg>
              <m:ctrlPr>
                <w:rPr>
                  <w:rFonts w:ascii="Cambria Math" w:hAnsi="Cambria Math"/>
                  <w:i/>
                  <w:sz w:val="22"/>
                  <w:lang w:val="en-US"/>
                </w:rPr>
              </m:ctrlPr>
            </m:deg>
            <m:e>
              <m:r>
                <w:rPr>
                  <w:rFonts w:ascii="Cambria Math" w:hAnsi="Cambria Math"/>
                  <w:sz w:val="22"/>
                  <w:lang w:val="en-US"/>
                </w:rPr>
                <m:t>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a</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b</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a+bn⋅netO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n-1</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netOD</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b</m:t>
                      </m:r>
                      <m:func>
                        <m:funcPr>
                          <m:ctrlPr>
                            <w:rPr>
                              <w:rFonts w:ascii="Cambria Math" w:hAnsi="Cambria Math"/>
                              <w:i/>
                              <w:sz w:val="22"/>
                              <w:lang w:val="en-US"/>
                            </w:rPr>
                          </m:ctrlPr>
                        </m:funcPr>
                        <m:fName>
                          <m:r>
                            <m:rPr>
                              <m:sty m:val="p"/>
                            </m:rPr>
                            <w:rPr>
                              <w:rFonts w:ascii="Cambria Math" w:hAnsi="Cambria Math"/>
                              <w:sz w:val="22"/>
                              <w:lang w:val="en-US"/>
                            </w:rPr>
                            <m:t>ln</m:t>
                          </m:r>
                        </m:fName>
                        <m:e>
                          <m:r>
                            <w:rPr>
                              <w:rFonts w:ascii="Cambria Math" w:hAnsi="Cambria Math"/>
                              <w:sz w:val="22"/>
                              <w:lang w:val="en-US"/>
                            </w:rPr>
                            <m:t>netOD</m:t>
                          </m:r>
                        </m:e>
                      </m:func>
                      <m:r>
                        <w:rPr>
                          <w:rFonts w:ascii="Cambria Math" w:hAnsi="Cambria Math"/>
                          <w:sz w:val="22"/>
                          <w:lang w:val="en-US"/>
                        </w:rPr>
                        <m:t>⋅netO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n</m:t>
                  </m:r>
                </m:sub>
                <m:sup>
                  <m:r>
                    <w:rPr>
                      <w:rFonts w:ascii="Cambria Math" w:hAnsi="Cambria Math"/>
                      <w:sz w:val="22"/>
                      <w:lang w:val="en-US"/>
                    </w:rPr>
                    <m:t>2</m:t>
                  </m:r>
                </m:sup>
              </m:sSubSup>
            </m:e>
          </m:rad>
        </m:oMath>
      </m:oMathPara>
    </w:p>
    <w:p w14:paraId="64E2B6B1" w14:textId="45338080" w:rsidR="00A56B90" w:rsidRPr="007F641D" w:rsidRDefault="00C77BB1" w:rsidP="000A1CC3">
      <w:pPr>
        <w:rPr>
          <w:rFonts w:eastAsiaTheme="minorEastAsia"/>
          <w:lang w:val="en-US"/>
        </w:rPr>
      </w:pPr>
      <w:r>
        <w:rPr>
          <w:lang w:val="en-US"/>
        </w:rPr>
        <w:t xml:space="preserve">One mean dose map was generated for OPEN field and both GRID </w:t>
      </w:r>
      <w:r w:rsidR="00524A25">
        <w:rPr>
          <w:lang w:val="en-US"/>
        </w:rPr>
        <w:t xml:space="preserve">configurations based on the 16 irradiated films. However, estimating the uncertainty </w:t>
      </w:r>
      <w:r w:rsidR="009B7DB1">
        <w:rPr>
          <w:lang w:val="en-US"/>
        </w:rPr>
        <w:t>of the dose map is not trivial</w:t>
      </w:r>
      <w:r w:rsidR="000C57A7">
        <w:rPr>
          <w:lang w:val="en-US"/>
        </w:rPr>
        <w:t xml:space="preserve">. First the standard </w:t>
      </w:r>
      <w:r w:rsidR="00B66C1B">
        <w:rPr>
          <w:lang w:val="en-US"/>
        </w:rPr>
        <w:t>error</w:t>
      </w:r>
      <w:r w:rsidR="00D17930">
        <w:rPr>
          <w:lang w:val="en-US"/>
        </w:rPr>
        <w:t xml:space="preserve"> from the fit</w:t>
      </w:r>
      <w:r w:rsidR="004B59EF">
        <w:rPr>
          <w:lang w:val="en-US"/>
        </w:rPr>
        <w:t xml:space="preserve"> </w:t>
      </w:r>
      <w:r w:rsidR="008E0CF1">
        <w:rPr>
          <w:lang w:val="en-US"/>
        </w:rPr>
        <w:t>of all</w:t>
      </w:r>
      <w:r w:rsidR="007F641D">
        <w:rPr>
          <w:lang w:val="en-US"/>
        </w:rPr>
        <w:t xml:space="preserve"> pixels in</w:t>
      </w:r>
      <w:r w:rsidR="003B767A">
        <w:rPr>
          <w:lang w:val="en-US"/>
        </w:rPr>
        <w:t xml:space="preserve"> either</w:t>
      </w:r>
      <w:r w:rsidR="008E0CF1">
        <w:rPr>
          <w:lang w:val="en-US"/>
        </w:rPr>
        <w:t xml:space="preserve"> high or low response films w</w:t>
      </w:r>
      <w:r w:rsidR="00AB7718">
        <w:rPr>
          <w:lang w:val="en-US"/>
        </w:rPr>
        <w:t xml:space="preserve">as </w:t>
      </w:r>
      <w:r w:rsidR="00D17930">
        <w:rPr>
          <w:lang w:val="en-US"/>
        </w:rPr>
        <w:t>found</w:t>
      </w:r>
      <w:r w:rsidR="00AB7718">
        <w:rPr>
          <w:lang w:val="en-US"/>
        </w:rPr>
        <w:t xml:space="preserve"> using the </w:t>
      </w:r>
      <w:r w:rsidR="006F4C31">
        <w:rPr>
          <w:lang w:val="en-US"/>
        </w:rPr>
        <w:t xml:space="preserve">expression </w:t>
      </w:r>
    </w:p>
    <w:p w14:paraId="10946309" w14:textId="07E8C11B" w:rsidR="007F641D" w:rsidRPr="00F731B2" w:rsidRDefault="00FE17CB" w:rsidP="000A1CC3">
      <w:pPr>
        <w:rPr>
          <w:rFonts w:eastAsiaTheme="minorEastAsia"/>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σ</m:t>
                  </m:r>
                </m:e>
              </m:acc>
            </m:e>
            <m:sub>
              <m:r>
                <w:rPr>
                  <w:rFonts w:ascii="Cambria Math" w:hAnsi="Cambria Math"/>
                  <w:lang w:val="en-US"/>
                </w:rPr>
                <m:t>low</m:t>
              </m:r>
            </m:sub>
          </m:sSub>
          <m:r>
            <w:rPr>
              <w:rFonts w:ascii="Cambria Math" w:hAnsi="Cambria Math"/>
              <w:lang w:val="en-US"/>
            </w:rPr>
            <m:t xml:space="preserve">= </m:t>
          </m:r>
          <m:f>
            <m:fPr>
              <m:ctrlPr>
                <w:rPr>
                  <w:rFonts w:ascii="Cambria Math" w:hAnsi="Cambria Math"/>
                  <w:i/>
                  <w:lang w:val="en-US"/>
                </w:rPr>
              </m:ctrlPr>
            </m:fPr>
            <m:num>
              <m:rad>
                <m:radPr>
                  <m:degHide m:val="1"/>
                  <m:ctrlPr>
                    <w:rPr>
                      <w:rFonts w:ascii="Cambria Math" w:hAnsi="Cambria Math"/>
                      <w:i/>
                      <w:lang w:val="en-US"/>
                    </w:rPr>
                  </m:ctrlPr>
                </m:radPr>
                <m:deg/>
                <m:e>
                  <m:nary>
                    <m:naryPr>
                      <m:chr m:val="∑"/>
                      <m:limLoc m:val="undOvr"/>
                      <m:supHide m:val="1"/>
                      <m:ctrlPr>
                        <w:rPr>
                          <w:rFonts w:ascii="Cambria Math" w:hAnsi="Cambria Math"/>
                          <w:i/>
                          <w:lang w:val="en-US"/>
                        </w:rPr>
                      </m:ctrlPr>
                    </m:naryPr>
                    <m:sub>
                      <m:r>
                        <w:rPr>
                          <w:rFonts w:ascii="Cambria Math" w:hAnsi="Cambria Math"/>
                          <w:lang w:val="en-US"/>
                        </w:rPr>
                        <m:t>i=0</m:t>
                      </m:r>
                    </m:sub>
                    <m:sup/>
                    <m:e>
                      <m:sSubSup>
                        <m:sSubSupPr>
                          <m:ctrlPr>
                            <w:rPr>
                              <w:rFonts w:ascii="Cambria Math" w:hAnsi="Cambria Math"/>
                              <w:i/>
                              <w:lang w:val="en-US"/>
                            </w:rPr>
                          </m:ctrlPr>
                        </m:sSubSupPr>
                        <m:e>
                          <m:r>
                            <w:rPr>
                              <w:rFonts w:ascii="Cambria Math" w:hAnsi="Cambria Math"/>
                              <w:lang w:val="en-US"/>
                            </w:rPr>
                            <m:t>σ</m:t>
                          </m:r>
                        </m:e>
                        <m:sub>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fit,low</m:t>
                              </m:r>
                            </m:sub>
                          </m:sSub>
                        </m:sub>
                        <m:sup>
                          <m:r>
                            <w:rPr>
                              <w:rFonts w:ascii="Cambria Math" w:hAnsi="Cambria Math"/>
                              <w:lang w:val="en-US"/>
                            </w:rPr>
                            <m:t>2</m:t>
                          </m:r>
                        </m:sup>
                      </m:sSubSup>
                    </m:e>
                  </m:nary>
                </m:e>
              </m:rad>
            </m:num>
            <m:den>
              <m:r>
                <w:rPr>
                  <w:rFonts w:ascii="Cambria Math" w:hAnsi="Cambria Math"/>
                  <w:lang w:val="en-US"/>
                </w:rPr>
                <m:t>low</m:t>
              </m:r>
            </m:den>
          </m:f>
          <m:r>
            <m:rPr>
              <m:sty m:val="p"/>
            </m:rPr>
            <w:rPr>
              <w:rFonts w:ascii="Cambria Math" w:hAnsi="Cambria Math"/>
              <w:lang w:val="en-US"/>
            </w:rPr>
            <m:t xml:space="preserve"> </m:t>
          </m:r>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σ</m:t>
                  </m:r>
                </m:e>
              </m:acc>
            </m:e>
            <m:sub>
              <m:r>
                <w:rPr>
                  <w:rFonts w:ascii="Cambria Math" w:eastAsiaTheme="minorEastAsia" w:hAnsi="Cambria Math"/>
                  <w:lang w:val="en-US"/>
                </w:rPr>
                <m:t>high</m:t>
              </m:r>
            </m:sub>
          </m:sSub>
          <m:r>
            <w:rPr>
              <w:rFonts w:ascii="Cambria Math" w:eastAsiaTheme="minorEastAsia" w:hAnsi="Cambria Math"/>
              <w:lang w:val="en-US"/>
            </w:rPr>
            <m:t xml:space="preserve">  </m:t>
          </m:r>
          <m:f>
            <m:fPr>
              <m:ctrlPr>
                <w:rPr>
                  <w:rFonts w:ascii="Cambria Math" w:hAnsi="Cambria Math"/>
                  <w:i/>
                  <w:lang w:val="en-US"/>
                </w:rPr>
              </m:ctrlPr>
            </m:fPr>
            <m:num>
              <m:rad>
                <m:radPr>
                  <m:degHide m:val="1"/>
                  <m:ctrlPr>
                    <w:rPr>
                      <w:rFonts w:ascii="Cambria Math" w:hAnsi="Cambria Math"/>
                      <w:i/>
                      <w:lang w:val="en-US"/>
                    </w:rPr>
                  </m:ctrlPr>
                </m:radPr>
                <m:deg/>
                <m:e>
                  <m:nary>
                    <m:naryPr>
                      <m:chr m:val="∑"/>
                      <m:limLoc m:val="undOvr"/>
                      <m:supHide m:val="1"/>
                      <m:ctrlPr>
                        <w:rPr>
                          <w:rFonts w:ascii="Cambria Math" w:hAnsi="Cambria Math"/>
                          <w:i/>
                          <w:lang w:val="en-US"/>
                        </w:rPr>
                      </m:ctrlPr>
                    </m:naryPr>
                    <m:sub>
                      <m:r>
                        <w:rPr>
                          <w:rFonts w:ascii="Cambria Math" w:hAnsi="Cambria Math"/>
                          <w:lang w:val="en-US"/>
                        </w:rPr>
                        <m:t>i=0</m:t>
                      </m:r>
                    </m:sub>
                    <m:sup/>
                    <m:e>
                      <m:sSubSup>
                        <m:sSubSupPr>
                          <m:ctrlPr>
                            <w:rPr>
                              <w:rFonts w:ascii="Cambria Math" w:hAnsi="Cambria Math"/>
                              <w:i/>
                              <w:lang w:val="en-US"/>
                            </w:rPr>
                          </m:ctrlPr>
                        </m:sSubSupPr>
                        <m:e>
                          <m:r>
                            <w:rPr>
                              <w:rFonts w:ascii="Cambria Math" w:hAnsi="Cambria Math"/>
                              <w:lang w:val="en-US"/>
                            </w:rPr>
                            <m:t>σ</m:t>
                          </m:r>
                        </m:e>
                        <m:sub>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fit,high</m:t>
                              </m:r>
                            </m:sub>
                          </m:sSub>
                        </m:sub>
                        <m:sup>
                          <m:r>
                            <w:rPr>
                              <w:rFonts w:ascii="Cambria Math" w:hAnsi="Cambria Math"/>
                              <w:lang w:val="en-US"/>
                            </w:rPr>
                            <m:t>2</m:t>
                          </m:r>
                        </m:sup>
                      </m:sSubSup>
                    </m:e>
                  </m:nary>
                </m:e>
              </m:rad>
            </m:num>
            <m:den>
              <m:r>
                <w:rPr>
                  <w:rFonts w:ascii="Cambria Math" w:hAnsi="Cambria Math"/>
                  <w:lang w:val="en-US"/>
                </w:rPr>
                <m:t>high</m:t>
              </m:r>
            </m:den>
          </m:f>
          <m:r>
            <w:rPr>
              <w:rFonts w:ascii="Cambria Math" w:eastAsiaTheme="minorEastAsia" w:hAnsi="Cambria Math"/>
              <w:lang w:val="en-US"/>
            </w:rPr>
            <m:t xml:space="preserve">  ,</m:t>
          </m:r>
        </m:oMath>
      </m:oMathPara>
    </w:p>
    <w:p w14:paraId="05070D3E" w14:textId="28C0319C" w:rsidR="00F731B2" w:rsidRPr="007F641D" w:rsidRDefault="00F731B2" w:rsidP="000A1CC3">
      <w:pPr>
        <w:rPr>
          <w:rFonts w:eastAsiaTheme="minorEastAsia"/>
          <w:lang w:val="en-US"/>
        </w:rPr>
      </w:pPr>
      <w:r>
        <w:rPr>
          <w:rFonts w:eastAsiaTheme="minorEastAsia"/>
          <w:lang w:val="en-US"/>
        </w:rPr>
        <w:t xml:space="preserve">where </w:t>
      </w:r>
      <w:r>
        <w:rPr>
          <w:rFonts w:eastAsiaTheme="minorEastAsia"/>
          <w:i/>
          <w:iCs/>
          <w:lang w:val="en-US"/>
        </w:rPr>
        <w:t>low</w:t>
      </w:r>
      <w:r>
        <w:rPr>
          <w:rFonts w:eastAsiaTheme="minorEastAsia"/>
          <w:lang w:val="en-US"/>
        </w:rPr>
        <w:t xml:space="preserve"> and </w:t>
      </w:r>
      <w:r>
        <w:rPr>
          <w:rFonts w:eastAsiaTheme="minorEastAsia"/>
          <w:i/>
          <w:iCs/>
          <w:lang w:val="en-US"/>
        </w:rPr>
        <w:t xml:space="preserve">high </w:t>
      </w:r>
      <w:r>
        <w:rPr>
          <w:rFonts w:eastAsiaTheme="minorEastAsia"/>
          <w:lang w:val="en-US"/>
        </w:rPr>
        <w:t xml:space="preserve">is the number of </w:t>
      </w:r>
      <w:r w:rsidR="00C333C8">
        <w:rPr>
          <w:rFonts w:eastAsiaTheme="minorEastAsia"/>
          <w:lang w:val="en-US"/>
        </w:rPr>
        <w:t>low and high response images</w:t>
      </w:r>
      <w:r w:rsidR="001E6C76">
        <w:rPr>
          <w:rFonts w:eastAsiaTheme="minorEastAsia"/>
          <w:lang w:val="en-US"/>
        </w:rPr>
        <w:t xml:space="preserve">. </w:t>
      </w:r>
      <w:r w:rsidR="008878F3">
        <w:rPr>
          <w:rFonts w:eastAsiaTheme="minorEastAsia"/>
          <w:lang w:val="en-US"/>
        </w:rPr>
        <w:t>These w</w:t>
      </w:r>
      <w:r w:rsidR="00305C2A">
        <w:rPr>
          <w:rFonts w:eastAsiaTheme="minorEastAsia"/>
          <w:lang w:val="en-US"/>
        </w:rPr>
        <w:t xml:space="preserve">ere combined </w:t>
      </w:r>
      <w:r w:rsidR="0037204D">
        <w:rPr>
          <w:rFonts w:eastAsiaTheme="minorEastAsia"/>
          <w:lang w:val="en-US"/>
        </w:rPr>
        <w:t xml:space="preserve">to form </w:t>
      </w:r>
      <m:oMath>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D</m:t>
                </m:r>
              </m:e>
            </m:acc>
          </m:sub>
        </m:sSub>
        <m:r>
          <w:rPr>
            <w:rFonts w:ascii="Cambria Math" w:eastAsiaTheme="minorEastAsia" w:hAnsi="Cambria Math"/>
            <w:lang w:val="en-US"/>
          </w:rPr>
          <m:t>=</m:t>
        </m:r>
        <m:rad>
          <m:radPr>
            <m:degHide m:val="1"/>
            <m:ctrlPr>
              <w:rPr>
                <w:rFonts w:ascii="Cambria Math" w:eastAsiaTheme="minorEastAsia" w:hAnsi="Cambria Math"/>
                <w:i/>
                <w:lang w:val="en-US"/>
              </w:rPr>
            </m:ctrlPr>
          </m:radPr>
          <m:deg/>
          <m:e>
            <m:sSubSup>
              <m:sSubSupPr>
                <m:ctrlPr>
                  <w:rPr>
                    <w:rFonts w:ascii="Cambria Math" w:eastAsiaTheme="minorEastAsia" w:hAnsi="Cambria Math"/>
                    <w:i/>
                    <w:lang w:val="en-US"/>
                  </w:rPr>
                </m:ctrlPr>
              </m:sSubSupPr>
              <m:e>
                <m:acc>
                  <m:accPr>
                    <m:chr m:val="̅"/>
                    <m:ctrlPr>
                      <w:rPr>
                        <w:rFonts w:ascii="Cambria Math" w:eastAsiaTheme="minorEastAsia" w:hAnsi="Cambria Math"/>
                        <w:i/>
                        <w:lang w:val="en-US"/>
                      </w:rPr>
                    </m:ctrlPr>
                  </m:accPr>
                  <m:e>
                    <m:r>
                      <w:rPr>
                        <w:rFonts w:ascii="Cambria Math" w:eastAsiaTheme="minorEastAsia" w:hAnsi="Cambria Math"/>
                        <w:lang w:val="en-US"/>
                      </w:rPr>
                      <m:t>σ</m:t>
                    </m:r>
                  </m:e>
                </m:acc>
              </m:e>
              <m:sub>
                <m:r>
                  <w:rPr>
                    <w:rFonts w:ascii="Cambria Math" w:eastAsiaTheme="minorEastAsia" w:hAnsi="Cambria Math"/>
                    <w:lang w:val="en-US"/>
                  </w:rPr>
                  <m:t>low</m:t>
                </m:r>
              </m:sub>
              <m:sup>
                <m:r>
                  <w:rPr>
                    <w:rFonts w:ascii="Cambria Math" w:eastAsiaTheme="minorEastAsia" w:hAnsi="Cambria Math"/>
                    <w:lang w:val="en-US"/>
                  </w:rPr>
                  <m:t>2</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acc>
                  <m:accPr>
                    <m:chr m:val="̅"/>
                    <m:ctrlPr>
                      <w:rPr>
                        <w:rFonts w:ascii="Cambria Math" w:eastAsiaTheme="minorEastAsia" w:hAnsi="Cambria Math"/>
                        <w:i/>
                        <w:lang w:val="en-US"/>
                      </w:rPr>
                    </m:ctrlPr>
                  </m:accPr>
                  <m:e>
                    <m:r>
                      <w:rPr>
                        <w:rFonts w:ascii="Cambria Math" w:eastAsiaTheme="minorEastAsia" w:hAnsi="Cambria Math"/>
                        <w:lang w:val="en-US"/>
                      </w:rPr>
                      <m:t>σ</m:t>
                    </m:r>
                  </m:e>
                </m:acc>
              </m:e>
              <m:sub>
                <m:r>
                  <w:rPr>
                    <w:rFonts w:ascii="Cambria Math" w:eastAsiaTheme="minorEastAsia" w:hAnsi="Cambria Math"/>
                    <w:lang w:val="en-US"/>
                  </w:rPr>
                  <m:t>high</m:t>
                </m:r>
              </m:sub>
              <m:sup>
                <m:r>
                  <w:rPr>
                    <w:rFonts w:ascii="Cambria Math" w:eastAsiaTheme="minorEastAsia" w:hAnsi="Cambria Math"/>
                    <w:lang w:val="en-US"/>
                  </w:rPr>
                  <m:t>2</m:t>
                </m:r>
              </m:sup>
            </m:sSubSup>
          </m:e>
        </m:rad>
      </m:oMath>
      <w:r w:rsidR="008E7531">
        <w:rPr>
          <w:rFonts w:eastAsiaTheme="minorEastAsia"/>
          <w:lang w:val="en-US"/>
        </w:rPr>
        <w:t xml:space="preserve"> the standard error in the mean dose map. </w:t>
      </w:r>
      <w:r w:rsidR="00F70574">
        <w:rPr>
          <w:rFonts w:eastAsiaTheme="minorEastAsia"/>
          <w:lang w:val="en-US"/>
        </w:rPr>
        <w:t xml:space="preserve">  </w:t>
      </w:r>
    </w:p>
    <w:p w14:paraId="4C672D3E" w14:textId="53AB9D75" w:rsidR="00A37B38" w:rsidRPr="00CA2C89" w:rsidRDefault="00FB3E50" w:rsidP="000A1CC3">
      <w:pPr>
        <w:rPr>
          <w:rFonts w:eastAsiaTheme="minorEastAsia"/>
          <w:lang w:val="en-US"/>
        </w:rPr>
      </w:pPr>
      <w:r>
        <w:rPr>
          <w:lang w:val="en-US"/>
        </w:rPr>
        <w:t xml:space="preserve">Dose profiles were made by </w:t>
      </w:r>
      <w:r w:rsidR="006871F5">
        <w:rPr>
          <w:lang w:val="en-US"/>
        </w:rPr>
        <w:t>calculating the mean dose in each pixel row</w:t>
      </w:r>
      <w:r w:rsidR="00720A1C">
        <w:rPr>
          <w:lang w:val="en-US"/>
        </w:rPr>
        <w:t xml:space="preserve"> within </w:t>
      </w:r>
      <w:r w:rsidR="00057952">
        <w:rPr>
          <w:lang w:val="en-US"/>
        </w:rPr>
        <w:t xml:space="preserve">a </w:t>
      </w:r>
      <w:r w:rsidR="00995116">
        <w:rPr>
          <w:lang w:val="en-US"/>
        </w:rPr>
        <w:t>limit</w:t>
      </w:r>
      <w:r w:rsidR="00813970">
        <w:rPr>
          <w:lang w:val="en-US"/>
        </w:rPr>
        <w:t>ed area</w:t>
      </w:r>
      <w:r w:rsidR="006871F5">
        <w:rPr>
          <w:lang w:val="en-US"/>
        </w:rPr>
        <w:t xml:space="preserve">. </w:t>
      </w:r>
      <w:r w:rsidR="00995116">
        <w:rPr>
          <w:lang w:val="en-US"/>
        </w:rPr>
        <w:t xml:space="preserve">The upper and lower limit was chosen to </w:t>
      </w:r>
      <w:r w:rsidR="00CD4874">
        <w:rPr>
          <w:lang w:val="en-US"/>
        </w:rPr>
        <w:t xml:space="preserve">remove variations in the mean caused by areas where the GRID </w:t>
      </w:r>
      <w:r w:rsidR="00EB798B">
        <w:rPr>
          <w:lang w:val="en-US"/>
        </w:rPr>
        <w:t>slits</w:t>
      </w:r>
      <w:r w:rsidR="00CD4874">
        <w:rPr>
          <w:lang w:val="en-US"/>
        </w:rPr>
        <w:t xml:space="preserve"> w</w:t>
      </w:r>
      <w:r w:rsidR="00EB798B">
        <w:rPr>
          <w:lang w:val="en-US"/>
        </w:rPr>
        <w:t>ere</w:t>
      </w:r>
      <w:r w:rsidR="00CD4874">
        <w:rPr>
          <w:lang w:val="en-US"/>
        </w:rPr>
        <w:t xml:space="preserve"> not of equal length. In </w:t>
      </w:r>
      <w:r w:rsidR="00CD4874">
        <w:rPr>
          <w:lang w:val="en-US"/>
        </w:rPr>
        <w:fldChar w:fldCharType="begin"/>
      </w:r>
      <w:r w:rsidR="00CD4874">
        <w:rPr>
          <w:lang w:val="en-US"/>
        </w:rPr>
        <w:instrText xml:space="preserve"> REF _Ref94698801 \h </w:instrText>
      </w:r>
      <w:r w:rsidR="00CD4874">
        <w:rPr>
          <w:lang w:val="en-US"/>
        </w:rPr>
      </w:r>
      <w:r w:rsidR="00CD4874">
        <w:rPr>
          <w:lang w:val="en-US"/>
        </w:rPr>
        <w:fldChar w:fldCharType="separate"/>
      </w:r>
      <w:r w:rsidR="00137794" w:rsidRPr="00B72C5F">
        <w:rPr>
          <w:lang w:val="en-US"/>
        </w:rPr>
        <w:t xml:space="preserve">Figure </w:t>
      </w:r>
      <w:r w:rsidR="00137794">
        <w:rPr>
          <w:noProof/>
          <w:lang w:val="en-US"/>
        </w:rPr>
        <w:t>1</w:t>
      </w:r>
      <w:r w:rsidR="00137794">
        <w:rPr>
          <w:lang w:val="en-US"/>
        </w:rPr>
        <w:noBreakHyphen/>
      </w:r>
      <w:r w:rsidR="00137794">
        <w:rPr>
          <w:noProof/>
          <w:lang w:val="en-US"/>
        </w:rPr>
        <w:t>10</w:t>
      </w:r>
      <w:r w:rsidR="00CD4874">
        <w:rPr>
          <w:lang w:val="en-US"/>
        </w:rPr>
        <w:fldChar w:fldCharType="end"/>
      </w:r>
      <w:r w:rsidR="00CD4874">
        <w:rPr>
          <w:lang w:val="en-US"/>
        </w:rPr>
        <w:t xml:space="preserve"> we see a narrowing of the cell flask at the bottom, causing a decrease in mean dose </w:t>
      </w:r>
      <w:r w:rsidR="007270BA">
        <w:rPr>
          <w:lang w:val="en-US"/>
        </w:rPr>
        <w:t>for the rows located here.</w:t>
      </w:r>
      <w:r w:rsidR="00874A6E">
        <w:rPr>
          <w:lang w:val="en-US"/>
        </w:rPr>
        <w:t xml:space="preserve"> </w:t>
      </w:r>
      <w:r w:rsidR="00965D26">
        <w:rPr>
          <w:lang w:val="en-US"/>
        </w:rPr>
        <w:br/>
      </w:r>
      <w:r w:rsidR="00BA7AFC">
        <w:rPr>
          <w:lang w:val="en-US"/>
        </w:rPr>
        <w:t>As mentioned, t</w:t>
      </w:r>
      <w:r w:rsidR="00EA1131">
        <w:rPr>
          <w:lang w:val="en-US"/>
        </w:rPr>
        <w:t xml:space="preserve">he lack of high and low response in the calibration films for dotted GRID </w:t>
      </w:r>
      <w:r w:rsidR="004D53D6">
        <w:rPr>
          <w:lang w:val="en-US"/>
        </w:rPr>
        <w:t xml:space="preserve">complicated the fitting of equation </w:t>
      </w:r>
      <w:r w:rsidR="004D53D6">
        <w:rPr>
          <w:lang w:val="en-US"/>
        </w:rPr>
        <w:fldChar w:fldCharType="begin"/>
      </w:r>
      <w:r w:rsidR="004D53D6">
        <w:rPr>
          <w:lang w:val="en-US"/>
        </w:rPr>
        <w:instrText xml:space="preserve"> REF _Ref101268144 \h </w:instrText>
      </w:r>
      <w:r w:rsidR="004D53D6">
        <w:rPr>
          <w:lang w:val="en-US"/>
        </w:rPr>
      </w:r>
      <w:r w:rsidR="004D53D6">
        <w:rPr>
          <w:lang w:val="en-US"/>
        </w:rPr>
        <w:fldChar w:fldCharType="separate"/>
      </w:r>
      <w:r w:rsidR="00137794" w:rsidRPr="00137794">
        <w:rPr>
          <w:noProof/>
          <w:lang w:val="en-US"/>
        </w:rPr>
        <w:t>2</w:t>
      </w:r>
      <w:r w:rsidR="00137794" w:rsidRPr="00137794">
        <w:rPr>
          <w:lang w:val="en-US"/>
        </w:rPr>
        <w:noBreakHyphen/>
      </w:r>
      <w:r w:rsidR="00137794" w:rsidRPr="00137794">
        <w:rPr>
          <w:noProof/>
          <w:lang w:val="en-US"/>
        </w:rPr>
        <w:t>5</w:t>
      </w:r>
      <w:r w:rsidR="004D53D6">
        <w:rPr>
          <w:lang w:val="en-US"/>
        </w:rPr>
        <w:fldChar w:fldCharType="end"/>
      </w:r>
      <w:r w:rsidR="004D53D6">
        <w:rPr>
          <w:lang w:val="en-US"/>
        </w:rPr>
        <w:t xml:space="preserve">. When plotting the netOD response of both sets of calibration films, </w:t>
      </w:r>
      <w:r w:rsidR="006E0F3F">
        <w:rPr>
          <w:lang w:val="en-US"/>
        </w:rPr>
        <w:t>we saw that some films exhibited only low or high response</w:t>
      </w:r>
      <w:r w:rsidR="00280923">
        <w:rPr>
          <w:lang w:val="en-US"/>
        </w:rPr>
        <w:t xml:space="preserve"> (see </w:t>
      </w:r>
      <w:r w:rsidR="00280923">
        <w:rPr>
          <w:lang w:val="en-US"/>
        </w:rPr>
        <w:fldChar w:fldCharType="begin"/>
      </w:r>
      <w:r w:rsidR="00280923">
        <w:rPr>
          <w:lang w:val="en-US"/>
        </w:rPr>
        <w:instrText xml:space="preserve"> REF _Ref101959202 \h </w:instrText>
      </w:r>
      <w:r w:rsidR="00280923">
        <w:rPr>
          <w:lang w:val="en-US"/>
        </w:rPr>
      </w:r>
      <w:r w:rsidR="00280923">
        <w:rPr>
          <w:lang w:val="en-US"/>
        </w:rPr>
        <w:fldChar w:fldCharType="separate"/>
      </w:r>
      <w:r w:rsidR="00137794" w:rsidRPr="00B10753">
        <w:rPr>
          <w:lang w:val="en-US"/>
        </w:rPr>
        <w:t xml:space="preserve">Figure </w:t>
      </w:r>
      <w:r w:rsidR="00137794">
        <w:rPr>
          <w:noProof/>
          <w:lang w:val="en-US"/>
        </w:rPr>
        <w:t>2</w:t>
      </w:r>
      <w:r w:rsidR="00137794">
        <w:rPr>
          <w:lang w:val="en-US"/>
        </w:rPr>
        <w:noBreakHyphen/>
      </w:r>
      <w:r w:rsidR="00137794">
        <w:rPr>
          <w:noProof/>
          <w:lang w:val="en-US"/>
        </w:rPr>
        <w:t>12</w:t>
      </w:r>
      <w:r w:rsidR="00280923">
        <w:rPr>
          <w:lang w:val="en-US"/>
        </w:rPr>
        <w:fldChar w:fldCharType="end"/>
      </w:r>
      <w:r w:rsidR="00280923">
        <w:rPr>
          <w:lang w:val="en-US"/>
        </w:rPr>
        <w:t>)</w:t>
      </w:r>
      <w:r w:rsidR="00C5655F">
        <w:rPr>
          <w:lang w:val="en-US"/>
        </w:rPr>
        <w:t xml:space="preserve">. </w:t>
      </w:r>
      <w:r w:rsidR="004973A4">
        <w:rPr>
          <w:lang w:val="en-US"/>
        </w:rPr>
        <w:t>With</w:t>
      </w:r>
      <w:r w:rsidR="00025CD3">
        <w:rPr>
          <w:lang w:val="en-US"/>
        </w:rPr>
        <w:t xml:space="preserve"> the assumption that </w:t>
      </w:r>
      <w:r w:rsidR="009778FC">
        <w:rPr>
          <w:lang w:val="en-US"/>
        </w:rPr>
        <w:t>the</w:t>
      </w:r>
      <w:r w:rsidR="001D378B">
        <w:rPr>
          <w:lang w:val="en-US"/>
        </w:rPr>
        <w:t xml:space="preserve"> existing</w:t>
      </w:r>
      <w:r w:rsidR="00814E69">
        <w:rPr>
          <w:lang w:val="en-US"/>
        </w:rPr>
        <w:t xml:space="preserve"> high or low responses</w:t>
      </w:r>
      <w:r w:rsidR="004973A4">
        <w:rPr>
          <w:lang w:val="en-US"/>
        </w:rPr>
        <w:t>,</w:t>
      </w:r>
      <w:r w:rsidR="00814E69">
        <w:rPr>
          <w:lang w:val="en-US"/>
        </w:rPr>
        <w:t xml:space="preserve"> are close enough to the recorded high and low </w:t>
      </w:r>
      <w:r w:rsidR="00942FA9">
        <w:rPr>
          <w:lang w:val="en-US"/>
        </w:rPr>
        <w:t>response films</w:t>
      </w:r>
      <w:r w:rsidR="004B3AEC">
        <w:rPr>
          <w:lang w:val="en-US"/>
        </w:rPr>
        <w:t xml:space="preserve"> from the </w:t>
      </w:r>
      <w:r w:rsidR="00AB1243">
        <w:rPr>
          <w:lang w:val="en-US"/>
        </w:rPr>
        <w:t>previous calibration</w:t>
      </w:r>
      <w:r w:rsidR="00942FA9">
        <w:rPr>
          <w:lang w:val="en-US"/>
        </w:rPr>
        <w:t xml:space="preserve">, we use the fitting parameters from the first calibration. </w:t>
      </w:r>
      <w:r w:rsidR="00AD27A4">
        <w:rPr>
          <w:lang w:val="en-US"/>
        </w:rPr>
        <w:t xml:space="preserve">Converting pixels to mm in a 300 dpi or a 1200 dpi image was done by finding the pixels per mm conversion factor.  Assuming a </w:t>
      </w:r>
      <w:r w:rsidR="00B066D0">
        <w:rPr>
          <w:lang w:val="en-US"/>
        </w:rPr>
        <w:t>one-to-one</w:t>
      </w:r>
      <w:r w:rsidR="00AD27A4">
        <w:rPr>
          <w:lang w:val="en-US"/>
        </w:rPr>
        <w:t xml:space="preserve"> relationship between dots and pixels we have </w:t>
      </w:r>
      <w:r w:rsidR="00B066D0">
        <w:rPr>
          <w:lang w:val="en-US"/>
        </w:rPr>
        <w:t xml:space="preserve">25.4 mm per inch, resulting 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3E63D4" w14:paraId="71E92035" w14:textId="77777777" w:rsidTr="003E63D4">
        <w:tc>
          <w:tcPr>
            <w:tcW w:w="8815" w:type="dxa"/>
          </w:tcPr>
          <w:p w14:paraId="3A813A2C" w14:textId="70633C52" w:rsidR="003E63D4" w:rsidRDefault="00FE17CB" w:rsidP="003477DB">
            <m:oMathPara>
              <m:oMath>
                <m:f>
                  <m:fPr>
                    <m:ctrlPr>
                      <w:rPr>
                        <w:rFonts w:ascii="Cambria Math" w:hAnsi="Cambria Math"/>
                        <w:i/>
                        <w:lang w:val="en-US"/>
                      </w:rPr>
                    </m:ctrlPr>
                  </m:fPr>
                  <m:num>
                    <m:r>
                      <w:rPr>
                        <w:rFonts w:ascii="Cambria Math" w:hAnsi="Cambria Math"/>
                        <w:lang w:val="en-US"/>
                      </w:rPr>
                      <m:t>300</m:t>
                    </m:r>
                    <m:f>
                      <m:fPr>
                        <m:ctrlPr>
                          <w:rPr>
                            <w:rFonts w:ascii="Cambria Math" w:hAnsi="Cambria Math"/>
                            <w:i/>
                            <w:lang w:val="en-US"/>
                          </w:rPr>
                        </m:ctrlPr>
                      </m:fPr>
                      <m:num>
                        <m:r>
                          <w:rPr>
                            <w:rFonts w:ascii="Cambria Math" w:hAnsi="Cambria Math"/>
                            <w:lang w:val="en-US"/>
                          </w:rPr>
                          <m:t>dots</m:t>
                        </m:r>
                      </m:num>
                      <m:den>
                        <m:r>
                          <w:rPr>
                            <w:rFonts w:ascii="Cambria Math" w:hAnsi="Cambria Math"/>
                            <w:lang w:val="en-US"/>
                          </w:rPr>
                          <m:t>inch</m:t>
                        </m:r>
                      </m:den>
                    </m:f>
                  </m:num>
                  <m:den>
                    <m:r>
                      <w:rPr>
                        <w:rFonts w:ascii="Cambria Math" w:hAnsi="Cambria Math"/>
                        <w:lang w:val="en-US"/>
                      </w:rPr>
                      <m:t>25.4</m:t>
                    </m:r>
                    <m:f>
                      <m:fPr>
                        <m:ctrlPr>
                          <w:rPr>
                            <w:rFonts w:ascii="Cambria Math" w:hAnsi="Cambria Math"/>
                            <w:i/>
                            <w:lang w:val="en-US"/>
                          </w:rPr>
                        </m:ctrlPr>
                      </m:fPr>
                      <m:num>
                        <m:r>
                          <w:rPr>
                            <w:rFonts w:ascii="Cambria Math" w:hAnsi="Cambria Math"/>
                            <w:lang w:val="en-US"/>
                          </w:rPr>
                          <m:t>mm</m:t>
                        </m:r>
                      </m:num>
                      <m:den>
                        <m:r>
                          <w:rPr>
                            <w:rFonts w:ascii="Cambria Math" w:hAnsi="Cambria Math"/>
                            <w:lang w:val="en-US"/>
                          </w:rPr>
                          <m:t>inch</m:t>
                        </m:r>
                      </m:den>
                    </m:f>
                  </m:den>
                </m:f>
                <m:r>
                  <w:rPr>
                    <w:rFonts w:ascii="Cambria Math" w:hAnsi="Cambria Math"/>
                    <w:lang w:val="en-US"/>
                  </w:rPr>
                  <m:t xml:space="preserve">≈11.8 pixels/mm   ,   </m:t>
                </m:r>
                <m:f>
                  <m:fPr>
                    <m:ctrlPr>
                      <w:rPr>
                        <w:rFonts w:ascii="Cambria Math" w:hAnsi="Cambria Math"/>
                        <w:i/>
                        <w:lang w:val="en-US"/>
                      </w:rPr>
                    </m:ctrlPr>
                  </m:fPr>
                  <m:num>
                    <m:r>
                      <w:rPr>
                        <w:rFonts w:ascii="Cambria Math" w:hAnsi="Cambria Math"/>
                        <w:lang w:val="en-US"/>
                      </w:rPr>
                      <m:t>1200</m:t>
                    </m:r>
                    <m:f>
                      <m:fPr>
                        <m:ctrlPr>
                          <w:rPr>
                            <w:rFonts w:ascii="Cambria Math" w:hAnsi="Cambria Math"/>
                            <w:i/>
                            <w:lang w:val="en-US"/>
                          </w:rPr>
                        </m:ctrlPr>
                      </m:fPr>
                      <m:num>
                        <m:r>
                          <w:rPr>
                            <w:rFonts w:ascii="Cambria Math" w:hAnsi="Cambria Math"/>
                            <w:lang w:val="en-US"/>
                          </w:rPr>
                          <m:t>dots</m:t>
                        </m:r>
                      </m:num>
                      <m:den>
                        <m:r>
                          <w:rPr>
                            <w:rFonts w:ascii="Cambria Math" w:hAnsi="Cambria Math"/>
                            <w:lang w:val="en-US"/>
                          </w:rPr>
                          <m:t>inch</m:t>
                        </m:r>
                      </m:den>
                    </m:f>
                  </m:num>
                  <m:den>
                    <m:r>
                      <w:rPr>
                        <w:rFonts w:ascii="Cambria Math" w:hAnsi="Cambria Math"/>
                        <w:lang w:val="en-US"/>
                      </w:rPr>
                      <m:t>25.4</m:t>
                    </m:r>
                    <m:f>
                      <m:fPr>
                        <m:ctrlPr>
                          <w:rPr>
                            <w:rFonts w:ascii="Cambria Math" w:hAnsi="Cambria Math"/>
                            <w:i/>
                            <w:lang w:val="en-US"/>
                          </w:rPr>
                        </m:ctrlPr>
                      </m:fPr>
                      <m:num>
                        <m:r>
                          <w:rPr>
                            <w:rFonts w:ascii="Cambria Math" w:hAnsi="Cambria Math"/>
                            <w:lang w:val="en-US"/>
                          </w:rPr>
                          <m:t>mm</m:t>
                        </m:r>
                      </m:num>
                      <m:den>
                        <m:r>
                          <w:rPr>
                            <w:rFonts w:ascii="Cambria Math" w:hAnsi="Cambria Math"/>
                            <w:lang w:val="en-US"/>
                          </w:rPr>
                          <m:t>inch</m:t>
                        </m:r>
                      </m:den>
                    </m:f>
                  </m:den>
                </m:f>
                <m:r>
                  <w:rPr>
                    <w:rFonts w:ascii="Cambria Math" w:hAnsi="Cambria Math"/>
                    <w:lang w:val="en-US"/>
                  </w:rPr>
                  <m:t>≈47 pixel/mm</m:t>
                </m:r>
              </m:oMath>
            </m:oMathPara>
          </w:p>
        </w:tc>
        <w:bookmarkStart w:id="161" w:name="_Ref102394973"/>
        <w:tc>
          <w:tcPr>
            <w:tcW w:w="536" w:type="dxa"/>
          </w:tcPr>
          <w:p w14:paraId="0AA187F3" w14:textId="3F97EC8B" w:rsidR="003E63D4" w:rsidRDefault="003E63D4" w:rsidP="003477DB">
            <w:r>
              <w:fldChar w:fldCharType="begin"/>
            </w:r>
            <w:r>
              <w:instrText xml:space="preserve"> STYLEREF 1 \s </w:instrText>
            </w:r>
            <w:r>
              <w:fldChar w:fldCharType="separate"/>
            </w:r>
            <w:r w:rsidR="00137794">
              <w:rPr>
                <w:noProof/>
              </w:rPr>
              <w:t>2</w:t>
            </w:r>
            <w:r>
              <w:fldChar w:fldCharType="end"/>
            </w:r>
            <w:r>
              <w:noBreakHyphen/>
            </w:r>
            <w:r>
              <w:fldChar w:fldCharType="begin"/>
            </w:r>
            <w:r>
              <w:instrText xml:space="preserve"> SEQ Equation \* ARABIC \s 1 </w:instrText>
            </w:r>
            <w:r>
              <w:fldChar w:fldCharType="separate"/>
            </w:r>
            <w:r w:rsidR="00137794">
              <w:rPr>
                <w:noProof/>
              </w:rPr>
              <w:t>6</w:t>
            </w:r>
            <w:r>
              <w:fldChar w:fldCharType="end"/>
            </w:r>
            <w:bookmarkEnd w:id="161"/>
          </w:p>
        </w:tc>
      </w:tr>
    </w:tbl>
    <w:p w14:paraId="5BE789F7" w14:textId="5EEB7F3B" w:rsidR="00B066D0" w:rsidRDefault="00673B1D" w:rsidP="000A1CC3">
      <w:pPr>
        <w:rPr>
          <w:lang w:val="en-US"/>
        </w:rPr>
      </w:pPr>
      <w:r>
        <w:rPr>
          <w:noProof/>
          <w:lang w:val="en-US"/>
        </w:rPr>
        <w:lastRenderedPageBreak/>
        <w:drawing>
          <wp:anchor distT="0" distB="0" distL="114300" distR="114300" simplePos="0" relativeHeight="251772928" behindDoc="1" locked="0" layoutInCell="1" allowOverlap="1" wp14:anchorId="7E8FED50" wp14:editId="0A253A61">
            <wp:simplePos x="0" y="0"/>
            <wp:positionH relativeFrom="margin">
              <wp:posOffset>247650</wp:posOffset>
            </wp:positionH>
            <wp:positionV relativeFrom="paragraph">
              <wp:posOffset>8255</wp:posOffset>
            </wp:positionV>
            <wp:extent cx="5010150" cy="2465705"/>
            <wp:effectExtent l="0" t="0" r="0" b="0"/>
            <wp:wrapTight wrapText="bothSides">
              <wp:wrapPolygon edited="0">
                <wp:start x="0" y="0"/>
                <wp:lineTo x="0" y="21361"/>
                <wp:lineTo x="21518" y="21361"/>
                <wp:lineTo x="21518" y="0"/>
                <wp:lineTo x="0" y="0"/>
              </wp:wrapPolygon>
            </wp:wrapTight>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rotWithShape="1">
                    <a:blip r:embed="rId49">
                      <a:extLst>
                        <a:ext uri="{28A0092B-C50C-407E-A947-70E740481C1C}">
                          <a14:useLocalDpi xmlns:a14="http://schemas.microsoft.com/office/drawing/2010/main" val="0"/>
                        </a:ext>
                      </a:extLst>
                    </a:blip>
                    <a:srcRect l="8666" t="3718" b="16356"/>
                    <a:stretch/>
                  </pic:blipFill>
                  <pic:spPr bwMode="auto">
                    <a:xfrm>
                      <a:off x="0" y="0"/>
                      <a:ext cx="5010150" cy="2465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94331A" w14:textId="558B4B91" w:rsidR="00005943" w:rsidRDefault="00005943" w:rsidP="000A1CC3">
      <w:pPr>
        <w:rPr>
          <w:lang w:val="en-US"/>
        </w:rPr>
      </w:pPr>
    </w:p>
    <w:p w14:paraId="65D06746" w14:textId="617F62B5" w:rsidR="00777D01" w:rsidRDefault="00777D01" w:rsidP="000A1CC3">
      <w:pPr>
        <w:rPr>
          <w:lang w:val="en-US"/>
        </w:rPr>
      </w:pPr>
    </w:p>
    <w:p w14:paraId="1371337C" w14:textId="1396855D" w:rsidR="00620D3E" w:rsidRDefault="00620D3E" w:rsidP="00AD6A5F">
      <w:pPr>
        <w:pStyle w:val="Caption"/>
        <w:rPr>
          <w:lang w:val="en-US"/>
        </w:rPr>
      </w:pPr>
    </w:p>
    <w:p w14:paraId="6765E891" w14:textId="77777777" w:rsidR="00620D3E" w:rsidRDefault="00620D3E" w:rsidP="00620D3E">
      <w:pPr>
        <w:rPr>
          <w:lang w:val="en-US"/>
        </w:rPr>
      </w:pPr>
    </w:p>
    <w:p w14:paraId="210C8AEA" w14:textId="77777777" w:rsidR="00620D3E" w:rsidRDefault="00620D3E" w:rsidP="00620D3E">
      <w:pPr>
        <w:rPr>
          <w:lang w:val="en-US"/>
        </w:rPr>
      </w:pPr>
    </w:p>
    <w:p w14:paraId="3E8DE63C" w14:textId="77777777" w:rsidR="00620D3E" w:rsidRDefault="00620D3E" w:rsidP="00620D3E">
      <w:pPr>
        <w:rPr>
          <w:lang w:val="en-US"/>
        </w:rPr>
      </w:pPr>
    </w:p>
    <w:p w14:paraId="3601EB2C" w14:textId="77777777" w:rsidR="00673B1D" w:rsidRDefault="00673B1D" w:rsidP="00AD6A5F">
      <w:pPr>
        <w:pStyle w:val="Caption"/>
        <w:rPr>
          <w:lang w:val="en-US"/>
        </w:rPr>
      </w:pPr>
    </w:p>
    <w:p w14:paraId="6F33D96E" w14:textId="3726CA88" w:rsidR="0062491E" w:rsidRPr="00AD6A5F" w:rsidRDefault="00AD6A5F" w:rsidP="00AD6A5F">
      <w:pPr>
        <w:pStyle w:val="Caption"/>
        <w:rPr>
          <w:lang w:val="en-US"/>
        </w:rPr>
      </w:pPr>
      <w:r w:rsidRPr="00AD6A5F">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137794">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137794">
        <w:rPr>
          <w:noProof/>
          <w:lang w:val="en-US"/>
        </w:rPr>
        <w:t>11</w:t>
      </w:r>
      <w:r w:rsidR="005B1E99">
        <w:rPr>
          <w:lang w:val="en-US"/>
        </w:rPr>
        <w:fldChar w:fldCharType="end"/>
      </w:r>
      <w:r w:rsidRPr="00AD6A5F">
        <w:rPr>
          <w:lang w:val="en-US"/>
        </w:rPr>
        <w:t xml:space="preserve">. Dose profile </w:t>
      </w:r>
      <w:r w:rsidR="00A6065C">
        <w:rPr>
          <w:lang w:val="en-US"/>
        </w:rPr>
        <w:t xml:space="preserve">for striped GRID </w:t>
      </w:r>
      <w:r w:rsidRPr="00AD6A5F">
        <w:rPr>
          <w:lang w:val="en-US"/>
        </w:rPr>
        <w:t>measured by calculating mean dose for each pixel row in the image.</w:t>
      </w:r>
      <w:r>
        <w:rPr>
          <w:lang w:val="en-US"/>
        </w:rPr>
        <w:t xml:space="preserve"> The image </w:t>
      </w:r>
      <w:r w:rsidR="00183831">
        <w:rPr>
          <w:lang w:val="en-US"/>
        </w:rPr>
        <w:t xml:space="preserve">was </w:t>
      </w:r>
      <w:r>
        <w:rPr>
          <w:lang w:val="en-US"/>
        </w:rPr>
        <w:t>cropped before making a dose profile to</w:t>
      </w:r>
      <w:r w:rsidR="00183831">
        <w:rPr>
          <w:lang w:val="en-US"/>
        </w:rPr>
        <w:t xml:space="preserve"> remove </w:t>
      </w:r>
      <w:r w:rsidR="007173AC">
        <w:rPr>
          <w:lang w:val="en-US"/>
        </w:rPr>
        <w:t>variations</w:t>
      </w:r>
      <w:r w:rsidR="00183831">
        <w:rPr>
          <w:lang w:val="en-US"/>
        </w:rPr>
        <w:t xml:space="preserve"> in mean dose caused by </w:t>
      </w:r>
      <w:r w:rsidR="007173AC">
        <w:rPr>
          <w:lang w:val="en-US"/>
        </w:rPr>
        <w:t>areas where the</w:t>
      </w:r>
      <w:r w:rsidR="00183831">
        <w:rPr>
          <w:lang w:val="en-US"/>
        </w:rPr>
        <w:t xml:space="preserve"> </w:t>
      </w:r>
      <w:r w:rsidR="00A6065C">
        <w:rPr>
          <w:lang w:val="en-US"/>
        </w:rPr>
        <w:t xml:space="preserve">GRID pattern </w:t>
      </w:r>
      <w:r w:rsidR="005B19EA">
        <w:rPr>
          <w:lang w:val="en-US"/>
        </w:rPr>
        <w:t>was</w:t>
      </w:r>
      <w:r w:rsidR="00A6065C">
        <w:rPr>
          <w:lang w:val="en-US"/>
        </w:rPr>
        <w:t xml:space="preserve"> not of equal length</w:t>
      </w:r>
      <w:r w:rsidR="005B19EA">
        <w:rPr>
          <w:lang w:val="en-US"/>
        </w:rPr>
        <w:t xml:space="preserve"> (see bottom of image to the left)</w:t>
      </w:r>
      <w:r w:rsidR="008F0C3D">
        <w:rPr>
          <w:lang w:val="en-US"/>
        </w:rPr>
        <w:t xml:space="preserve">. </w:t>
      </w:r>
      <w:r w:rsidR="00A6065C">
        <w:rPr>
          <w:lang w:val="en-US"/>
        </w:rPr>
        <w:t xml:space="preserve"> </w:t>
      </w:r>
    </w:p>
    <w:p w14:paraId="6927530B" w14:textId="6C5FA7D6" w:rsidR="00C82B64" w:rsidRDefault="00C82B64" w:rsidP="00A13906">
      <w:pPr>
        <w:jc w:val="both"/>
        <w:rPr>
          <w:b/>
          <w:bCs/>
          <w:lang w:val="en-US"/>
        </w:rPr>
      </w:pPr>
    </w:p>
    <w:p w14:paraId="676F02B8" w14:textId="79ED831F" w:rsidR="00B10753" w:rsidRDefault="00025CD3" w:rsidP="00B10753">
      <w:pPr>
        <w:keepNext/>
      </w:pPr>
      <w:r>
        <w:rPr>
          <w:noProof/>
        </w:rPr>
        <w:drawing>
          <wp:inline distT="0" distB="0" distL="0" distR="0" wp14:anchorId="27CC27DC" wp14:editId="1E26CC2D">
            <wp:extent cx="4371975" cy="3213588"/>
            <wp:effectExtent l="0" t="0" r="0" b="6350"/>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80916" cy="3220160"/>
                    </a:xfrm>
                    <a:prstGeom prst="rect">
                      <a:avLst/>
                    </a:prstGeom>
                  </pic:spPr>
                </pic:pic>
              </a:graphicData>
            </a:graphic>
          </wp:inline>
        </w:drawing>
      </w:r>
    </w:p>
    <w:p w14:paraId="04FB44CC" w14:textId="7BE43AA2" w:rsidR="00B10753" w:rsidRPr="00B10753" w:rsidRDefault="00B10753" w:rsidP="00B10753">
      <w:pPr>
        <w:pStyle w:val="Caption"/>
        <w:rPr>
          <w:lang w:val="en-US"/>
        </w:rPr>
      </w:pPr>
      <w:bookmarkStart w:id="162" w:name="_Ref101959202"/>
      <w:r w:rsidRPr="00B10753">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137794">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137794">
        <w:rPr>
          <w:noProof/>
          <w:lang w:val="en-US"/>
        </w:rPr>
        <w:t>12</w:t>
      </w:r>
      <w:r w:rsidR="005B1E99">
        <w:rPr>
          <w:lang w:val="en-US"/>
        </w:rPr>
        <w:fldChar w:fldCharType="end"/>
      </w:r>
      <w:bookmarkEnd w:id="162"/>
      <w:r w:rsidRPr="00B10753">
        <w:rPr>
          <w:lang w:val="en-US"/>
        </w:rPr>
        <w:t>. netOD of red c</w:t>
      </w:r>
      <w:r>
        <w:rPr>
          <w:lang w:val="en-US"/>
        </w:rPr>
        <w:t xml:space="preserve">hannel for both sets of calibration films 3108 and </w:t>
      </w:r>
      <w:r w:rsidR="00245071">
        <w:rPr>
          <w:lang w:val="en-US"/>
        </w:rPr>
        <w:t xml:space="preserve">1310. We see a clear separation for the first set, but for the second there are some </w:t>
      </w:r>
      <w:r w:rsidR="00A47728">
        <w:rPr>
          <w:lang w:val="en-US"/>
        </w:rPr>
        <w:t xml:space="preserve">films with high and some with low response. </w:t>
      </w:r>
    </w:p>
    <w:p w14:paraId="0C0BC760" w14:textId="77777777" w:rsidR="00B10753" w:rsidRDefault="00B10753" w:rsidP="00BE7487">
      <w:pPr>
        <w:rPr>
          <w:lang w:val="en-US"/>
        </w:rPr>
      </w:pPr>
    </w:p>
    <w:p w14:paraId="1A3441CD" w14:textId="77777777" w:rsidR="00B10753" w:rsidRDefault="00B10753" w:rsidP="00BE7487">
      <w:pPr>
        <w:rPr>
          <w:lang w:val="en-US"/>
        </w:rPr>
      </w:pPr>
    </w:p>
    <w:p w14:paraId="746B8466" w14:textId="77777777" w:rsidR="00B10753" w:rsidRDefault="00B10753" w:rsidP="00BE7487">
      <w:pPr>
        <w:rPr>
          <w:lang w:val="en-US"/>
        </w:rPr>
      </w:pPr>
    </w:p>
    <w:p w14:paraId="464D3E75" w14:textId="278EDA78" w:rsidR="000F242A" w:rsidRDefault="000F242A" w:rsidP="00BB374D">
      <w:pPr>
        <w:pStyle w:val="Heading2"/>
        <w:rPr>
          <w:lang w:val="en-US"/>
        </w:rPr>
      </w:pPr>
      <w:bookmarkStart w:id="163" w:name="_Ref100070467"/>
      <w:bookmarkStart w:id="164" w:name="_Toc103247157"/>
      <w:commentRangeStart w:id="165"/>
      <w:r>
        <w:rPr>
          <w:lang w:val="en-US"/>
        </w:rPr>
        <w:lastRenderedPageBreak/>
        <w:t xml:space="preserve">Cell </w:t>
      </w:r>
      <w:r w:rsidR="0091767A">
        <w:rPr>
          <w:lang w:val="en-US"/>
        </w:rPr>
        <w:t>E</w:t>
      </w:r>
      <w:r>
        <w:rPr>
          <w:lang w:val="en-US"/>
        </w:rPr>
        <w:t>xperiments</w:t>
      </w:r>
      <w:commentRangeEnd w:id="165"/>
      <w:r w:rsidR="000B1A09">
        <w:rPr>
          <w:rStyle w:val="CommentReference"/>
          <w:rFonts w:ascii="Times New Roman" w:eastAsiaTheme="minorHAnsi" w:hAnsi="Times New Roman" w:cstheme="minorBidi"/>
          <w:color w:val="auto"/>
        </w:rPr>
        <w:commentReference w:id="165"/>
      </w:r>
      <w:bookmarkEnd w:id="163"/>
      <w:bookmarkEnd w:id="164"/>
    </w:p>
    <w:p w14:paraId="41C90B0E" w14:textId="4B3B52F3" w:rsidR="000905C6" w:rsidRDefault="003E14B6" w:rsidP="00144E7B">
      <w:pPr>
        <w:rPr>
          <w:lang w:val="en-US"/>
        </w:rPr>
      </w:pPr>
      <w:r>
        <w:rPr>
          <w:lang w:val="en-US"/>
        </w:rPr>
        <w:t xml:space="preserve">Cell </w:t>
      </w:r>
      <w:r w:rsidR="006F3435">
        <w:rPr>
          <w:lang w:val="en-US"/>
        </w:rPr>
        <w:t xml:space="preserve">experiments were performed by Magnus </w:t>
      </w:r>
      <w:proofErr w:type="spellStart"/>
      <w:r w:rsidR="006F3435">
        <w:rPr>
          <w:lang w:val="en-US"/>
        </w:rPr>
        <w:t>Børsting</w:t>
      </w:r>
      <w:proofErr w:type="spellEnd"/>
      <w:r w:rsidR="006F3435">
        <w:rPr>
          <w:lang w:val="en-US"/>
        </w:rPr>
        <w:t xml:space="preserve"> </w:t>
      </w:r>
      <w:r w:rsidR="009001B2">
        <w:rPr>
          <w:lang w:val="en-US"/>
        </w:rPr>
        <w:t xml:space="preserve">in his master thesis: </w:t>
      </w:r>
      <w:r w:rsidR="009001B2">
        <w:rPr>
          <w:lang w:val="en-US"/>
        </w:rPr>
        <w:br/>
      </w:r>
      <w:r w:rsidR="009001B2" w:rsidRPr="009001B2">
        <w:rPr>
          <w:i/>
          <w:iCs/>
          <w:lang w:val="en-US"/>
        </w:rPr>
        <w:t>“</w:t>
      </w:r>
      <w:r w:rsidR="009001B2">
        <w:rPr>
          <w:i/>
          <w:iCs/>
          <w:lang w:val="en-US"/>
        </w:rPr>
        <w:t>GRID irradiation and bystander effect in lung cancer cells</w:t>
      </w:r>
      <w:r w:rsidR="009001B2" w:rsidRPr="009001B2">
        <w:rPr>
          <w:i/>
          <w:iCs/>
          <w:lang w:val="en-US"/>
        </w:rPr>
        <w:t>”</w:t>
      </w:r>
      <w:r w:rsidR="004F0A4D">
        <w:rPr>
          <w:i/>
          <w:iCs/>
          <w:lang w:val="en-US"/>
        </w:rPr>
        <w:fldChar w:fldCharType="begin"/>
      </w:r>
      <w:r w:rsidR="00BE7A1D">
        <w:rPr>
          <w:i/>
          <w:iCs/>
          <w:lang w:val="en-US"/>
        </w:rPr>
        <w:instrText xml:space="preserve"> ADDIN ZOTERO_ITEM CSL_CITATION {"citationID":"ICfOYjqO","properties":{"formattedCitation":"(Magnus B\\uc0\\u248{}rsting, 2020)","plainCitation":"(Magnus Børsting, 2020)","dontUpdate":true,"noteIndex":0},"citationItems":[{"id":412,"uris":["http://zotero.org/users/9228513/items/NV37ZS27"],"itemData":{"id":412,"type":"thesis","abstract":"Technological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4F0A4D">
        <w:rPr>
          <w:i/>
          <w:iCs/>
          <w:lang w:val="en-US"/>
        </w:rPr>
        <w:fldChar w:fldCharType="separate"/>
      </w:r>
      <w:r w:rsidR="004F0A4D" w:rsidRPr="004F0A4D">
        <w:rPr>
          <w:rFonts w:cs="Times New Roman"/>
          <w:szCs w:val="24"/>
          <w:lang w:val="en-US"/>
        </w:rPr>
        <w:t xml:space="preserve">(Magnus </w:t>
      </w:r>
      <w:proofErr w:type="spellStart"/>
      <w:r w:rsidR="004F0A4D" w:rsidRPr="004F0A4D">
        <w:rPr>
          <w:rFonts w:cs="Times New Roman"/>
          <w:szCs w:val="24"/>
          <w:lang w:val="en-US"/>
        </w:rPr>
        <w:t>Børsting</w:t>
      </w:r>
      <w:proofErr w:type="spellEnd"/>
      <w:r w:rsidR="004F0A4D" w:rsidRPr="004F0A4D">
        <w:rPr>
          <w:rFonts w:cs="Times New Roman"/>
          <w:szCs w:val="24"/>
          <w:lang w:val="en-US"/>
        </w:rPr>
        <w:t>, 2020</w:t>
      </w:r>
      <w:r w:rsidR="0050052D">
        <w:rPr>
          <w:rFonts w:cs="Times New Roman"/>
          <w:szCs w:val="24"/>
          <w:lang w:val="en-US"/>
        </w:rPr>
        <w:t xml:space="preserve">, </w:t>
      </w:r>
      <w:r w:rsidR="00D70C4C">
        <w:rPr>
          <w:rFonts w:cs="Times New Roman"/>
          <w:szCs w:val="24"/>
          <w:lang w:val="en-US"/>
        </w:rPr>
        <w:t>45-56</w:t>
      </w:r>
      <w:r w:rsidR="004F0A4D" w:rsidRPr="004F0A4D">
        <w:rPr>
          <w:rFonts w:cs="Times New Roman"/>
          <w:szCs w:val="24"/>
          <w:lang w:val="en-US"/>
        </w:rPr>
        <w:t>)</w:t>
      </w:r>
      <w:r w:rsidR="004F0A4D">
        <w:rPr>
          <w:i/>
          <w:iCs/>
          <w:lang w:val="en-US"/>
        </w:rPr>
        <w:fldChar w:fldCharType="end"/>
      </w:r>
      <w:r w:rsidR="00DE4DEB">
        <w:rPr>
          <w:i/>
          <w:iCs/>
          <w:lang w:val="en-US"/>
        </w:rPr>
        <w:t>.</w:t>
      </w:r>
      <w:r w:rsidR="0092573D">
        <w:rPr>
          <w:lang w:val="en-US"/>
        </w:rPr>
        <w:br/>
      </w:r>
      <w:r w:rsidR="0022460E">
        <w:rPr>
          <w:lang w:val="en-US"/>
        </w:rPr>
        <w:br/>
      </w:r>
      <w:r w:rsidR="00DC4BE3">
        <w:rPr>
          <w:lang w:val="en-US"/>
        </w:rPr>
        <w:t xml:space="preserve">A549 cells were chosen </w:t>
      </w:r>
      <w:r w:rsidR="008E4C01">
        <w:rPr>
          <w:lang w:val="en-US"/>
        </w:rPr>
        <w:t>for</w:t>
      </w:r>
      <w:r w:rsidR="00B43D9B">
        <w:rPr>
          <w:lang w:val="en-US"/>
        </w:rPr>
        <w:t xml:space="preserve"> in vitro</w:t>
      </w:r>
      <w:r w:rsidR="00DC4BE3">
        <w:rPr>
          <w:lang w:val="en-US"/>
        </w:rPr>
        <w:t xml:space="preserve"> GRID irradiation. The cell line is </w:t>
      </w:r>
      <w:r w:rsidR="00551C8F">
        <w:rPr>
          <w:lang w:val="en-US"/>
        </w:rPr>
        <w:t xml:space="preserve">a alveolar basal epithelial cancer cell originating from the study of 200 human tumors, where the goal was to establish cell lines </w:t>
      </w:r>
      <w:r w:rsidR="00551C8F">
        <w:rPr>
          <w:lang w:val="en-US"/>
        </w:rPr>
        <w:fldChar w:fldCharType="begin"/>
      </w:r>
      <w:r w:rsidR="00551C8F">
        <w:rPr>
          <w:lang w:val="en-US"/>
        </w:rPr>
        <w:instrText xml:space="preserve"> ADDIN ZOTERO_ITEM CSL_CITATION {"citationID":"2PP5nbfE","properties":{"formattedCitation":"(Giard et al., 1973)","plainCitation":"(Giard et al., 1973)","noteIndex":0},"citationItems":[{"id":417,"uris":["http://zotero.org/users/9228513/items/QTV4FTKZ"],"itemData":{"id":417,"type":"article-journal","container-title":"Journal of the National Cancer Institute","DOI":"10.1093/jnci/51.5.1417","ISSN":"0027-8874","issue":"5","journalAbbreviation":"J Natl Cancer Inst","language":"eng","note":"PMID: 4357758","page":"1417-1423","source":"PubMed","title":"In vitro cultivation of human tumors: establishment of cell lines derived from a series of solid tumors","title-short":"In vitro cultivation of human tumors","volume":"51","author":[{"family":"Giard","given":"D. J."},{"family":"Aaronson","given":"S. A."},{"family":"Todaro","given":"G. J."},{"family":"Arnstein","given":"P."},{"family":"Kersey","given":"J. H."},{"family":"Dosik","given":"H."},{"family":"Parks","given":"W. P."}],"issued":{"date-parts":[["1973",11]]}}}],"schema":"https://github.com/citation-style-language/schema/raw/master/csl-citation.json"} </w:instrText>
      </w:r>
      <w:r w:rsidR="00551C8F">
        <w:rPr>
          <w:lang w:val="en-US"/>
        </w:rPr>
        <w:fldChar w:fldCharType="separate"/>
      </w:r>
      <w:r w:rsidR="00551C8F" w:rsidRPr="005866E8">
        <w:rPr>
          <w:rFonts w:cs="Times New Roman"/>
          <w:lang w:val="en-US"/>
        </w:rPr>
        <w:t>(</w:t>
      </w:r>
      <w:proofErr w:type="spellStart"/>
      <w:r w:rsidR="00551C8F" w:rsidRPr="005866E8">
        <w:rPr>
          <w:rFonts w:cs="Times New Roman"/>
          <w:lang w:val="en-US"/>
        </w:rPr>
        <w:t>Giard</w:t>
      </w:r>
      <w:proofErr w:type="spellEnd"/>
      <w:r w:rsidR="00551C8F" w:rsidRPr="005866E8">
        <w:rPr>
          <w:rFonts w:cs="Times New Roman"/>
          <w:lang w:val="en-US"/>
        </w:rPr>
        <w:t xml:space="preserve"> et al., 1973)</w:t>
      </w:r>
      <w:r w:rsidR="00551C8F">
        <w:rPr>
          <w:lang w:val="en-US"/>
        </w:rPr>
        <w:fldChar w:fldCharType="end"/>
      </w:r>
      <w:r w:rsidR="00551C8F">
        <w:rPr>
          <w:lang w:val="en-US"/>
        </w:rPr>
        <w:t xml:space="preserve">. </w:t>
      </w:r>
      <w:r w:rsidR="00530BDB">
        <w:rPr>
          <w:lang w:val="en-US"/>
        </w:rPr>
        <w:t>An a</w:t>
      </w:r>
      <w:r w:rsidR="00D67AAB">
        <w:rPr>
          <w:lang w:val="en-US"/>
        </w:rPr>
        <w:t>lveolar</w:t>
      </w:r>
      <w:r w:rsidR="00530BDB">
        <w:rPr>
          <w:lang w:val="en-US"/>
        </w:rPr>
        <w:t xml:space="preserve"> cell</w:t>
      </w:r>
      <w:r w:rsidR="00756DC9">
        <w:rPr>
          <w:lang w:val="en-US"/>
        </w:rPr>
        <w:t xml:space="preserve"> </w:t>
      </w:r>
      <w:r w:rsidR="00187109">
        <w:rPr>
          <w:lang w:val="en-US"/>
        </w:rPr>
        <w:t>originates</w:t>
      </w:r>
      <w:r w:rsidR="00756DC9">
        <w:rPr>
          <w:lang w:val="en-US"/>
        </w:rPr>
        <w:t xml:space="preserve"> from the alveoli of the lungs, which</w:t>
      </w:r>
      <w:r w:rsidR="00530BDB">
        <w:rPr>
          <w:lang w:val="en-US"/>
        </w:rPr>
        <w:t xml:space="preserve"> are small cavities </w:t>
      </w:r>
      <w:r w:rsidR="002A7D61">
        <w:rPr>
          <w:lang w:val="en-US"/>
        </w:rPr>
        <w:t xml:space="preserve">that exchange oxygen for carbon dioxide. </w:t>
      </w:r>
      <w:r w:rsidR="00D34764">
        <w:rPr>
          <w:lang w:val="en-US"/>
        </w:rPr>
        <w:t xml:space="preserve">Epithelial cells are </w:t>
      </w:r>
      <w:r w:rsidR="00B01CC7">
        <w:rPr>
          <w:lang w:val="en-US"/>
        </w:rPr>
        <w:t xml:space="preserve">cells </w:t>
      </w:r>
      <w:r w:rsidR="00641103">
        <w:rPr>
          <w:lang w:val="en-US"/>
        </w:rPr>
        <w:t xml:space="preserve">that covers </w:t>
      </w:r>
      <w:r w:rsidR="00E92458">
        <w:rPr>
          <w:lang w:val="en-US"/>
        </w:rPr>
        <w:t xml:space="preserve">the surface areas of the body </w:t>
      </w:r>
      <w:r w:rsidR="00E92458">
        <w:rPr>
          <w:lang w:val="en-US"/>
        </w:rPr>
        <w:fldChar w:fldCharType="begin"/>
      </w:r>
      <w:r w:rsidR="00E92458">
        <w:rPr>
          <w:lang w:val="en-US"/>
        </w:rPr>
        <w:instrText xml:space="preserve"> ADDIN ZOTERO_ITEM CSL_CITATION {"citationID":"dhnHRKYz","properties":{"formattedCitation":"({\\i{}Epithelium | Anatomy | Britannica}, 2009)","plainCitation":"(Epithelium | Anatomy | Britannica, 2009)","noteIndex":0},"citationItems":[{"id":419,"uris":["http://zotero.org/users/9228513/items/Y6DVQ4YN"],"itemData":{"id":419,"type":"webpage","abstract":"epithelium, in anatomy, layer of cells closely bound to one another to form continuous sheets covering surfaces that may come into contact with foreign substances. Epithelium occurs in both plants and animals. In animals, outgrowths or ingrowths from these surfaces form structures consisting largely or entirely of cells derived from the surface epithelium. In this way the central nervous system, the sensitive surfaces of special sense organs, glands, hair, nails, and other structures all originate. The epithelial cells possess typical microscopical characteristics: the cell outline is clearly marked, and the nucleus large and spherical or ellipsoidal. The cytoplasm of the","language":"en","title":"epithelium | anatomy | Britannica","URL":"https://www.britannica.com/science/epithelium","accessed":{"date-parts":[["2022",4,4]]},"issued":{"date-parts":[["2009",4,1]]}}}],"schema":"https://github.com/citation-style-language/schema/raw/master/csl-citation.json"} </w:instrText>
      </w:r>
      <w:r w:rsidR="00E92458">
        <w:rPr>
          <w:lang w:val="en-US"/>
        </w:rPr>
        <w:fldChar w:fldCharType="separate"/>
      </w:r>
      <w:r w:rsidR="00E92458" w:rsidRPr="00874348">
        <w:rPr>
          <w:rFonts w:cs="Times New Roman"/>
          <w:szCs w:val="24"/>
          <w:lang w:val="en-US"/>
        </w:rPr>
        <w:t>(</w:t>
      </w:r>
      <w:r w:rsidR="00E92458" w:rsidRPr="00874348">
        <w:rPr>
          <w:rFonts w:cs="Times New Roman"/>
          <w:i/>
          <w:iCs/>
          <w:szCs w:val="24"/>
          <w:lang w:val="en-US"/>
        </w:rPr>
        <w:t>Epithelium | Anatomy | Britannica</w:t>
      </w:r>
      <w:r w:rsidR="00E92458" w:rsidRPr="00874348">
        <w:rPr>
          <w:rFonts w:cs="Times New Roman"/>
          <w:szCs w:val="24"/>
          <w:lang w:val="en-US"/>
        </w:rPr>
        <w:t>, 2009)</w:t>
      </w:r>
      <w:r w:rsidR="00E92458">
        <w:rPr>
          <w:lang w:val="en-US"/>
        </w:rPr>
        <w:fldChar w:fldCharType="end"/>
      </w:r>
      <w:r w:rsidR="00874348">
        <w:rPr>
          <w:lang w:val="en-US"/>
        </w:rPr>
        <w:t xml:space="preserve">. </w:t>
      </w:r>
      <w:r w:rsidR="00E92458">
        <w:rPr>
          <w:lang w:val="en-US"/>
        </w:rPr>
        <w:t xml:space="preserve"> </w:t>
      </w:r>
      <w:r w:rsidR="00FD10DD">
        <w:rPr>
          <w:lang w:val="en-US"/>
        </w:rPr>
        <w:t xml:space="preserve">Basal means that the cell is found </w:t>
      </w:r>
      <w:r w:rsidR="00DA7123">
        <w:rPr>
          <w:lang w:val="en-US"/>
        </w:rPr>
        <w:t xml:space="preserve">in the lower parts of the epithelium </w:t>
      </w:r>
      <w:r w:rsidR="007E240F">
        <w:rPr>
          <w:lang w:val="en-US"/>
        </w:rPr>
        <w:fldChar w:fldCharType="begin"/>
      </w:r>
      <w:r w:rsidR="00BE7A1D">
        <w:rPr>
          <w:lang w:val="en-US"/>
        </w:rPr>
        <w:instrText xml:space="preserve"> ADDIN ZOTERO_ITEM CSL_CITATION {"citationID":"9HcOlwls","properties":{"formattedCitation":"(Morgenroth &amp; Ebsen, 2008)","plainCitation":"(Morgenroth &amp; Ebsen, 2008)","dontUpdate":true,"noteIndex":0},"citationItems":[{"id":421,"uris":["http://zotero.org/users/9228513/items/IT5YD56Q"],"itemData":{"id":421,"type":"chapter","container-title":"Mechanical Ventilation","event-place":"Philadelphia","ISBN":"978-0-7216-0186-1","language":"en","note":"DOI: 10.1016/B978-0-7216-0186-1.50012-0","page":"69-85","publisher":"W.B. Saunders","publisher-place":"Philadelphia","source":"ScienceDirect","title":"CHAPTER 8 - Anatomy","URL":"https://www.sciencedirect.com/science/article/pii/B9780721601861500120","author":[{"family":"Morgenroth","given":"Konrad"},{"family":"Ebsen","given":"Michael"}],"editor":[{"family":"Papadakos","given":"PETER J."},{"family":"Lachmann","given":"BURKHARD"},{"family":"Visser-Isles","given":"Laraine"}],"accessed":{"date-parts":[["2022",4,4]]},"issued":{"date-parts":[["2008",1,1]]}}}],"schema":"https://github.com/citation-style-language/schema/raw/master/csl-citation.json"} </w:instrText>
      </w:r>
      <w:r w:rsidR="007E240F">
        <w:rPr>
          <w:lang w:val="en-US"/>
        </w:rPr>
        <w:fldChar w:fldCharType="separate"/>
      </w:r>
      <w:r w:rsidR="007E240F" w:rsidRPr="0091663E">
        <w:rPr>
          <w:rFonts w:cs="Times New Roman"/>
          <w:lang w:val="en-US"/>
        </w:rPr>
        <w:t>(</w:t>
      </w:r>
      <w:proofErr w:type="spellStart"/>
      <w:r w:rsidR="007E240F" w:rsidRPr="0091663E">
        <w:rPr>
          <w:rFonts w:cs="Times New Roman"/>
          <w:lang w:val="en-US"/>
        </w:rPr>
        <w:t>Morgenroth</w:t>
      </w:r>
      <w:proofErr w:type="spellEnd"/>
      <w:r w:rsidR="007E240F" w:rsidRPr="0091663E">
        <w:rPr>
          <w:rFonts w:cs="Times New Roman"/>
          <w:lang w:val="en-US"/>
        </w:rPr>
        <w:t xml:space="preserve"> &amp; </w:t>
      </w:r>
      <w:proofErr w:type="spellStart"/>
      <w:r w:rsidR="007E240F" w:rsidRPr="0091663E">
        <w:rPr>
          <w:rFonts w:cs="Times New Roman"/>
          <w:lang w:val="en-US"/>
        </w:rPr>
        <w:t>Ebsen</w:t>
      </w:r>
      <w:proofErr w:type="spellEnd"/>
      <w:r w:rsidR="007E240F" w:rsidRPr="0091663E">
        <w:rPr>
          <w:rFonts w:cs="Times New Roman"/>
          <w:lang w:val="en-US"/>
        </w:rPr>
        <w:t>, 2008</w:t>
      </w:r>
      <w:r w:rsidR="0091663E">
        <w:rPr>
          <w:rFonts w:cs="Times New Roman"/>
          <w:lang w:val="en-US"/>
        </w:rPr>
        <w:t>, p.70</w:t>
      </w:r>
      <w:r w:rsidR="007E240F" w:rsidRPr="0091663E">
        <w:rPr>
          <w:rFonts w:cs="Times New Roman"/>
          <w:lang w:val="en-US"/>
        </w:rPr>
        <w:t>)</w:t>
      </w:r>
      <w:r w:rsidR="007E240F">
        <w:rPr>
          <w:lang w:val="en-US"/>
        </w:rPr>
        <w:fldChar w:fldCharType="end"/>
      </w:r>
      <w:r w:rsidR="0091663E">
        <w:rPr>
          <w:lang w:val="en-US"/>
        </w:rPr>
        <w:t xml:space="preserve">. </w:t>
      </w:r>
      <w:r w:rsidR="00DA7123">
        <w:rPr>
          <w:lang w:val="en-US"/>
        </w:rPr>
        <w:t xml:space="preserve"> </w:t>
      </w:r>
      <w:r w:rsidR="00B01CC7">
        <w:rPr>
          <w:lang w:val="en-US"/>
        </w:rPr>
        <w:t xml:space="preserve"> </w:t>
      </w:r>
      <w:r w:rsidR="00556B95">
        <w:rPr>
          <w:lang w:val="en-US"/>
        </w:rPr>
        <w:t xml:space="preserve"> </w:t>
      </w:r>
      <w:r w:rsidR="00AF14F8">
        <w:rPr>
          <w:lang w:val="en-US"/>
        </w:rPr>
        <w:t xml:space="preserve"> </w:t>
      </w:r>
      <w:r w:rsidR="00144E7B">
        <w:rPr>
          <w:lang w:val="en-US"/>
        </w:rPr>
        <w:br/>
      </w:r>
      <w:r w:rsidR="004E7E54">
        <w:rPr>
          <w:lang w:val="en-US"/>
        </w:rPr>
        <w:t>30 000 cells were seeded</w:t>
      </w:r>
      <w:r w:rsidR="00E43F5E">
        <w:rPr>
          <w:lang w:val="en-US"/>
        </w:rPr>
        <w:t xml:space="preserve"> with 6 ml growth medium</w:t>
      </w:r>
      <w:r w:rsidR="004E7E54">
        <w:rPr>
          <w:lang w:val="en-US"/>
        </w:rPr>
        <w:t xml:space="preserve"> in a T25 cell flask</w:t>
      </w:r>
      <w:r w:rsidR="00CC2AC0">
        <w:rPr>
          <w:lang w:val="en-US"/>
        </w:rPr>
        <w:t xml:space="preserve"> (</w:t>
      </w:r>
      <w:proofErr w:type="spellStart"/>
      <w:r w:rsidR="00CC2AC0">
        <w:rPr>
          <w:lang w:val="en-US"/>
        </w:rPr>
        <w:t>Nunclon</w:t>
      </w:r>
      <w:proofErr w:type="spellEnd"/>
      <w:r w:rsidR="00CC2AC0">
        <w:rPr>
          <w:lang w:val="en-US"/>
        </w:rPr>
        <w:t>, Denmark)</w:t>
      </w:r>
      <w:r w:rsidR="004E7E54">
        <w:rPr>
          <w:lang w:val="en-US"/>
        </w:rPr>
        <w:t xml:space="preserve"> with 25 </w:t>
      </w:r>
      <w:r w:rsidR="002D01E4">
        <w:rPr>
          <w:lang w:val="en-US"/>
        </w:rPr>
        <w:t>cm</w:t>
      </w:r>
      <w:r w:rsidR="002D01E4">
        <w:rPr>
          <w:vertAlign w:val="superscript"/>
          <w:lang w:val="en-US"/>
        </w:rPr>
        <w:t>2</w:t>
      </w:r>
      <w:r w:rsidR="002D01E4">
        <w:rPr>
          <w:lang w:val="en-US"/>
        </w:rPr>
        <w:t xml:space="preserve"> </w:t>
      </w:r>
      <w:r w:rsidR="0043264F">
        <w:rPr>
          <w:lang w:val="en-US"/>
        </w:rPr>
        <w:t xml:space="preserve">cell culture area. </w:t>
      </w:r>
      <w:r w:rsidR="00FD4285">
        <w:rPr>
          <w:lang w:val="en-US"/>
        </w:rPr>
        <w:t>T</w:t>
      </w:r>
      <w:r w:rsidR="00906EC4">
        <w:rPr>
          <w:lang w:val="en-US"/>
        </w:rPr>
        <w:t>he cells were incubated in</w:t>
      </w:r>
      <w:r w:rsidR="00243D21">
        <w:rPr>
          <w:lang w:val="en-US"/>
        </w:rPr>
        <w:t xml:space="preserve"> an incubator</w:t>
      </w:r>
      <w:r w:rsidR="00CC2AC0">
        <w:rPr>
          <w:lang w:val="en-US"/>
        </w:rPr>
        <w:t xml:space="preserve"> (</w:t>
      </w:r>
      <w:proofErr w:type="spellStart"/>
      <w:r w:rsidR="00CC2AC0" w:rsidRPr="00CC2AC0">
        <w:rPr>
          <w:lang w:val="en-US"/>
        </w:rPr>
        <w:t>Thermo</w:t>
      </w:r>
      <w:proofErr w:type="spellEnd"/>
      <w:r w:rsidR="00CC2AC0" w:rsidRPr="00CC2AC0">
        <w:rPr>
          <w:lang w:val="en-US"/>
        </w:rPr>
        <w:t>, USA)</w:t>
      </w:r>
      <w:r w:rsidR="00243D21">
        <w:rPr>
          <w:lang w:val="en-US"/>
        </w:rPr>
        <w:t xml:space="preserve"> holding</w:t>
      </w:r>
      <w:r w:rsidR="00906EC4">
        <w:rPr>
          <w:lang w:val="en-US"/>
        </w:rPr>
        <w:t xml:space="preserve"> </w:t>
      </w:r>
      <m:oMath>
        <m:sSup>
          <m:sSupPr>
            <m:ctrlPr>
              <w:rPr>
                <w:rFonts w:ascii="Cambria Math" w:hAnsi="Cambria Math"/>
                <w:i/>
                <w:lang w:val="en-US"/>
              </w:rPr>
            </m:ctrlPr>
          </m:sSupPr>
          <m:e>
            <m:r>
              <w:rPr>
                <w:rFonts w:ascii="Cambria Math" w:hAnsi="Cambria Math"/>
                <w:lang w:val="en-US"/>
              </w:rPr>
              <m:t>37</m:t>
            </m:r>
          </m:e>
          <m:sup>
            <m:r>
              <w:rPr>
                <w:rFonts w:ascii="Cambria Math" w:hAnsi="Cambria Math"/>
                <w:lang w:val="en-US"/>
              </w:rPr>
              <m:t>∘</m:t>
            </m:r>
          </m:sup>
        </m:sSup>
      </m:oMath>
      <w:r w:rsidR="0038691B">
        <w:rPr>
          <w:lang w:val="en-US"/>
        </w:rPr>
        <w:t xml:space="preserve">C </w:t>
      </w:r>
      <w:r w:rsidR="00243D21">
        <w:rPr>
          <w:lang w:val="en-US"/>
        </w:rPr>
        <w:t>with a C</w:t>
      </w:r>
      <w:r w:rsidR="004E1837">
        <w:rPr>
          <w:lang w:val="en-US"/>
        </w:rPr>
        <w:t>O</w:t>
      </w:r>
      <w:r w:rsidR="004E1837">
        <w:rPr>
          <w:vertAlign w:val="subscript"/>
          <w:lang w:val="en-US"/>
        </w:rPr>
        <w:t>2</w:t>
      </w:r>
      <w:r w:rsidR="004E1837">
        <w:rPr>
          <w:lang w:val="en-US"/>
        </w:rPr>
        <w:t xml:space="preserve"> percentage of 5%. </w:t>
      </w:r>
      <w:r w:rsidR="006E36DB">
        <w:rPr>
          <w:lang w:val="en-US"/>
        </w:rPr>
        <w:t>The number of 30 000 was</w:t>
      </w:r>
      <w:r w:rsidR="00341A1D">
        <w:rPr>
          <w:lang w:val="en-US"/>
        </w:rPr>
        <w:t xml:space="preserve"> found by </w:t>
      </w:r>
      <w:r w:rsidR="00341A1D">
        <w:rPr>
          <w:lang w:val="en-US"/>
        </w:rPr>
        <w:fldChar w:fldCharType="begin"/>
      </w:r>
      <w:r w:rsidR="00BE7A1D">
        <w:rPr>
          <w:lang w:val="en-US"/>
        </w:rPr>
        <w:instrText xml:space="preserve"> ADDIN ZOTERO_ITEM CSL_CITATION {"citationID":"tHNSc0Ps","properties":{"formattedCitation":"(Magnus B\\uc0\\u248{}rsting, 2020)","plainCitation":"(Magnus Børsting, 2020)","dontUpdate":true,"noteIndex":0},"citationItems":[{"id":412,"uris":["http://zotero.org/users/9228513/items/NV37ZS27"],"itemData":{"id":412,"type":"thesis","abstract":"Technological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341A1D">
        <w:rPr>
          <w:lang w:val="en-US"/>
        </w:rPr>
        <w:fldChar w:fldCharType="separate"/>
      </w:r>
      <w:r w:rsidR="00341A1D" w:rsidRPr="00C83B70">
        <w:rPr>
          <w:rFonts w:cs="Times New Roman"/>
          <w:szCs w:val="24"/>
          <w:lang w:val="en-US"/>
        </w:rPr>
        <w:t xml:space="preserve">Magnus </w:t>
      </w:r>
      <w:proofErr w:type="spellStart"/>
      <w:r w:rsidR="00341A1D" w:rsidRPr="00C83B70">
        <w:rPr>
          <w:rFonts w:cs="Times New Roman"/>
          <w:szCs w:val="24"/>
          <w:lang w:val="en-US"/>
        </w:rPr>
        <w:t>Børsting</w:t>
      </w:r>
      <w:proofErr w:type="spellEnd"/>
      <w:r w:rsidR="00341A1D">
        <w:rPr>
          <w:lang w:val="en-US"/>
        </w:rPr>
        <w:fldChar w:fldCharType="end"/>
      </w:r>
      <w:r w:rsidR="00C83B70">
        <w:rPr>
          <w:lang w:val="en-US"/>
        </w:rPr>
        <w:t xml:space="preserve"> after performing a pilot </w:t>
      </w:r>
      <w:r w:rsidR="003910B7">
        <w:rPr>
          <w:lang w:val="en-US"/>
        </w:rPr>
        <w:t>experiment where different</w:t>
      </w:r>
      <w:r w:rsidR="00031E4E">
        <w:rPr>
          <w:lang w:val="en-US"/>
        </w:rPr>
        <w:t xml:space="preserve"> cell densities were used. </w:t>
      </w:r>
      <w:r w:rsidR="002C560B">
        <w:rPr>
          <w:lang w:val="en-US"/>
        </w:rPr>
        <w:t xml:space="preserve">All experiments used </w:t>
      </w:r>
      <w:r w:rsidR="00F80EE5">
        <w:rPr>
          <w:lang w:val="en-US"/>
        </w:rPr>
        <w:t>30 000 cells</w:t>
      </w:r>
      <w:r w:rsidR="002C560B">
        <w:rPr>
          <w:lang w:val="en-US"/>
        </w:rPr>
        <w:t xml:space="preserve"> to remove </w:t>
      </w:r>
      <w:r w:rsidR="00F80EE5">
        <w:rPr>
          <w:lang w:val="en-US"/>
        </w:rPr>
        <w:t xml:space="preserve">variability in survival that occurs for different cell densities. </w:t>
      </w:r>
      <w:r w:rsidR="00623F04">
        <w:rPr>
          <w:lang w:val="en-US"/>
        </w:rPr>
        <w:t xml:space="preserve">The number was chosen because it </w:t>
      </w:r>
      <w:r w:rsidR="00554BA7">
        <w:rPr>
          <w:lang w:val="en-US"/>
        </w:rPr>
        <w:t>best balances the need of having enough cells to measure the effect of high dose</w:t>
      </w:r>
      <w:r w:rsidR="007761C6">
        <w:rPr>
          <w:lang w:val="en-US"/>
        </w:rPr>
        <w:t xml:space="preserve">s, but small enough that it is possible to </w:t>
      </w:r>
      <w:r w:rsidR="00A35086">
        <w:rPr>
          <w:lang w:val="en-US"/>
        </w:rPr>
        <w:t xml:space="preserve">identify individual colonies. </w:t>
      </w:r>
    </w:p>
    <w:p w14:paraId="17E4666F" w14:textId="56A9D76F" w:rsidR="003F1793" w:rsidRDefault="00D02B02" w:rsidP="004E1837">
      <w:pPr>
        <w:spacing w:before="240"/>
        <w:rPr>
          <w:rFonts w:eastAsiaTheme="minorEastAsia"/>
          <w:lang w:val="en-US"/>
        </w:rPr>
      </w:pPr>
      <w:r>
        <w:rPr>
          <w:lang w:val="en-US"/>
        </w:rPr>
        <w:t xml:space="preserve">The irradiations of the cells were done using the same experimental setup as shown in </w:t>
      </w:r>
      <w:r w:rsidR="009D566C">
        <w:rPr>
          <w:lang w:val="en-US"/>
        </w:rPr>
        <w:fldChar w:fldCharType="begin"/>
      </w:r>
      <w:r w:rsidR="009D566C">
        <w:rPr>
          <w:lang w:val="en-US"/>
        </w:rPr>
        <w:instrText xml:space="preserve"> REF _Ref99972845 \h </w:instrText>
      </w:r>
      <w:r w:rsidR="009D566C">
        <w:rPr>
          <w:lang w:val="en-US"/>
        </w:rPr>
      </w:r>
      <w:r w:rsidR="009D566C">
        <w:rPr>
          <w:lang w:val="en-US"/>
        </w:rPr>
        <w:fldChar w:fldCharType="separate"/>
      </w:r>
      <w:r w:rsidR="000E19EF" w:rsidRPr="005A1A8C">
        <w:rPr>
          <w:lang w:val="en-US"/>
        </w:rPr>
        <w:t xml:space="preserve">Figure </w:t>
      </w:r>
      <w:r w:rsidR="000E19EF">
        <w:rPr>
          <w:noProof/>
          <w:lang w:val="en-US"/>
        </w:rPr>
        <w:t>2</w:t>
      </w:r>
      <w:r w:rsidR="000E19EF">
        <w:rPr>
          <w:lang w:val="en-US"/>
        </w:rPr>
        <w:noBreakHyphen/>
      </w:r>
      <w:r w:rsidR="000E19EF">
        <w:rPr>
          <w:noProof/>
          <w:lang w:val="en-US"/>
        </w:rPr>
        <w:t>5</w:t>
      </w:r>
      <w:r w:rsidR="009D566C">
        <w:rPr>
          <w:lang w:val="en-US"/>
        </w:rPr>
        <w:fldChar w:fldCharType="end"/>
      </w:r>
      <w:r w:rsidR="00F947B4">
        <w:rPr>
          <w:lang w:val="en-US"/>
        </w:rPr>
        <w:t>, and the same</w:t>
      </w:r>
      <w:r w:rsidR="00493BC1">
        <w:rPr>
          <w:lang w:val="en-US"/>
        </w:rPr>
        <w:t xml:space="preserve"> X-ray</w:t>
      </w:r>
      <w:r w:rsidR="00F947B4">
        <w:rPr>
          <w:lang w:val="en-US"/>
        </w:rPr>
        <w:t xml:space="preserve"> beam settings were chosen</w:t>
      </w:r>
      <w:r w:rsidR="006A074B">
        <w:rPr>
          <w:lang w:val="en-US"/>
        </w:rPr>
        <w:t>, with the same filtration</w:t>
      </w:r>
      <w:r w:rsidR="009D566C">
        <w:rPr>
          <w:lang w:val="en-US"/>
        </w:rPr>
        <w:t xml:space="preserve">. </w:t>
      </w:r>
      <w:r w:rsidR="00C71887">
        <w:rPr>
          <w:lang w:val="en-US"/>
        </w:rPr>
        <w:t xml:space="preserve">The differences were that no </w:t>
      </w:r>
      <w:proofErr w:type="spellStart"/>
      <w:r w:rsidR="00262E8B">
        <w:rPr>
          <w:lang w:val="en-US"/>
        </w:rPr>
        <w:t>G</w:t>
      </w:r>
      <w:r w:rsidR="00C71887">
        <w:rPr>
          <w:lang w:val="en-US"/>
        </w:rPr>
        <w:t>afchromic</w:t>
      </w:r>
      <w:proofErr w:type="spellEnd"/>
      <w:r w:rsidR="00C71887">
        <w:rPr>
          <w:lang w:val="en-US"/>
        </w:rPr>
        <w:t xml:space="preserve"> film or nylon6 slab was used.</w:t>
      </w:r>
      <w:r w:rsidR="00465888">
        <w:rPr>
          <w:lang w:val="en-US"/>
        </w:rPr>
        <w:t xml:space="preserve"> The cells are as mentioned seeded at the bottom of the cell flask, with medium covering the </w:t>
      </w:r>
      <w:r w:rsidR="00A040EF">
        <w:rPr>
          <w:lang w:val="en-US"/>
        </w:rPr>
        <w:t>cells</w:t>
      </w:r>
      <w:r w:rsidR="00424997">
        <w:rPr>
          <w:lang w:val="en-US"/>
        </w:rPr>
        <w:t xml:space="preserve"> acting as the buildup material. </w:t>
      </w:r>
      <w:r w:rsidR="00FF7640">
        <w:rPr>
          <w:lang w:val="en-US"/>
        </w:rPr>
        <w:t xml:space="preserve">The </w:t>
      </w:r>
      <w:r w:rsidR="00983C9B">
        <w:rPr>
          <w:lang w:val="en-US"/>
        </w:rPr>
        <w:t>irradiation c</w:t>
      </w:r>
      <w:r w:rsidR="007B0216">
        <w:rPr>
          <w:lang w:val="en-US"/>
        </w:rPr>
        <w:t>abinet</w:t>
      </w:r>
      <w:r w:rsidR="00983C9B">
        <w:rPr>
          <w:lang w:val="en-US"/>
        </w:rPr>
        <w:t xml:space="preserve"> seen in </w:t>
      </w:r>
      <w:r w:rsidR="00983C9B">
        <w:rPr>
          <w:lang w:val="en-US"/>
        </w:rPr>
        <w:fldChar w:fldCharType="begin"/>
      </w:r>
      <w:r w:rsidR="00983C9B">
        <w:rPr>
          <w:lang w:val="en-US"/>
        </w:rPr>
        <w:instrText xml:space="preserve"> REF _Ref98932181 \h </w:instrText>
      </w:r>
      <w:r w:rsidR="00983C9B">
        <w:rPr>
          <w:lang w:val="en-US"/>
        </w:rPr>
      </w:r>
      <w:r w:rsidR="00983C9B">
        <w:rPr>
          <w:lang w:val="en-US"/>
        </w:rPr>
        <w:fldChar w:fldCharType="separate"/>
      </w:r>
      <w:r w:rsidR="000E19EF" w:rsidRPr="00E54631">
        <w:rPr>
          <w:lang w:val="en-US"/>
        </w:rPr>
        <w:t xml:space="preserve">Figure </w:t>
      </w:r>
      <w:r w:rsidR="000E19EF">
        <w:rPr>
          <w:noProof/>
          <w:lang w:val="en-US"/>
        </w:rPr>
        <w:t>2</w:t>
      </w:r>
      <w:r w:rsidR="000E19EF">
        <w:rPr>
          <w:lang w:val="en-US"/>
        </w:rPr>
        <w:noBreakHyphen/>
      </w:r>
      <w:r w:rsidR="000E19EF">
        <w:rPr>
          <w:noProof/>
          <w:lang w:val="en-US"/>
        </w:rPr>
        <w:t>2</w:t>
      </w:r>
      <w:r w:rsidR="00983C9B">
        <w:rPr>
          <w:lang w:val="en-US"/>
        </w:rPr>
        <w:fldChar w:fldCharType="end"/>
      </w:r>
      <w:r w:rsidR="00983C9B">
        <w:rPr>
          <w:lang w:val="en-US"/>
        </w:rPr>
        <w:t xml:space="preserve"> </w:t>
      </w:r>
      <w:r w:rsidR="00B0188E">
        <w:rPr>
          <w:lang w:val="en-US"/>
        </w:rPr>
        <w:t>has a heater</w:t>
      </w:r>
      <w:r w:rsidR="001B3D33">
        <w:rPr>
          <w:lang w:val="en-US"/>
        </w:rPr>
        <w:t xml:space="preserve">, ensuring the ideal temperature of </w:t>
      </w:r>
      <m:oMath>
        <m:sSup>
          <m:sSupPr>
            <m:ctrlPr>
              <w:rPr>
                <w:rFonts w:ascii="Cambria Math" w:hAnsi="Cambria Math"/>
                <w:i/>
                <w:lang w:val="en-US"/>
              </w:rPr>
            </m:ctrlPr>
          </m:sSupPr>
          <m:e>
            <m:r>
              <w:rPr>
                <w:rFonts w:ascii="Cambria Math" w:hAnsi="Cambria Math"/>
                <w:lang w:val="en-US"/>
              </w:rPr>
              <m:t>37</m:t>
            </m:r>
          </m:e>
          <m:sup>
            <m:r>
              <w:rPr>
                <w:rFonts w:ascii="Cambria Math" w:hAnsi="Cambria Math"/>
                <w:lang w:val="en-US"/>
              </w:rPr>
              <m:t>∘</m:t>
            </m:r>
          </m:sup>
        </m:sSup>
      </m:oMath>
      <w:r w:rsidR="001B3D33">
        <w:rPr>
          <w:rFonts w:eastAsiaTheme="minorEastAsia"/>
          <w:lang w:val="en-US"/>
        </w:rPr>
        <w:t>C</w:t>
      </w:r>
      <w:r w:rsidR="00966530">
        <w:rPr>
          <w:rFonts w:eastAsiaTheme="minorEastAsia"/>
          <w:lang w:val="en-US"/>
        </w:rPr>
        <w:t xml:space="preserve">. </w:t>
      </w:r>
      <w:r w:rsidR="00AA615D">
        <w:rPr>
          <w:rFonts w:eastAsiaTheme="minorEastAsia"/>
          <w:lang w:val="en-US"/>
        </w:rPr>
        <w:br/>
      </w:r>
      <w:r w:rsidR="00491539">
        <w:rPr>
          <w:rFonts w:eastAsiaTheme="minorEastAsia"/>
          <w:lang w:val="en-US"/>
        </w:rPr>
        <w:t xml:space="preserve">Nominal doses of 2, 5 and 10 Gy were chosen. </w:t>
      </w:r>
      <w:r w:rsidR="00631856">
        <w:rPr>
          <w:rFonts w:eastAsiaTheme="minorEastAsia"/>
          <w:lang w:val="en-US"/>
        </w:rPr>
        <w:t xml:space="preserve">Four flasks were </w:t>
      </w:r>
      <w:r w:rsidR="00510630">
        <w:rPr>
          <w:rFonts w:eastAsiaTheme="minorEastAsia"/>
          <w:lang w:val="en-US"/>
        </w:rPr>
        <w:t>used per</w:t>
      </w:r>
      <w:r w:rsidR="00631856">
        <w:rPr>
          <w:rFonts w:eastAsiaTheme="minorEastAsia"/>
          <w:lang w:val="en-US"/>
        </w:rPr>
        <w:t xml:space="preserve"> </w:t>
      </w:r>
      <w:r w:rsidR="005A7F31">
        <w:rPr>
          <w:rFonts w:eastAsiaTheme="minorEastAsia"/>
          <w:lang w:val="en-US"/>
        </w:rPr>
        <w:t xml:space="preserve">dose point, </w:t>
      </w:r>
      <w:r w:rsidR="000A7604">
        <w:rPr>
          <w:rFonts w:eastAsiaTheme="minorEastAsia"/>
          <w:lang w:val="en-US"/>
        </w:rPr>
        <w:t>including</w:t>
      </w:r>
      <w:r w:rsidR="005A7F31">
        <w:rPr>
          <w:rFonts w:eastAsiaTheme="minorEastAsia"/>
          <w:lang w:val="en-US"/>
        </w:rPr>
        <w:t xml:space="preserve"> </w:t>
      </w:r>
      <w:r w:rsidR="00BF0C63">
        <w:rPr>
          <w:rFonts w:eastAsiaTheme="minorEastAsia"/>
          <w:lang w:val="en-US"/>
        </w:rPr>
        <w:t>control flasks.</w:t>
      </w:r>
      <w:r w:rsidR="00C50105">
        <w:rPr>
          <w:rFonts w:eastAsiaTheme="minorEastAsia"/>
          <w:lang w:val="en-US"/>
        </w:rPr>
        <w:t xml:space="preserve"> The irradiation was done for OPEN field, GRID stripes and GRID dots. </w:t>
      </w:r>
    </w:p>
    <w:p w14:paraId="0DBD5D68" w14:textId="28043257" w:rsidR="003D532D" w:rsidRDefault="00BE7A1D" w:rsidP="004E1837">
      <w:pPr>
        <w:spacing w:before="240"/>
        <w:rPr>
          <w:rFonts w:eastAsiaTheme="minorEastAsia"/>
          <w:lang w:val="en-US"/>
        </w:rPr>
      </w:pPr>
      <w:r>
        <w:rPr>
          <w:rFonts w:eastAsiaTheme="minorEastAsia"/>
          <w:lang w:val="en-US"/>
        </w:rPr>
        <w:t xml:space="preserve">A colony is a cluster of more than 50 cells </w:t>
      </w:r>
      <w:r>
        <w:rPr>
          <w:rFonts w:eastAsiaTheme="minorEastAsia"/>
          <w:lang w:val="en-US"/>
        </w:rPr>
        <w:fldChar w:fldCharType="begin"/>
      </w:r>
      <w:r>
        <w:rPr>
          <w:rFonts w:eastAsiaTheme="minorEastAsia"/>
          <w:lang w:val="en-US"/>
        </w:rPr>
        <w:instrText xml:space="preserve"> ADDIN ZOTERO_ITEM CSL_CITATION {"citationID":"huKUSwp9","properties":{"formattedCitation":"(Franken et al., 2006)","plainCitation":"(Franken et al., 2006)","noteIndex":0},"citationItems":[{"id":427,"uris":["http://zotero.org/users/9228513/items/SZGQASEA"],"itemData":{"id":427,"type":"article-journal","abstract":"Clonogenic assay or colony formation assay is an in vitro cell survival assay based on the ability of a single cell to grow into a colony. The colony is defined to consist of at least 50 cells. The assay essentially tests every cell in the population for its ability to undergo “unlimited” division. Clonogenic assay is the method of choice to determine cell reproductive death after treatment with ionizing radiation, but can also be used to determine the effectiveness of other cytotoxic agents. Only a fraction of seeded cells retains the capacity to produce colonies. Before or after treatment, cells are seeded out in appropriate dilutions to form colonies in 1–3 weeks. Colonies are fixed with glutaraldehyde (6.0% v/v), stained with crystal violet (0.5% w/v) and counted using a stereomicroscope. A method for the analysis of radiation dose–survival curves is included.","container-title":"Nature Protocols","DOI":"10.1038/nprot.2006.339","ISSN":"1750-2799","issue":"5","journalAbbreviation":"Nat Protoc","language":"en","note":"number: 5\npublisher: Nature Publishing Group","page":"2315-2319","source":"www.nature.com","title":"Clonogenic assay of cells in vitro","volume":"1","author":[{"family":"Franken","given":"Nicolaas A. P."},{"family":"Rodermond","given":"Hans M."},{"family":"Stap","given":"Jan"},{"family":"Haveman","given":"Jaap"},{"family":"Bree","given":"Chris","non-dropping-particle":"van"}],"issued":{"date-parts":[["2006",12]]}}}],"schema":"https://github.com/citation-style-language/schema/raw/master/csl-citation.json"} </w:instrText>
      </w:r>
      <w:r>
        <w:rPr>
          <w:rFonts w:eastAsiaTheme="minorEastAsia"/>
          <w:lang w:val="en-US"/>
        </w:rPr>
        <w:fldChar w:fldCharType="separate"/>
      </w:r>
      <w:r w:rsidRPr="00BE7A1D">
        <w:rPr>
          <w:rFonts w:cs="Times New Roman"/>
          <w:lang w:val="en-US"/>
        </w:rPr>
        <w:t>(Franken et al., 2006)</w:t>
      </w:r>
      <w:r>
        <w:rPr>
          <w:rFonts w:eastAsiaTheme="minorEastAsia"/>
          <w:lang w:val="en-US"/>
        </w:rPr>
        <w:fldChar w:fldCharType="end"/>
      </w:r>
      <w:r w:rsidR="00F014E8">
        <w:rPr>
          <w:rFonts w:eastAsiaTheme="minorEastAsia"/>
          <w:lang w:val="en-US"/>
        </w:rPr>
        <w:t>. Number of colonies formed after irradiatio</w:t>
      </w:r>
      <w:r w:rsidR="00F42176">
        <w:rPr>
          <w:rFonts w:eastAsiaTheme="minorEastAsia"/>
          <w:lang w:val="en-US"/>
        </w:rPr>
        <w:t>n was our metric of survival.</w:t>
      </w:r>
      <w:r w:rsidR="0077115D">
        <w:rPr>
          <w:rFonts w:eastAsiaTheme="minorEastAsia"/>
          <w:lang w:val="en-US"/>
        </w:rPr>
        <w:t xml:space="preserve"> </w:t>
      </w:r>
      <w:r w:rsidR="001F50FC">
        <w:rPr>
          <w:rFonts w:eastAsiaTheme="minorEastAsia"/>
          <w:lang w:val="en-US"/>
        </w:rPr>
        <w:t xml:space="preserve">It was chosen to wait </w:t>
      </w:r>
      <w:r w:rsidR="0077115D">
        <w:rPr>
          <w:rFonts w:eastAsiaTheme="minorEastAsia"/>
          <w:lang w:val="en-US"/>
        </w:rPr>
        <w:t xml:space="preserve">six days before fixating the cells, </w:t>
      </w:r>
      <w:r w:rsidR="006D4E70">
        <w:rPr>
          <w:rFonts w:eastAsiaTheme="minorEastAsia"/>
          <w:lang w:val="en-US"/>
        </w:rPr>
        <w:t xml:space="preserve">seeing </w:t>
      </w:r>
      <w:r w:rsidR="0077115D">
        <w:rPr>
          <w:rFonts w:eastAsiaTheme="minorEastAsia"/>
          <w:lang w:val="en-US"/>
        </w:rPr>
        <w:t>that</w:t>
      </w:r>
      <w:r w:rsidR="006D4E70">
        <w:rPr>
          <w:rFonts w:eastAsiaTheme="minorEastAsia"/>
          <w:lang w:val="en-US"/>
        </w:rPr>
        <w:t xml:space="preserve"> a</w:t>
      </w:r>
      <w:r w:rsidR="00F42176">
        <w:rPr>
          <w:rFonts w:eastAsiaTheme="minorEastAsia"/>
          <w:lang w:val="en-US"/>
        </w:rPr>
        <w:t xml:space="preserve"> </w:t>
      </w:r>
      <w:r w:rsidR="0077115D">
        <w:rPr>
          <w:rFonts w:eastAsiaTheme="minorEastAsia"/>
          <w:lang w:val="en-US"/>
        </w:rPr>
        <w:t>t</w:t>
      </w:r>
      <w:r w:rsidR="00E4607B">
        <w:rPr>
          <w:rFonts w:eastAsiaTheme="minorEastAsia"/>
          <w:lang w:val="en-US"/>
        </w:rPr>
        <w:t xml:space="preserve">ypical doubling times for </w:t>
      </w:r>
      <w:r w:rsidR="008B07EF">
        <w:rPr>
          <w:rFonts w:eastAsiaTheme="minorEastAsia"/>
          <w:lang w:val="en-US"/>
        </w:rPr>
        <w:t xml:space="preserve">A549 cells is 22 h </w:t>
      </w:r>
      <w:r w:rsidR="008B07EF">
        <w:rPr>
          <w:rFonts w:eastAsiaTheme="minorEastAsia"/>
          <w:lang w:val="en-US"/>
        </w:rPr>
        <w:fldChar w:fldCharType="begin"/>
      </w:r>
      <w:r w:rsidR="008B07EF">
        <w:rPr>
          <w:rFonts w:eastAsiaTheme="minorEastAsia"/>
          <w:lang w:val="en-US"/>
        </w:rPr>
        <w:instrText xml:space="preserve"> ADDIN ZOTERO_ITEM CSL_CITATION {"citationID":"wBOVxEp5","properties":{"formattedCitation":"({\\i{}A549 Cell Subculture Protocol \\uc0\\u8211{} A549 Cell Line}, n.d.)","plainCitation":"(A549 Cell Subculture Protocol – A549 Cell Line, n.d.)","noteIndex":0},"citationItems":[{"id":432,"uris":["http://zotero.org/users/9228513/items/9JJ5AQFT"],"itemData":{"id":432,"type":"post-weblog","language":"en-US","title":"A549 Cell Subculture Protocol – A549 Cell Line: Cell Culture and Transfection Protocol","title-short":"A549 Cell Subculture Protocol – A549 Cell Line","URL":"https://www.a549.com/cell-subculture-protocol/","accessed":{"date-parts":[["2022",4,5]]}}}],"schema":"https://github.com/citation-style-language/schema/raw/master/csl-citation.json"} </w:instrText>
      </w:r>
      <w:r w:rsidR="008B07EF">
        <w:rPr>
          <w:rFonts w:eastAsiaTheme="minorEastAsia"/>
          <w:lang w:val="en-US"/>
        </w:rPr>
        <w:fldChar w:fldCharType="separate"/>
      </w:r>
      <w:r w:rsidR="008B07EF" w:rsidRPr="00530AAA">
        <w:rPr>
          <w:rFonts w:cs="Times New Roman"/>
          <w:szCs w:val="24"/>
          <w:lang w:val="en-US"/>
        </w:rPr>
        <w:t>(</w:t>
      </w:r>
      <w:r w:rsidR="008B07EF" w:rsidRPr="00530AAA">
        <w:rPr>
          <w:rFonts w:cs="Times New Roman"/>
          <w:i/>
          <w:iCs/>
          <w:szCs w:val="24"/>
          <w:lang w:val="en-US"/>
        </w:rPr>
        <w:t>A549 Cell Subculture Protocol – A549 Cell Line</w:t>
      </w:r>
      <w:r w:rsidR="008B07EF" w:rsidRPr="00530AAA">
        <w:rPr>
          <w:rFonts w:cs="Times New Roman"/>
          <w:szCs w:val="24"/>
          <w:lang w:val="en-US"/>
        </w:rPr>
        <w:t>, n.d.)</w:t>
      </w:r>
      <w:r w:rsidR="008B07EF">
        <w:rPr>
          <w:rFonts w:eastAsiaTheme="minorEastAsia"/>
          <w:lang w:val="en-US"/>
        </w:rPr>
        <w:fldChar w:fldCharType="end"/>
      </w:r>
      <w:r w:rsidR="00335FD0">
        <w:rPr>
          <w:rFonts w:eastAsiaTheme="minorEastAsia"/>
          <w:lang w:val="en-US"/>
        </w:rPr>
        <w:t>.</w:t>
      </w:r>
      <w:r w:rsidR="00610EF7">
        <w:rPr>
          <w:rFonts w:eastAsiaTheme="minorEastAsia"/>
          <w:lang w:val="en-US"/>
        </w:rPr>
        <w:t xml:space="preserve"> </w:t>
      </w:r>
      <w:r w:rsidR="00CE3442">
        <w:rPr>
          <w:rFonts w:eastAsiaTheme="minorEastAsia"/>
          <w:lang w:val="en-US"/>
        </w:rPr>
        <w:t>Fixation of cells is the process of fixing the cells in their position</w:t>
      </w:r>
      <w:r w:rsidR="006653BC">
        <w:rPr>
          <w:rFonts w:eastAsiaTheme="minorEastAsia"/>
          <w:lang w:val="en-US"/>
        </w:rPr>
        <w:t xml:space="preserve"> and </w:t>
      </w:r>
      <w:r w:rsidR="008E4664">
        <w:rPr>
          <w:rFonts w:eastAsiaTheme="minorEastAsia"/>
          <w:lang w:val="en-US"/>
        </w:rPr>
        <w:t>terminating all ongoing biological mechanism</w:t>
      </w:r>
      <w:r w:rsidR="004D319A">
        <w:rPr>
          <w:rFonts w:eastAsiaTheme="minorEastAsia"/>
          <w:lang w:val="en-US"/>
        </w:rPr>
        <w:t>s</w:t>
      </w:r>
      <w:r w:rsidR="002C35BA">
        <w:rPr>
          <w:rFonts w:eastAsiaTheme="minorEastAsia"/>
          <w:lang w:val="en-US"/>
        </w:rPr>
        <w:t xml:space="preserve">, essentially killing them </w:t>
      </w:r>
      <w:r w:rsidR="00DC140C">
        <w:rPr>
          <w:rFonts w:eastAsiaTheme="minorEastAsia"/>
          <w:lang w:val="en-US"/>
        </w:rPr>
        <w:t xml:space="preserve">and disabling their natural degradation mechanisms </w:t>
      </w:r>
      <w:r w:rsidR="00E67CC1">
        <w:rPr>
          <w:rFonts w:eastAsiaTheme="minorEastAsia"/>
          <w:lang w:val="en-US"/>
        </w:rPr>
        <w:t xml:space="preserve">so they can be viewed in a microscope </w:t>
      </w:r>
      <w:r w:rsidR="00877A5E">
        <w:rPr>
          <w:rFonts w:eastAsiaTheme="minorEastAsia"/>
          <w:lang w:val="en-US"/>
        </w:rPr>
        <w:fldChar w:fldCharType="begin"/>
      </w:r>
      <w:r w:rsidR="00877A5E">
        <w:rPr>
          <w:rFonts w:eastAsiaTheme="minorEastAsia"/>
          <w:lang w:val="en-US"/>
        </w:rPr>
        <w:instrText xml:space="preserve"> ADDIN ZOTERO_ITEM CSL_CITATION {"citationID":"1FHZTEpM","properties":{"formattedCitation":"(Panzacchi et al., 2019)","plainCitation":"(Panzacchi et al., 2019)","noteIndex":0},"citationItems":[{"id":434,"uris":["http://zotero.org/users/9228513/items/5A9H3QRZ"],"itemData":{"id":434,"type":"article-journal","abstract":"Safety concerns on the toxic and carcinogenic effects of formalin exposure have drawn increasing attention to the search for alternative low risk fixatives for processing tissue specimens in laboratories worldwide. Alcohol-based fixatives are considered some of the most promising alternatives. We evaluated the performance of alcohol-fixed paraffin-embedded (AFPE) samples from Sprague-Dawley (SD) rats analyzing tissue morphology, protein and nucleic acid preservation after short and extremely long fixation times (up to 7 years), using formalin-fixed paraffin-embedded (FFPE) samples as a comparator fixative. Following short and long-term alcohol fixation, tissue morphology and cellular details in tissues, evaluated by scoring stained sections (Hematoxylin-Eosin and Mallory’s trichrome), were optimally preserved if compared to formalin fixation. Immunoreactivity of proteins (Ki67, CD3, PAX5, CD68), evaluated by immunohistochemistry, showed satisfactory results when the fixation period did not exceed 1 year. Finally, we confirm the superiority of alcohol fixation compared to formalin, in terms of quantity of nucleic acid extracted from paraffin blocks, even after an extremely long time of alcohol fixation., Our results confirm that alcohol fixation is a suitable and safe alternative to formalin for pathological evaluations. There is a need for standardization of formalin-free methods and harmonization of diagnosis in pathology department worldwide.","container-title":"Acta histochemica","DOI":"10.1016/j.acthis.2019.05.011","ISSN":"0065-1281","issue":"6","journalAbbreviation":"Acta Histochem","note":"PMID: 31277893\nPMCID: PMC6939362","page":"750-760","source":"PubMed Central","title":"Effects of short and long-term alcohol-based fixation on Sprague-Dawley rat tissue morphology, protein and nucleic acid preservation","volume":"121","author":[{"family":"Panzacchi","given":"Simona"},{"family":"Gnudi","given":"Federica"},{"family":"Mandrioli","given":"Daniele"},{"family":"Montella","given":"Rita"},{"family":"Strollo","given":"Valentina"},{"family":"Merrick","given":"Bruce Alexander"},{"family":"Belpoggi","given":"Fiorella"},{"family":"Tibaldi","given":"Eva"}],"issued":{"date-parts":[["2019",8]]}}}],"schema":"https://github.com/citation-style-language/schema/raw/master/csl-citation.json"} </w:instrText>
      </w:r>
      <w:r w:rsidR="00877A5E">
        <w:rPr>
          <w:rFonts w:eastAsiaTheme="minorEastAsia"/>
          <w:lang w:val="en-US"/>
        </w:rPr>
        <w:fldChar w:fldCharType="separate"/>
      </w:r>
      <w:r w:rsidR="00877A5E" w:rsidRPr="001B2FD2">
        <w:rPr>
          <w:rFonts w:cs="Times New Roman"/>
          <w:lang w:val="en-US"/>
        </w:rPr>
        <w:t>(</w:t>
      </w:r>
      <w:proofErr w:type="spellStart"/>
      <w:r w:rsidR="00877A5E" w:rsidRPr="001B2FD2">
        <w:rPr>
          <w:rFonts w:cs="Times New Roman"/>
          <w:lang w:val="en-US"/>
        </w:rPr>
        <w:t>Panzacchi</w:t>
      </w:r>
      <w:proofErr w:type="spellEnd"/>
      <w:r w:rsidR="00877A5E" w:rsidRPr="001B2FD2">
        <w:rPr>
          <w:rFonts w:cs="Times New Roman"/>
          <w:lang w:val="en-US"/>
        </w:rPr>
        <w:t xml:space="preserve"> et al., 2019)</w:t>
      </w:r>
      <w:r w:rsidR="00877A5E">
        <w:rPr>
          <w:rFonts w:eastAsiaTheme="minorEastAsia"/>
          <w:lang w:val="en-US"/>
        </w:rPr>
        <w:fldChar w:fldCharType="end"/>
      </w:r>
      <w:r w:rsidR="00E67CC1">
        <w:rPr>
          <w:rFonts w:eastAsiaTheme="minorEastAsia"/>
          <w:lang w:val="en-US"/>
        </w:rPr>
        <w:t>.</w:t>
      </w:r>
      <w:r w:rsidR="0080058D">
        <w:rPr>
          <w:rFonts w:eastAsiaTheme="minorEastAsia"/>
          <w:lang w:val="en-US"/>
        </w:rPr>
        <w:br/>
      </w:r>
      <w:r w:rsidR="00C701F6">
        <w:rPr>
          <w:rFonts w:eastAsiaTheme="minorEastAsia"/>
          <w:lang w:val="en-US"/>
        </w:rPr>
        <w:t>3 ml of Ethanol was used</w:t>
      </w:r>
      <w:r w:rsidR="00266AE8">
        <w:rPr>
          <w:rFonts w:eastAsiaTheme="minorEastAsia"/>
          <w:lang w:val="en-US"/>
        </w:rPr>
        <w:t xml:space="preserve"> to fixate. Ethanol was chosen</w:t>
      </w:r>
      <w:r w:rsidR="004006BF">
        <w:rPr>
          <w:rFonts w:eastAsiaTheme="minorEastAsia"/>
          <w:lang w:val="en-US"/>
        </w:rPr>
        <w:t xml:space="preserve"> because </w:t>
      </w:r>
      <w:r w:rsidR="00313DED">
        <w:rPr>
          <w:rFonts w:eastAsiaTheme="minorEastAsia"/>
          <w:lang w:val="en-US"/>
        </w:rPr>
        <w:t xml:space="preserve">it is </w:t>
      </w:r>
      <w:r w:rsidR="00EE6C8A">
        <w:rPr>
          <w:rFonts w:eastAsiaTheme="minorEastAsia"/>
          <w:lang w:val="en-US"/>
        </w:rPr>
        <w:t xml:space="preserve">fast and has optimal preservation of </w:t>
      </w:r>
      <w:r w:rsidR="008C78B5">
        <w:rPr>
          <w:rFonts w:eastAsiaTheme="minorEastAsia"/>
          <w:lang w:val="en-US"/>
        </w:rPr>
        <w:t xml:space="preserve">cell structure </w:t>
      </w:r>
      <w:r w:rsidR="00DB34F0">
        <w:rPr>
          <w:rFonts w:eastAsiaTheme="minorEastAsia"/>
          <w:lang w:val="en-US"/>
        </w:rPr>
        <w:fldChar w:fldCharType="begin"/>
      </w:r>
      <w:r w:rsidR="00DB34F0">
        <w:rPr>
          <w:rFonts w:eastAsiaTheme="minorEastAsia"/>
          <w:lang w:val="en-US"/>
        </w:rPr>
        <w:instrText xml:space="preserve"> ADDIN ZOTERO_ITEM CSL_CITATION {"citationID":"wajZQ8vF","properties":{"formattedCitation":"(Rahman et al., 2022)","plainCitation":"(Rahman et al., 2022)","noteIndex":0},"citationItems":[{"id":437,"uris":["http://zotero.org/users/9228513/items/7B7U87B5"],"itemData":{"id":437,"type":"article-journal","abstract":"Formalin is a widely used fixative but there is potential public health risks to exposure. Besides, alcoholic fixation is advantageous over formalin fixation because of faster fixation, optimal preservation and safer workplace environment. Following fixation by EMA and 10% neutral buffered formalin (NBF), we analyzed the tissue morphology, antigenic stability, DNA and RNA quantity with quality (OD value). The findings of EMA fixing on both the tissue morphology and molecular characterization, were satisfactory. Specially, EMA was faster in penetration of tissues than NBF, fixed ideally as early as 8 h of fixation whereas improper fixation was evident for NBF. In Hematoxylin and Eosin (H &amp; E) staining, better cellular details with stronger affinity for staining were observed. In immunohistochemistry, better antigenic stability was reported for EMA-fixed tissues. The nucleic acid analysis revealed that total genomic DNA and RNA yield from EMA fixed tissues were significantly higher (P &lt; 0.05) with superior quality than NBF fixed tissues. Our results suggest that EMA could be a potential alternative to NBF for fixation and preservation of tissues. These data provide new insights into an option for a safer working environment to support study and research.","container-title":"Saudi Journal of Biological Sciences","DOI":"10.1016/j.sjbs.2021.08.075","ISSN":"1319-562X","issue":"1","journalAbbreviation":"Saudi Journal of Biological Sciences","language":"en","page":"175-182","source":"ScienceDirect","title":"Alcoholic fixation over formalin fixation: A new, safer option for morphologic and molecular analysis of tissues","title-short":"Alcoholic fixation over formalin fixation","volume":"29","author":[{"family":"Rahman","given":"Md. Asabur"},{"family":"Sultana","given":"Nasrin"},{"family":"Ayman","given":"Ummay"},{"family":"Bhakta","given":"Sonali"},{"family":"Afrose","given":"Marzia"},{"family":"Afrin","given":"Marya"},{"family":"Haque","given":"Ziaul"}],"issued":{"date-parts":[["2022",1,1]]}}}],"schema":"https://github.com/citation-style-language/schema/raw/master/csl-citation.json"} </w:instrText>
      </w:r>
      <w:r w:rsidR="00DB34F0">
        <w:rPr>
          <w:rFonts w:eastAsiaTheme="minorEastAsia"/>
          <w:lang w:val="en-US"/>
        </w:rPr>
        <w:fldChar w:fldCharType="separate"/>
      </w:r>
      <w:r w:rsidR="00DB34F0" w:rsidRPr="00DB34F0">
        <w:rPr>
          <w:rFonts w:cs="Times New Roman"/>
          <w:lang w:val="en-US"/>
        </w:rPr>
        <w:t>(Rahman et al., 2022)</w:t>
      </w:r>
      <w:r w:rsidR="00DB34F0">
        <w:rPr>
          <w:rFonts w:eastAsiaTheme="minorEastAsia"/>
          <w:lang w:val="en-US"/>
        </w:rPr>
        <w:fldChar w:fldCharType="end"/>
      </w:r>
      <w:r w:rsidR="00DB34F0">
        <w:rPr>
          <w:rFonts w:eastAsiaTheme="minorEastAsia"/>
          <w:lang w:val="en-US"/>
        </w:rPr>
        <w:t>.</w:t>
      </w:r>
      <w:r w:rsidR="00553CF4">
        <w:rPr>
          <w:rFonts w:eastAsiaTheme="minorEastAsia"/>
          <w:lang w:val="en-US"/>
        </w:rPr>
        <w:br/>
      </w:r>
      <w:r w:rsidR="00485FB5">
        <w:rPr>
          <w:rFonts w:eastAsiaTheme="minorEastAsia"/>
          <w:lang w:val="en-US"/>
        </w:rPr>
        <w:t>The number of surviving colonies was counted using a segmentation algorithm</w:t>
      </w:r>
      <w:r w:rsidR="00284541">
        <w:rPr>
          <w:rFonts w:eastAsiaTheme="minorEastAsia"/>
          <w:lang w:val="en-US"/>
        </w:rPr>
        <w:t xml:space="preserve">, </w:t>
      </w:r>
      <w:r w:rsidR="000B1A09">
        <w:rPr>
          <w:rFonts w:eastAsiaTheme="minorEastAsia"/>
          <w:lang w:val="en-US"/>
        </w:rPr>
        <w:t xml:space="preserve">it was therefore necessary to stain the cells </w:t>
      </w:r>
      <w:r w:rsidR="00AA07AF">
        <w:rPr>
          <w:rFonts w:eastAsiaTheme="minorEastAsia"/>
          <w:lang w:val="en-US"/>
        </w:rPr>
        <w:t xml:space="preserve">to make it easier for the algorithm to separate individual colonies. </w:t>
      </w:r>
      <w:r w:rsidR="00E44140">
        <w:rPr>
          <w:rFonts w:eastAsiaTheme="minorEastAsia"/>
          <w:lang w:val="en-US"/>
        </w:rPr>
        <w:t>3 ml of</w:t>
      </w:r>
      <w:r w:rsidR="00FD1F0E">
        <w:rPr>
          <w:rFonts w:eastAsiaTheme="minorEastAsia"/>
          <w:lang w:val="en-US"/>
        </w:rPr>
        <w:t xml:space="preserve"> methylene </w:t>
      </w:r>
      <w:r w:rsidR="00B41E7E">
        <w:rPr>
          <w:rFonts w:eastAsiaTheme="minorEastAsia"/>
          <w:lang w:val="en-US"/>
        </w:rPr>
        <w:t>blue dye</w:t>
      </w:r>
      <w:r w:rsidR="00FD1F0E">
        <w:rPr>
          <w:rFonts w:eastAsiaTheme="minorEastAsia"/>
          <w:lang w:val="en-US"/>
        </w:rPr>
        <w:t xml:space="preserve"> was added</w:t>
      </w:r>
      <w:r w:rsidR="009A34FE">
        <w:rPr>
          <w:rFonts w:eastAsiaTheme="minorEastAsia"/>
          <w:lang w:val="en-US"/>
        </w:rPr>
        <w:t xml:space="preserve">. </w:t>
      </w:r>
      <w:r w:rsidR="00C47BD6">
        <w:rPr>
          <w:rFonts w:eastAsiaTheme="minorEastAsia"/>
          <w:lang w:val="en-US"/>
        </w:rPr>
        <w:t xml:space="preserve">Because of a specific chemical reaction that only occurs </w:t>
      </w:r>
      <w:r w:rsidR="00142B68">
        <w:rPr>
          <w:rFonts w:eastAsiaTheme="minorEastAsia"/>
          <w:lang w:val="en-US"/>
        </w:rPr>
        <w:t xml:space="preserve">in living cells, only dead cells are </w:t>
      </w:r>
      <w:r w:rsidR="009A3ED1">
        <w:rPr>
          <w:rFonts w:eastAsiaTheme="minorEastAsia"/>
          <w:lang w:val="en-US"/>
        </w:rPr>
        <w:t xml:space="preserve">colored by the dye </w:t>
      </w:r>
      <w:r w:rsidR="00846969">
        <w:rPr>
          <w:rFonts w:eastAsiaTheme="minorEastAsia"/>
          <w:lang w:val="en-US"/>
        </w:rPr>
        <w:fldChar w:fldCharType="begin"/>
      </w:r>
      <w:r w:rsidR="00846969">
        <w:rPr>
          <w:rFonts w:eastAsiaTheme="minorEastAsia"/>
          <w:lang w:val="en-US"/>
        </w:rPr>
        <w:instrText xml:space="preserve"> ADDIN ZOTERO_ITEM CSL_CITATION {"citationID":"S03U6w4v","properties":{"formattedCitation":"(O\\uc0\\u8217{}Connor-Cox et al., 1997)","plainCitation":"(O’Connor-Cox et al., 1997)","noteIndex":0},"citationItems":[{"id":439,"uris":["http://zotero.org/users/9228513/items/WDFTFEGI"],"itemData":{"id":439,"type":"article-journal","container-title":"Master Brew Assoc Am Tech Q","page":"306-312","title":"Methylene blue staining: Use at your own risk","volume":"34","author":[{"family":"O'Connor-Cox","given":"E."},{"family":"Mochaba","given":"F.M."},{"family":"Lodolo","given":"Elizabeth"},{"family":"Majara","given":"M."},{"family":"Axcell","given":"B."}],"issued":{"date-parts":[["1997",1]]}}}],"schema":"https://github.com/citation-style-language/schema/raw/master/csl-citation.json"} </w:instrText>
      </w:r>
      <w:r w:rsidR="00846969">
        <w:rPr>
          <w:rFonts w:eastAsiaTheme="minorEastAsia"/>
          <w:lang w:val="en-US"/>
        </w:rPr>
        <w:fldChar w:fldCharType="separate"/>
      </w:r>
      <w:r w:rsidR="00846969" w:rsidRPr="00923E08">
        <w:rPr>
          <w:rFonts w:cs="Times New Roman"/>
          <w:szCs w:val="24"/>
          <w:lang w:val="en-US"/>
        </w:rPr>
        <w:t>(O’Connor-Cox et al., 1997)</w:t>
      </w:r>
      <w:r w:rsidR="00846969">
        <w:rPr>
          <w:rFonts w:eastAsiaTheme="minorEastAsia"/>
          <w:lang w:val="en-US"/>
        </w:rPr>
        <w:fldChar w:fldCharType="end"/>
      </w:r>
      <w:r w:rsidR="00923E08">
        <w:rPr>
          <w:rFonts w:eastAsiaTheme="minorEastAsia"/>
          <w:lang w:val="en-US"/>
        </w:rPr>
        <w:t xml:space="preserve">. </w:t>
      </w:r>
      <w:r w:rsidR="00553CF4">
        <w:rPr>
          <w:rFonts w:eastAsiaTheme="minorEastAsia"/>
          <w:lang w:val="en-US"/>
        </w:rPr>
        <w:t xml:space="preserve"> </w:t>
      </w:r>
      <w:r w:rsidR="0015718C">
        <w:rPr>
          <w:rFonts w:eastAsiaTheme="minorEastAsia"/>
          <w:lang w:val="en-US"/>
        </w:rPr>
        <w:t xml:space="preserve"> </w:t>
      </w:r>
      <w:r w:rsidR="00E67CC1">
        <w:rPr>
          <w:rFonts w:eastAsiaTheme="minorEastAsia"/>
          <w:lang w:val="en-US"/>
        </w:rPr>
        <w:t xml:space="preserve"> </w:t>
      </w:r>
    </w:p>
    <w:p w14:paraId="722AED53" w14:textId="0E32D1D1" w:rsidR="00CD2B23" w:rsidRPr="004B70DD" w:rsidRDefault="00C92421" w:rsidP="00BF74BB">
      <w:pPr>
        <w:spacing w:before="240"/>
        <w:rPr>
          <w:rFonts w:eastAsiaTheme="minorEastAsia"/>
          <w:lang w:val="en-US"/>
        </w:rPr>
      </w:pPr>
      <w:r>
        <w:rPr>
          <w:rFonts w:eastAsiaTheme="minorEastAsia"/>
          <w:lang w:val="en-US"/>
        </w:rPr>
        <w:t>After fixation and staining the cell flasks with cells were scanned</w:t>
      </w:r>
      <w:r w:rsidR="00A156E7">
        <w:rPr>
          <w:rFonts w:eastAsiaTheme="minorEastAsia"/>
          <w:lang w:val="en-US"/>
        </w:rPr>
        <w:t xml:space="preserve"> by </w:t>
      </w:r>
      <w:r w:rsidR="00A156E7">
        <w:rPr>
          <w:rFonts w:eastAsiaTheme="minorEastAsia"/>
          <w:lang w:val="en-US"/>
        </w:rPr>
        <w:fldChar w:fldCharType="begin"/>
      </w:r>
      <w:r w:rsidR="0053561A">
        <w:rPr>
          <w:rFonts w:eastAsiaTheme="minorEastAsia"/>
          <w:lang w:val="en-US"/>
        </w:rPr>
        <w:instrText xml:space="preserve"> ADDIN ZOTERO_ITEM CSL_CITATION {"citationID":"igvwuPbS","properties":{"formattedCitation":"(Bj\\uc0\\u248{}rg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A156E7">
        <w:rPr>
          <w:rFonts w:eastAsiaTheme="minorEastAsia"/>
          <w:lang w:val="en-US"/>
        </w:rPr>
        <w:fldChar w:fldCharType="separate"/>
      </w:r>
      <w:proofErr w:type="spellStart"/>
      <w:r w:rsidR="00A156E7" w:rsidRPr="00A156E7">
        <w:rPr>
          <w:rFonts w:cs="Times New Roman"/>
          <w:szCs w:val="24"/>
          <w:lang w:val="en-US"/>
        </w:rPr>
        <w:t>Bjørg</w:t>
      </w:r>
      <w:proofErr w:type="spellEnd"/>
      <w:r w:rsidR="00A156E7" w:rsidRPr="00A156E7">
        <w:rPr>
          <w:rFonts w:cs="Times New Roman"/>
          <w:szCs w:val="24"/>
          <w:lang w:val="en-US"/>
        </w:rPr>
        <w:t xml:space="preserve"> </w:t>
      </w:r>
      <w:proofErr w:type="spellStart"/>
      <w:r w:rsidR="00A156E7" w:rsidRPr="00A156E7">
        <w:rPr>
          <w:rFonts w:cs="Times New Roman"/>
          <w:szCs w:val="24"/>
          <w:lang w:val="en-US"/>
        </w:rPr>
        <w:t>Vårli</w:t>
      </w:r>
      <w:proofErr w:type="spellEnd"/>
      <w:r w:rsidR="00A156E7" w:rsidRPr="00A156E7">
        <w:rPr>
          <w:rFonts w:cs="Times New Roman"/>
          <w:szCs w:val="24"/>
          <w:lang w:val="en-US"/>
        </w:rPr>
        <w:t xml:space="preserve"> </w:t>
      </w:r>
      <w:proofErr w:type="spellStart"/>
      <w:r w:rsidR="00A156E7" w:rsidRPr="00A156E7">
        <w:rPr>
          <w:rFonts w:cs="Times New Roman"/>
          <w:szCs w:val="24"/>
          <w:lang w:val="en-US"/>
        </w:rPr>
        <w:t>Håland</w:t>
      </w:r>
      <w:proofErr w:type="spellEnd"/>
      <w:r w:rsidR="00A156E7">
        <w:rPr>
          <w:rFonts w:eastAsiaTheme="minorEastAsia"/>
          <w:lang w:val="en-US"/>
        </w:rPr>
        <w:fldChar w:fldCharType="end"/>
      </w:r>
      <w:r>
        <w:rPr>
          <w:rFonts w:eastAsiaTheme="minorEastAsia"/>
          <w:lang w:val="en-US"/>
        </w:rPr>
        <w:t xml:space="preserve"> the same way as the EBT3 films (see </w:t>
      </w:r>
      <w:r>
        <w:rPr>
          <w:rFonts w:eastAsiaTheme="minorEastAsia"/>
          <w:lang w:val="en-US"/>
        </w:rPr>
        <w:fldChar w:fldCharType="begin"/>
      </w:r>
      <w:r>
        <w:rPr>
          <w:rFonts w:eastAsiaTheme="minorEastAsia"/>
          <w:lang w:val="en-US"/>
        </w:rPr>
        <w:instrText xml:space="preserve"> REF _Ref100051198 \r \h </w:instrText>
      </w:r>
      <w:r>
        <w:rPr>
          <w:rFonts w:eastAsiaTheme="minorEastAsia"/>
          <w:lang w:val="en-US"/>
        </w:rPr>
      </w:r>
      <w:r>
        <w:rPr>
          <w:rFonts w:eastAsiaTheme="minorEastAsia"/>
          <w:lang w:val="en-US"/>
        </w:rPr>
        <w:fldChar w:fldCharType="separate"/>
      </w:r>
      <w:r w:rsidR="000E19EF">
        <w:rPr>
          <w:rFonts w:eastAsiaTheme="minorEastAsia"/>
          <w:lang w:val="en-US"/>
        </w:rPr>
        <w:t>2.1.2.2</w:t>
      </w:r>
      <w:r>
        <w:rPr>
          <w:rFonts w:eastAsiaTheme="minorEastAsia"/>
          <w:lang w:val="en-US"/>
        </w:rPr>
        <w:fldChar w:fldCharType="end"/>
      </w:r>
      <w:r>
        <w:rPr>
          <w:rFonts w:eastAsiaTheme="minorEastAsia"/>
          <w:lang w:val="en-US"/>
        </w:rPr>
        <w:t>)</w:t>
      </w:r>
      <w:r w:rsidR="00495A65">
        <w:rPr>
          <w:rFonts w:eastAsiaTheme="minorEastAsia"/>
          <w:lang w:val="en-US"/>
        </w:rPr>
        <w:t>, except for</w:t>
      </w:r>
      <w:r w:rsidR="007445E0">
        <w:rPr>
          <w:rFonts w:eastAsiaTheme="minorEastAsia"/>
          <w:lang w:val="en-US"/>
        </w:rPr>
        <w:t xml:space="preserve"> </w:t>
      </w:r>
      <w:r w:rsidR="00495A65">
        <w:rPr>
          <w:rFonts w:eastAsiaTheme="minorEastAsia"/>
          <w:lang w:val="en-US"/>
        </w:rPr>
        <w:t>a</w:t>
      </w:r>
      <w:r w:rsidR="00790BE8">
        <w:rPr>
          <w:rFonts w:eastAsiaTheme="minorEastAsia"/>
          <w:lang w:val="en-US"/>
        </w:rPr>
        <w:t xml:space="preserve"> dpi of 1200 </w:t>
      </w:r>
      <w:r w:rsidR="001A1B8E">
        <w:rPr>
          <w:rFonts w:eastAsiaTheme="minorEastAsia"/>
          <w:lang w:val="en-US"/>
        </w:rPr>
        <w:t xml:space="preserve">with </w:t>
      </w:r>
      <w:r w:rsidR="00A90F6C">
        <w:rPr>
          <w:rFonts w:eastAsiaTheme="minorEastAsia"/>
          <w:lang w:val="en-US"/>
        </w:rPr>
        <w:t xml:space="preserve">the resolution of 2220 x </w:t>
      </w:r>
      <w:r w:rsidR="00A90F6C">
        <w:rPr>
          <w:rFonts w:eastAsiaTheme="minorEastAsia"/>
          <w:lang w:val="en-US"/>
        </w:rPr>
        <w:lastRenderedPageBreak/>
        <w:t>2976</w:t>
      </w:r>
      <w:r w:rsidR="006A075B">
        <w:rPr>
          <w:rFonts w:eastAsiaTheme="minorEastAsia"/>
          <w:lang w:val="en-US"/>
        </w:rPr>
        <w:t xml:space="preserve"> x 3</w:t>
      </w:r>
      <w:r w:rsidR="00A90F6C">
        <w:rPr>
          <w:rFonts w:eastAsiaTheme="minorEastAsia"/>
          <w:lang w:val="en-US"/>
        </w:rPr>
        <w:t xml:space="preserve">. </w:t>
      </w:r>
      <w:r w:rsidR="00D056A9">
        <w:rPr>
          <w:rFonts w:eastAsiaTheme="minorEastAsia"/>
          <w:lang w:val="en-US"/>
        </w:rPr>
        <w:t>The cell flasks have a height</w:t>
      </w:r>
      <w:r w:rsidR="00F222F4">
        <w:rPr>
          <w:rFonts w:eastAsiaTheme="minorEastAsia"/>
          <w:lang w:val="en-US"/>
        </w:rPr>
        <w:t xml:space="preserve"> making it </w:t>
      </w:r>
      <w:r w:rsidR="00E75024">
        <w:rPr>
          <w:rFonts w:eastAsiaTheme="minorEastAsia"/>
          <w:lang w:val="en-US"/>
        </w:rPr>
        <w:t>impossible to close the scanner completel</w:t>
      </w:r>
      <w:r w:rsidR="008F0418">
        <w:rPr>
          <w:rFonts w:eastAsiaTheme="minorEastAsia"/>
          <w:lang w:val="en-US"/>
        </w:rPr>
        <w:t>y</w:t>
      </w:r>
      <w:r w:rsidR="00E75024">
        <w:rPr>
          <w:rFonts w:eastAsiaTheme="minorEastAsia"/>
          <w:lang w:val="en-US"/>
        </w:rPr>
        <w:t>. Th</w:t>
      </w:r>
      <w:r w:rsidR="00E00114">
        <w:rPr>
          <w:rFonts w:eastAsiaTheme="minorEastAsia"/>
          <w:lang w:val="en-US"/>
        </w:rPr>
        <w:t xml:space="preserve">e </w:t>
      </w:r>
      <w:r w:rsidR="00FD7051">
        <w:rPr>
          <w:rFonts w:eastAsiaTheme="minorEastAsia"/>
          <w:lang w:val="en-US"/>
        </w:rPr>
        <w:t>scans of the cell flasks will therefore have a slight angle</w:t>
      </w:r>
      <w:r w:rsidR="00BB7040">
        <w:rPr>
          <w:rFonts w:eastAsiaTheme="minorEastAsia"/>
          <w:lang w:val="en-US"/>
        </w:rPr>
        <w:t>, causing</w:t>
      </w:r>
      <w:r w:rsidR="00BE7A41">
        <w:rPr>
          <w:rFonts w:eastAsiaTheme="minorEastAsia"/>
          <w:lang w:val="en-US"/>
        </w:rPr>
        <w:t xml:space="preserve"> a sharp dark shadow on the image. </w:t>
      </w:r>
    </w:p>
    <w:p w14:paraId="25B3D50A" w14:textId="651B5FB3" w:rsidR="00425F37" w:rsidRDefault="00BB374D" w:rsidP="0022460E">
      <w:pPr>
        <w:pStyle w:val="Heading2"/>
        <w:rPr>
          <w:lang w:val="en-US"/>
        </w:rPr>
      </w:pPr>
      <w:bookmarkStart w:id="166" w:name="_Toc103247158"/>
      <w:r>
        <w:rPr>
          <w:lang w:val="en-US"/>
        </w:rPr>
        <w:t>Segmentation</w:t>
      </w:r>
      <w:bookmarkEnd w:id="166"/>
    </w:p>
    <w:p w14:paraId="27B6335D" w14:textId="737DFBF3" w:rsidR="009669F1" w:rsidRPr="00926E2A" w:rsidRDefault="003C4E6D" w:rsidP="00B47AAD">
      <w:pPr>
        <w:rPr>
          <w:lang w:val="en-US"/>
        </w:rPr>
      </w:pPr>
      <w:r>
        <w:rPr>
          <w:lang w:val="en-US"/>
        </w:rPr>
        <w:t xml:space="preserve">Segmentation of cells was performed by </w:t>
      </w:r>
      <w:proofErr w:type="spellStart"/>
      <w:r>
        <w:rPr>
          <w:lang w:val="en-US"/>
        </w:rPr>
        <w:t>Delmon</w:t>
      </w:r>
      <w:proofErr w:type="spellEnd"/>
      <w:r>
        <w:rPr>
          <w:lang w:val="en-US"/>
        </w:rPr>
        <w:t xml:space="preserve"> Arous </w:t>
      </w:r>
      <w:r w:rsidR="00BA33F4">
        <w:rPr>
          <w:lang w:val="en-US"/>
        </w:rPr>
        <w:t>in</w:t>
      </w:r>
      <w:r w:rsidR="00B66DA1">
        <w:rPr>
          <w:lang w:val="en-US"/>
        </w:rPr>
        <w:t xml:space="preserve"> the article: </w:t>
      </w:r>
      <w:r w:rsidR="00B66DA1">
        <w:rPr>
          <w:lang w:val="en-US"/>
        </w:rPr>
        <w:br/>
      </w:r>
      <w:r w:rsidR="00251AE3" w:rsidRPr="00251AE3">
        <w:rPr>
          <w:i/>
          <w:iCs/>
          <w:lang w:val="en-US"/>
        </w:rPr>
        <w:t>“</w:t>
      </w:r>
      <w:r w:rsidR="00B66DA1" w:rsidRPr="00251AE3">
        <w:rPr>
          <w:i/>
          <w:iCs/>
          <w:lang w:val="en-US"/>
        </w:rPr>
        <w:t xml:space="preserve">Principal component-based image segmentation: a new approach to outline in vitro </w:t>
      </w:r>
      <w:r w:rsidR="00553FBB" w:rsidRPr="00251AE3">
        <w:rPr>
          <w:i/>
          <w:iCs/>
          <w:lang w:val="en-US"/>
        </w:rPr>
        <w:t>cell colonies</w:t>
      </w:r>
      <w:r w:rsidR="00251AE3" w:rsidRPr="00251AE3">
        <w:rPr>
          <w:i/>
          <w:iCs/>
          <w:lang w:val="en-US"/>
        </w:rPr>
        <w:t>”</w:t>
      </w:r>
      <w:r w:rsidR="00553FBB" w:rsidRPr="00251AE3">
        <w:rPr>
          <w:i/>
          <w:iCs/>
          <w:lang w:val="en-US"/>
        </w:rPr>
        <w:t>.</w:t>
      </w:r>
      <w:r w:rsidR="00553FBB">
        <w:rPr>
          <w:lang w:val="en-US"/>
        </w:rPr>
        <w:t xml:space="preserve"> </w:t>
      </w:r>
      <w:r w:rsidR="00251AE3">
        <w:rPr>
          <w:lang w:val="en-US"/>
        </w:rPr>
        <w:fldChar w:fldCharType="begin"/>
      </w:r>
      <w:r w:rsidR="00251AE3">
        <w:rPr>
          <w:lang w:val="en-US"/>
        </w:rPr>
        <w:instrText xml:space="preserve"> ADDIN ZOTERO_ITEM CSL_CITATION {"citationID":"NJlW744t","properties":{"formattedCitation":"(Arous et al., 2022)","plainCitation":"(Arous et al., 2022)","noteIndex":0},"citationItems":[{"id":261,"uris":["http://zotero.org/users/9228513/items/H4PQT8VE"],"itemData":{"id":261,"type":"article-journal","abstract":"Identification, segmentation and counting of stained in vitro cell colonies play a vital part in biological assays. Automating these tasks by optical scanning of cell dishes and subsequent image processing is not trivial due to challenges with, e.g. background noise and contaminations. Here, we present a machine learning procedure to amend these issues by characterising, extracting and segmenting inquired cell colonies using principal component analysis, k-means clustering and a modified watershed segmentation algorithm to automatically identify visible colonies. The proposed segmentation algorithm was tested on two data sets: a T-47D (proprietary) cell colony and a bacteria (open source) data set. High F1 scores (</w:instrText>
      </w:r>
      <w:r w:rsidR="00251AE3">
        <w:rPr>
          <w:rFonts w:ascii="Cambria Math" w:hAnsi="Cambria Math" w:cs="Cambria Math"/>
          <w:lang w:val="en-US"/>
        </w:rPr>
        <w:instrText>∼</w:instrText>
      </w:r>
      <w:r w:rsidR="00251AE3">
        <w:rPr>
          <w:lang w:val="en-US"/>
        </w:rPr>
        <w:instrText>0.90 for T-47D and &gt;0.95 for bacterial images), along with low absolute percentage errors (</w:instrText>
      </w:r>
      <w:r w:rsidR="00251AE3">
        <w:rPr>
          <w:rFonts w:ascii="Cambria Math" w:hAnsi="Cambria Math" w:cs="Cambria Math"/>
          <w:lang w:val="en-US"/>
        </w:rPr>
        <w:instrText>∼</w:instrText>
      </w:r>
      <w:r w:rsidR="00251AE3">
        <w:rPr>
          <w:lang w:val="en-US"/>
        </w:rPr>
        <w:instrText xml:space="preserve">11% for T-47D and &lt;5% for bacterial images), underlined good agreement with ground truth data. Our approach outperformed a recent state-of-the-art method on both data sets, demonstrating the usefulness of the presented algorithm.","container-title":"Computer Methods in Biomechanics and Biomedical Engineering: Imaging &amp; Visualization","DOI":"10.1080/21681163.2022.2035822","ISSN":"2168-1163","issue":"0","note":"publisher: Taylor &amp; Francis\n_eprint: https://doi.org/10.1080/21681163.2022.2035822","page":"1-13","source":"Taylor and Francis+NEJM","title":"Principal component-based image segmentation: a new approach to outline in vitro cell colonies","title-short":"Principal component-based image segmentation","volume":"0","author":[{"family":"Arous","given":"Delmon"},{"family":"Schrunner","given":"Stefan"},{"family":"Hanson","given":"Ingunn"},{"family":"Frederike Jeppesen Edin","given":"Nina"},{"family":"Malinen","given":"Eirik"}],"issued":{"date-parts":[["2022",2,12]]}}}],"schema":"https://github.com/citation-style-language/schema/raw/master/csl-citation.json"} </w:instrText>
      </w:r>
      <w:r w:rsidR="00251AE3">
        <w:rPr>
          <w:lang w:val="en-US"/>
        </w:rPr>
        <w:fldChar w:fldCharType="separate"/>
      </w:r>
      <w:r w:rsidR="00251AE3" w:rsidRPr="003750C6">
        <w:rPr>
          <w:rFonts w:cs="Times New Roman"/>
          <w:lang w:val="en-US"/>
        </w:rPr>
        <w:t>(Arous et al., 2022)</w:t>
      </w:r>
      <w:r w:rsidR="00251AE3">
        <w:rPr>
          <w:lang w:val="en-US"/>
        </w:rPr>
        <w:fldChar w:fldCharType="end"/>
      </w:r>
      <w:r w:rsidR="00251AE3">
        <w:rPr>
          <w:lang w:val="en-US"/>
        </w:rPr>
        <w:t xml:space="preserve">. </w:t>
      </w:r>
      <w:r w:rsidR="00DC04FC">
        <w:rPr>
          <w:lang w:val="en-US"/>
        </w:rPr>
        <w:br/>
      </w:r>
      <w:r w:rsidR="00F07F6C">
        <w:rPr>
          <w:lang w:val="en-US"/>
        </w:rPr>
        <w:br/>
      </w:r>
      <w:r w:rsidR="00421CAB">
        <w:rPr>
          <w:lang w:val="en-US"/>
        </w:rPr>
        <w:t xml:space="preserve">This section uses the same notation found in </w:t>
      </w:r>
      <w:r w:rsidR="00F47623">
        <w:rPr>
          <w:lang w:val="en-US"/>
        </w:rPr>
        <w:fldChar w:fldCharType="begin"/>
      </w:r>
      <w:r w:rsidR="004F417F">
        <w:rPr>
          <w:lang w:val="en-US"/>
        </w:rPr>
        <w:instrText xml:space="preserve"> ADDIN ZOTERO_ITEM CSL_CITATION {"citationID":"Kux3guRj","properties":{"formattedCitation":"(Strang, 2006)","plainCitation":"(Strang, 2006)","dontUpdate":true,"noteIndex":0},"citationItems":[{"id":460,"uris":["http://zotero.org/users/9228513/items/56TJTU9W"],"itemData":{"id":460,"type":"book","call-number":"QA184.2 .S77 2006","edition":"4th ed","event-place":"Belmont, CA","ISBN":"978-0-03-010567-8","number-of-pages":"487","publisher":"Thomson, Brooks/Cole","publisher-place":"Belmont, CA","source":"Library of Congress ISBN","title":"Linear algebra and its applications","author":[{"family":"Strang","given":"Gilbert"}],"issued":{"date-parts":[["2006"]]}}}],"schema":"https://github.com/citation-style-language/schema/raw/master/csl-citation.json"} </w:instrText>
      </w:r>
      <w:r w:rsidR="00F47623">
        <w:rPr>
          <w:lang w:val="en-US"/>
        </w:rPr>
        <w:fldChar w:fldCharType="separate"/>
      </w:r>
      <w:r w:rsidR="00F47623" w:rsidRPr="00D34658">
        <w:rPr>
          <w:rFonts w:cs="Times New Roman"/>
          <w:lang w:val="en-US"/>
        </w:rPr>
        <w:t>(Strang, 2006</w:t>
      </w:r>
      <w:r w:rsidR="00D34658">
        <w:rPr>
          <w:rFonts w:cs="Times New Roman"/>
          <w:lang w:val="en-US"/>
        </w:rPr>
        <w:t>, p.425-427</w:t>
      </w:r>
      <w:r w:rsidR="00F47623" w:rsidRPr="00D34658">
        <w:rPr>
          <w:rFonts w:cs="Times New Roman"/>
          <w:lang w:val="en-US"/>
        </w:rPr>
        <w:t>)</w:t>
      </w:r>
      <w:r w:rsidR="00F47623">
        <w:rPr>
          <w:lang w:val="en-US"/>
        </w:rPr>
        <w:fldChar w:fldCharType="end"/>
      </w:r>
      <w:r w:rsidR="00D34658">
        <w:rPr>
          <w:lang w:val="en-US"/>
        </w:rPr>
        <w:t>.</w:t>
      </w:r>
      <w:r w:rsidR="00421CAB">
        <w:rPr>
          <w:lang w:val="en-US"/>
        </w:rPr>
        <w:br/>
      </w:r>
      <w:r w:rsidR="00185E5E">
        <w:rPr>
          <w:lang w:val="en-US"/>
        </w:rPr>
        <w:t>The scanned cell flask images were segmented using</w:t>
      </w:r>
      <w:r w:rsidR="00C8400E">
        <w:rPr>
          <w:lang w:val="en-US"/>
        </w:rPr>
        <w:t xml:space="preserve"> a combination of PCA, GLCM, k-means</w:t>
      </w:r>
      <w:r w:rsidR="0052289C">
        <w:rPr>
          <w:lang w:val="en-US"/>
        </w:rPr>
        <w:t xml:space="preserve"> and topological multi-threshold watershed.</w:t>
      </w:r>
      <w:r w:rsidR="009B1EFF">
        <w:rPr>
          <w:lang w:val="en-US"/>
        </w:rPr>
        <w:t xml:space="preserve"> The segmentation was performed with </w:t>
      </w:r>
      <w:r w:rsidR="00C51043">
        <w:rPr>
          <w:lang w:val="en-US"/>
        </w:rPr>
        <w:t>MATLAB.</w:t>
      </w:r>
      <w:r w:rsidR="0052289C">
        <w:rPr>
          <w:lang w:val="en-US"/>
        </w:rPr>
        <w:t xml:space="preserve"> </w:t>
      </w:r>
      <w:r w:rsidR="00230CCB">
        <w:rPr>
          <w:lang w:val="en-US"/>
        </w:rPr>
        <w:t xml:space="preserve">PCA is principal component </w:t>
      </w:r>
      <w:r w:rsidR="00B15344">
        <w:rPr>
          <w:lang w:val="en-US"/>
        </w:rPr>
        <w:t>analysis and</w:t>
      </w:r>
      <w:r w:rsidR="00E26ED6">
        <w:rPr>
          <w:lang w:val="en-US"/>
        </w:rPr>
        <w:t xml:space="preserve"> aims to </w:t>
      </w:r>
      <w:r w:rsidR="00190685">
        <w:rPr>
          <w:lang w:val="en-US"/>
        </w:rPr>
        <w:t>reduce</w:t>
      </w:r>
      <w:r w:rsidR="00444FC7">
        <w:rPr>
          <w:lang w:val="en-US"/>
        </w:rPr>
        <w:t xml:space="preserve"> the dimensionality of the image while retaining </w:t>
      </w:r>
      <w:r w:rsidR="00F441AE">
        <w:rPr>
          <w:lang w:val="en-US"/>
        </w:rPr>
        <w:t xml:space="preserve">most of its variation </w:t>
      </w:r>
      <w:r w:rsidR="007C0139">
        <w:rPr>
          <w:lang w:val="en-US"/>
        </w:rPr>
        <w:fldChar w:fldCharType="begin"/>
      </w:r>
      <w:r w:rsidR="004F417F">
        <w:rPr>
          <w:lang w:val="en-US"/>
        </w:rPr>
        <w:instrText xml:space="preserve"> ADDIN ZOTERO_ITEM CSL_CITATION {"citationID":"nYJ9hfXs","properties":{"formattedCitation":"(Jolliffe, 2002)","plainCitation":"(Jolliffe, 2002)","dontUpdate":true,"noteIndex":0},"citationItems":[{"id":459,"uris":["http://zotero.org/users/9228513/items/45BUC97Y"],"itemData":{"id":459,"type":"book","call-number":"QA278.5 .J65 2002","collection-title":"Springer series in statistics","edition":"2nd ed","event-place":"New York","ISBN":"978-0-387-95442-4","number-of-pages":"487","publisher":"Springer","publisher-place":"New York","source":"Library of Congress ISBN","title":"Principal component analysis","author":[{"family":"Jolliffe","given":"I. T."}],"issued":{"date-parts":[["2002"]]}}}],"schema":"https://github.com/citation-style-language/schema/raw/master/csl-citation.json"} </w:instrText>
      </w:r>
      <w:r w:rsidR="007C0139">
        <w:rPr>
          <w:lang w:val="en-US"/>
        </w:rPr>
        <w:fldChar w:fldCharType="separate"/>
      </w:r>
      <w:r w:rsidR="007C0139" w:rsidRPr="00125ACA">
        <w:rPr>
          <w:rFonts w:cs="Times New Roman"/>
          <w:lang w:val="en-US"/>
        </w:rPr>
        <w:t>(Jolliffe, 2002</w:t>
      </w:r>
      <w:r w:rsidR="00933EC9">
        <w:rPr>
          <w:rFonts w:cs="Times New Roman"/>
          <w:lang w:val="en-US"/>
        </w:rPr>
        <w:t>, p. IX</w:t>
      </w:r>
      <w:r w:rsidR="007C0139" w:rsidRPr="00125ACA">
        <w:rPr>
          <w:rFonts w:cs="Times New Roman"/>
          <w:lang w:val="en-US"/>
        </w:rPr>
        <w:t>)</w:t>
      </w:r>
      <w:r w:rsidR="007C0139">
        <w:rPr>
          <w:lang w:val="en-US"/>
        </w:rPr>
        <w:fldChar w:fldCharType="end"/>
      </w:r>
      <w:r w:rsidR="00F441AE">
        <w:rPr>
          <w:lang w:val="en-US"/>
        </w:rPr>
        <w:t>.</w:t>
      </w:r>
      <w:r w:rsidR="00B10B07">
        <w:rPr>
          <w:lang w:val="en-US"/>
        </w:rPr>
        <w:t xml:space="preserve"> </w:t>
      </w:r>
      <w:r w:rsidR="0001580E">
        <w:rPr>
          <w:lang w:val="en-US"/>
        </w:rPr>
        <w:t xml:space="preserve">For easier understanding one scanned image of a cell flasks </w:t>
      </w:r>
      <w:r w:rsidR="00A32334">
        <w:rPr>
          <w:lang w:val="en-US"/>
        </w:rPr>
        <w:t>is used as</w:t>
      </w:r>
      <w:r w:rsidR="0001580E">
        <w:rPr>
          <w:lang w:val="en-US"/>
        </w:rPr>
        <w:t xml:space="preserve"> an example.</w:t>
      </w:r>
      <w:r w:rsidR="00E714EA">
        <w:rPr>
          <w:lang w:val="en-US"/>
        </w:rPr>
        <w:t xml:space="preserve"> </w:t>
      </w:r>
      <w:r w:rsidR="0001580E">
        <w:rPr>
          <w:lang w:val="en-US"/>
        </w:rPr>
        <w:t xml:space="preserve">The </w:t>
      </w:r>
      <w:r w:rsidR="00F92A22">
        <w:rPr>
          <w:lang w:val="en-US"/>
        </w:rPr>
        <w:t>dimension</w:t>
      </w:r>
      <w:r w:rsidR="0001580E">
        <w:rPr>
          <w:lang w:val="en-US"/>
        </w:rPr>
        <w:t xml:space="preserve"> of the image is M x N x 3</w:t>
      </w:r>
      <w:r w:rsidR="00F92A22">
        <w:rPr>
          <w:lang w:val="en-US"/>
        </w:rPr>
        <w:t xml:space="preserve">. </w:t>
      </w:r>
      <w:r w:rsidR="00B51E00">
        <w:rPr>
          <w:lang w:val="en-US"/>
        </w:rPr>
        <w:t xml:space="preserve">By collapsing the first two dimensions and transposing </w:t>
      </w:r>
      <w:r w:rsidR="00B63066">
        <w:rPr>
          <w:lang w:val="en-US"/>
        </w:rPr>
        <w:t xml:space="preserve">the </w:t>
      </w:r>
      <w:r w:rsidR="004E5CDA">
        <w:rPr>
          <w:lang w:val="en-US"/>
        </w:rPr>
        <w:t xml:space="preserve">matrix, you get </w:t>
      </w:r>
      <w:r w:rsidR="00F92A22">
        <w:rPr>
          <w:lang w:val="en-US"/>
        </w:rPr>
        <w:t xml:space="preserve">the matrix </w:t>
      </w:r>
      <m:oMath>
        <m:r>
          <m:rPr>
            <m:sty m:val="bi"/>
          </m:rPr>
          <w:rPr>
            <w:rFonts w:ascii="Cambria Math" w:hAnsi="Cambria Math"/>
            <w:lang w:val="en-US"/>
          </w:rPr>
          <m:t>X</m:t>
        </m:r>
        <m:r>
          <m:rPr>
            <m:sty m:val="bi"/>
          </m:rPr>
          <w:rPr>
            <w:rFonts w:ascii="Cambria Math" w:eastAsiaTheme="minorEastAsia" w:hAnsi="Cambria Math"/>
            <w:lang w:val="en-US"/>
          </w:rPr>
          <m:t xml:space="preserve">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MN</m:t>
            </m:r>
          </m:sup>
        </m:sSup>
      </m:oMath>
      <w:r w:rsidR="00D846F7">
        <w:rPr>
          <w:rFonts w:eastAsiaTheme="minorEastAsia"/>
          <w:lang w:val="en-US"/>
        </w:rPr>
        <w:t xml:space="preserve">. </w:t>
      </w:r>
      <w:r w:rsidR="00B15344">
        <w:rPr>
          <w:rFonts w:eastAsiaTheme="minorEastAsia"/>
          <w:lang w:val="en-US"/>
        </w:rPr>
        <w:t>Eac</w:t>
      </w:r>
      <w:r w:rsidR="00FA3A26">
        <w:rPr>
          <w:rFonts w:eastAsiaTheme="minorEastAsia"/>
          <w:lang w:val="en-US"/>
        </w:rPr>
        <w:t>h column represents the</w:t>
      </w:r>
      <w:r w:rsidR="00B10A2C">
        <w:rPr>
          <w:rFonts w:eastAsiaTheme="minorEastAsia"/>
          <w:lang w:val="en-US"/>
        </w:rPr>
        <w:t xml:space="preserve"> RGB values</w:t>
      </w:r>
      <w:r w:rsidR="00FA3A26">
        <w:rPr>
          <w:rFonts w:eastAsiaTheme="minorEastAsia"/>
          <w:lang w:val="en-US"/>
        </w:rPr>
        <w:t xml:space="preserve"> </w:t>
      </w:r>
      <m:oMath>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e>
            </m:d>
          </m:e>
          <m:sup>
            <m:r>
              <w:rPr>
                <w:rFonts w:ascii="Cambria Math" w:eastAsiaTheme="minorEastAsia" w:hAnsi="Cambria Math"/>
                <w:lang w:val="en-US"/>
              </w:rPr>
              <m:t>T</m:t>
            </m:r>
          </m:sup>
        </m:sSup>
      </m:oMath>
      <w:r w:rsidR="007779A4">
        <w:rPr>
          <w:rFonts w:eastAsiaTheme="minorEastAsia"/>
          <w:lang w:val="en-US"/>
        </w:rPr>
        <w:t xml:space="preserve">. </w:t>
      </w:r>
      <w:r w:rsidR="00807CFA">
        <w:rPr>
          <w:rFonts w:eastAsiaTheme="minorEastAsia"/>
          <w:lang w:val="en-US"/>
        </w:rPr>
        <w:t>The data is centered</w:t>
      </w:r>
      <w:r w:rsidR="007779A4">
        <w:rPr>
          <w:rFonts w:eastAsiaTheme="minorEastAsia"/>
          <w:lang w:val="en-US"/>
        </w:rPr>
        <w:t xml:space="preserve"> </w:t>
      </w:r>
      <w:r w:rsidR="00807CFA">
        <w:rPr>
          <w:rFonts w:eastAsiaTheme="minorEastAsia"/>
          <w:lang w:val="en-US"/>
        </w:rPr>
        <w:t xml:space="preserve">around the origin </w:t>
      </w:r>
      <w:r w:rsidR="00382777">
        <w:rPr>
          <w:rFonts w:eastAsiaTheme="minorEastAsia"/>
          <w:lang w:val="en-US"/>
        </w:rPr>
        <w:t>by subtracting</w:t>
      </w:r>
      <w:r w:rsidR="00372A8B">
        <w:rPr>
          <w:rFonts w:eastAsiaTheme="minorEastAsia"/>
          <w:lang w:val="en-US"/>
        </w:rPr>
        <w:t xml:space="preserve"> the</w:t>
      </w:r>
      <w:r w:rsidR="007779A4">
        <w:rPr>
          <w:rFonts w:eastAsiaTheme="minorEastAsia"/>
          <w:lang w:val="en-US"/>
        </w:rPr>
        <w:t xml:space="preserve"> mean</w:t>
      </w:r>
      <w:r w:rsidR="00C005E7">
        <w:rPr>
          <w:rFonts w:eastAsiaTheme="minorEastAsia"/>
          <w:lang w:val="en-US"/>
        </w:rPr>
        <w:t xml:space="preserve"> </w:t>
      </w:r>
      <m:oMath>
        <m:r>
          <m:rPr>
            <m:sty m:val="bi"/>
          </m:rPr>
          <w:rPr>
            <w:rFonts w:ascii="Cambria Math" w:eastAsiaTheme="minorEastAsia" w:hAnsi="Cambria Math"/>
            <w:lang w:val="en-US"/>
          </w:rPr>
          <m:t xml:space="preserve">μ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1</m:t>
            </m:r>
          </m:sup>
        </m:sSup>
      </m:oMath>
      <w:r w:rsidR="007779A4">
        <w:rPr>
          <w:rFonts w:eastAsiaTheme="minorEastAsia"/>
          <w:lang w:val="en-US"/>
        </w:rPr>
        <w:t xml:space="preserve"> of each row of </w:t>
      </w:r>
      <m:oMath>
        <m:r>
          <m:rPr>
            <m:sty m:val="bi"/>
          </m:rPr>
          <w:rPr>
            <w:rFonts w:ascii="Cambria Math" w:eastAsiaTheme="minorEastAsia" w:hAnsi="Cambria Math"/>
            <w:lang w:val="en-US"/>
          </w:rPr>
          <m:t>X</m:t>
        </m:r>
      </m:oMath>
      <w:r w:rsidR="00382777">
        <w:rPr>
          <w:rFonts w:eastAsiaTheme="minorEastAsia"/>
          <w:b/>
          <w:bCs/>
          <w:lang w:val="en-US"/>
        </w:rPr>
        <w:t xml:space="preserve"> </w:t>
      </w:r>
      <w:r w:rsidR="00382777">
        <w:rPr>
          <w:rFonts w:eastAsiaTheme="minorEastAsia"/>
          <w:lang w:val="en-US"/>
        </w:rPr>
        <w:t xml:space="preserve">from </w:t>
      </w:r>
      <w:r w:rsidR="00372A8B">
        <w:rPr>
          <w:rFonts w:eastAsiaTheme="minorEastAsia"/>
          <w:lang w:val="en-US"/>
        </w:rPr>
        <w:t xml:space="preserve">the </w:t>
      </w:r>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oMath>
      <w:r w:rsidR="00372A8B">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oMath>
      <w:r w:rsidR="00372A8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oMath>
      <w:r w:rsidR="00372A8B">
        <w:rPr>
          <w:rFonts w:eastAsiaTheme="minorEastAsia"/>
          <w:lang w:val="en-US"/>
        </w:rPr>
        <w:t xml:space="preserve"> values</w:t>
      </w:r>
      <w:r w:rsidR="00915799">
        <w:rPr>
          <w:rFonts w:eastAsiaTheme="minorEastAsia"/>
          <w:lang w:val="en-US"/>
        </w:rPr>
        <w:t xml:space="preserve">, </w:t>
      </w:r>
      <w:r w:rsidR="00254B8D">
        <w:rPr>
          <w:rFonts w:eastAsiaTheme="minorEastAsia"/>
          <w:lang w:val="en-US"/>
        </w:rPr>
        <w:t xml:space="preserve">to generate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r>
          <m:rPr>
            <m:sty m:val="bi"/>
          </m:rPr>
          <w:rPr>
            <w:rFonts w:ascii="Cambria Math" w:eastAsiaTheme="minorEastAsia" w:hAnsi="Cambria Math"/>
            <w:lang w:val="en-US"/>
          </w:rPr>
          <m:t>=X-μ</m:t>
        </m:r>
      </m:oMath>
      <w:r w:rsidR="00807CFA">
        <w:rPr>
          <w:rFonts w:eastAsiaTheme="minorEastAsia"/>
          <w:lang w:val="en-US"/>
        </w:rPr>
        <w:t>.</w:t>
      </w:r>
      <w:r w:rsidR="00692129">
        <w:rPr>
          <w:rFonts w:eastAsiaTheme="minorEastAsia"/>
          <w:lang w:val="en-US"/>
        </w:rPr>
        <w:t xml:space="preserve"> </w:t>
      </w:r>
      <w:r w:rsidR="008272B5">
        <w:rPr>
          <w:rFonts w:eastAsiaTheme="minorEastAsia"/>
          <w:lang w:val="en-US"/>
        </w:rPr>
        <w:t>The covarianc</w:t>
      </w:r>
      <w:r w:rsidR="006C6718">
        <w:rPr>
          <w:rFonts w:eastAsiaTheme="minorEastAsia"/>
          <w:lang w:val="en-US"/>
        </w:rPr>
        <w:t>e</w:t>
      </w:r>
      <w:r w:rsidR="008272B5">
        <w:rPr>
          <w:rFonts w:eastAsiaTheme="minorEastAsia"/>
          <w:lang w:val="en-US"/>
        </w:rPr>
        <w:t xml:space="preserve"> matrix </w:t>
      </w:r>
      <m:oMath>
        <m:r>
          <m:rPr>
            <m:sty m:val="bi"/>
          </m:rPr>
          <w:rPr>
            <w:rFonts w:ascii="Cambria Math" w:eastAsiaTheme="minorEastAsia" w:hAnsi="Cambria Math"/>
            <w:lang w:val="en-US"/>
          </w:rPr>
          <m:t xml:space="preserve">C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3</m:t>
            </m:r>
          </m:sup>
        </m:sSup>
      </m:oMath>
      <w:r w:rsidR="005F14BC">
        <w:rPr>
          <w:rFonts w:eastAsiaTheme="minorEastAsia"/>
          <w:b/>
          <w:bCs/>
          <w:lang w:val="en-US"/>
        </w:rPr>
        <w:t xml:space="preserve"> </w:t>
      </w:r>
      <w:r w:rsidR="009065CA">
        <w:rPr>
          <w:rFonts w:eastAsiaTheme="minorEastAsia"/>
          <w:lang w:val="en-US"/>
        </w:rPr>
        <w:t xml:space="preserve">is generated from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oMath>
      <w:r w:rsidR="009065CA">
        <w:rPr>
          <w:rFonts w:eastAsiaTheme="minorEastAsia"/>
          <w:b/>
          <w:bCs/>
          <w:lang w:val="en-US"/>
        </w:rPr>
        <w:t xml:space="preserve"> </w:t>
      </w:r>
      <w:r w:rsidR="009065CA">
        <w:rPr>
          <w:rFonts w:eastAsiaTheme="minorEastAsia"/>
          <w:lang w:val="en-US"/>
        </w:rPr>
        <w:t xml:space="preserve">and explains how the </w:t>
      </w:r>
      <w:r w:rsidR="00EA54BD">
        <w:rPr>
          <w:rFonts w:eastAsiaTheme="minorEastAsia"/>
          <w:lang w:val="en-US"/>
        </w:rPr>
        <w:t xml:space="preserve">color channel intensity values r, g and b vary </w:t>
      </w:r>
      <w:r w:rsidR="004030E0">
        <w:rPr>
          <w:rFonts w:eastAsiaTheme="minorEastAsia"/>
          <w:lang w:val="en-US"/>
        </w:rPr>
        <w:t xml:space="preserve">among themselves. </w:t>
      </w:r>
    </w:p>
    <w:p w14:paraId="4D4E25B2" w14:textId="2586A32F" w:rsidR="00B47AAD" w:rsidRDefault="00990B43" w:rsidP="00B47AAD">
      <w:pPr>
        <w:rPr>
          <w:rFonts w:eastAsiaTheme="minorEastAsia"/>
          <w:lang w:val="en-US"/>
        </w:rPr>
      </w:pPr>
      <w:r>
        <w:rPr>
          <w:rFonts w:eastAsiaTheme="minorEastAsia"/>
          <w:lang w:val="en-US"/>
        </w:rPr>
        <w:t>T</w:t>
      </w:r>
      <w:r w:rsidR="0089790D">
        <w:rPr>
          <w:rFonts w:eastAsiaTheme="minorEastAsia"/>
          <w:lang w:val="en-US"/>
        </w:rPr>
        <w:t>hrough Singular Value Decomposition (SVD)</w:t>
      </w:r>
      <w:r w:rsidR="00FE55C9">
        <w:rPr>
          <w:rFonts w:eastAsiaTheme="minorEastAsia"/>
          <w:lang w:val="en-US"/>
        </w:rPr>
        <w:t xml:space="preserve">, which will not be elaborated further, </w:t>
      </w:r>
      <w:r w:rsidR="000D22C3">
        <w:rPr>
          <w:rFonts w:eastAsiaTheme="minorEastAsia"/>
          <w:lang w:val="en-US"/>
        </w:rPr>
        <w:t xml:space="preserve">the eigenvectors of </w:t>
      </w:r>
      <m:oMath>
        <m:r>
          <m:rPr>
            <m:sty m:val="bi"/>
          </m:rPr>
          <w:rPr>
            <w:rFonts w:ascii="Cambria Math" w:eastAsiaTheme="minorEastAsia" w:hAnsi="Cambria Math"/>
            <w:lang w:val="en-US"/>
          </w:rPr>
          <m:t>C</m:t>
        </m:r>
      </m:oMath>
      <w:r w:rsidR="000D22C3">
        <w:rPr>
          <w:rFonts w:eastAsiaTheme="minorEastAsia"/>
          <w:b/>
          <w:bCs/>
          <w:lang w:val="en-US"/>
        </w:rPr>
        <w:t xml:space="preserve"> </w:t>
      </w:r>
      <w:r w:rsidR="000D22C3">
        <w:rPr>
          <w:rFonts w:eastAsiaTheme="minorEastAsia"/>
          <w:lang w:val="en-US"/>
        </w:rPr>
        <w:t xml:space="preserve">is found and represented by the matrix </w:t>
      </w:r>
      <m:oMath>
        <m:r>
          <m:rPr>
            <m:sty m:val="bi"/>
          </m:rPr>
          <w:rPr>
            <w:rFonts w:ascii="Cambria Math" w:eastAsiaTheme="minorEastAsia" w:hAnsi="Cambria Math"/>
            <w:lang w:val="en-US"/>
          </w:rPr>
          <m:t>P=[</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1</m:t>
            </m:r>
          </m:sub>
        </m:sSub>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2</m:t>
            </m:r>
          </m:sub>
        </m:sSub>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3</m:t>
            </m:r>
          </m:sub>
        </m:sSub>
        <m:r>
          <m:rPr>
            <m:sty m:val="bi"/>
          </m:rPr>
          <w:rPr>
            <w:rFonts w:ascii="Cambria Math" w:eastAsiaTheme="minorEastAsia" w:hAnsi="Cambria Math"/>
            <w:lang w:val="en-US"/>
          </w:rPr>
          <m:t xml:space="preserve">]  </m:t>
        </m:r>
        <m:sSup>
          <m:sSupPr>
            <m:ctrlPr>
              <w:rPr>
                <w:rFonts w:ascii="Cambria Math" w:eastAsiaTheme="minorEastAsia" w:hAnsi="Cambria Math"/>
                <w:b/>
                <w:bCs/>
                <w:i/>
                <w:lang w:val="en-US"/>
              </w:rPr>
            </m:ctrlPr>
          </m:sSupPr>
          <m:e>
            <m:r>
              <w:rPr>
                <w:rFonts w:ascii="Cambria Math" w:eastAsiaTheme="minorEastAsia" w:hAnsi="Cambria Math"/>
                <w:lang w:val="en-US"/>
              </w:rPr>
              <m:t xml:space="preserve">ϵ </m:t>
            </m:r>
            <m:r>
              <m:rPr>
                <m:scr m:val="double-struck"/>
                <m:sty m:val="bi"/>
              </m:rPr>
              <w:rPr>
                <w:rFonts w:ascii="Cambria Math" w:eastAsiaTheme="minorEastAsia" w:hAnsi="Cambria Math"/>
                <w:lang w:val="en-US"/>
              </w:rPr>
              <m:t>R</m:t>
            </m:r>
          </m:e>
          <m:sup>
            <m:r>
              <w:rPr>
                <w:rFonts w:ascii="Cambria Math" w:eastAsiaTheme="minorEastAsia" w:hAnsi="Cambria Math"/>
                <w:lang w:val="en-US"/>
              </w:rPr>
              <m:t>3 x 3</m:t>
            </m:r>
          </m:sup>
        </m:sSup>
      </m:oMath>
      <w:r w:rsidR="00201EED">
        <w:rPr>
          <w:rFonts w:eastAsiaTheme="minorEastAsia"/>
          <w:lang w:val="en-US"/>
        </w:rPr>
        <w:t>.</w:t>
      </w:r>
      <w:r w:rsidR="00417BAC">
        <w:rPr>
          <w:rFonts w:eastAsiaTheme="minorEastAsia"/>
          <w:b/>
          <w:bCs/>
          <w:lang w:val="en-US"/>
        </w:rPr>
        <w:t xml:space="preserve"> </w:t>
      </w:r>
      <w:r w:rsidR="008B0BED">
        <w:rPr>
          <w:rFonts w:eastAsiaTheme="minorEastAsia"/>
          <w:lang w:val="en-US"/>
        </w:rPr>
        <w:t>The eigenvectors a</w:t>
      </w:r>
      <w:r w:rsidR="009F1483">
        <w:rPr>
          <w:rFonts w:eastAsiaTheme="minorEastAsia"/>
          <w:lang w:val="en-US"/>
        </w:rPr>
        <w:t xml:space="preserve">re ordered in descending order, from highest to lowest variance. </w:t>
      </w:r>
      <w:r w:rsidR="0097774F">
        <w:rPr>
          <w:rFonts w:eastAsiaTheme="minorEastAsia"/>
          <w:lang w:val="en-US"/>
        </w:rPr>
        <w:t xml:space="preserve">The important thing to note is that the eigenvectors are per definition </w:t>
      </w:r>
      <w:r w:rsidR="00741CC4">
        <w:rPr>
          <w:rFonts w:eastAsiaTheme="minorEastAsia"/>
          <w:lang w:val="en-US"/>
        </w:rPr>
        <w:t xml:space="preserve">uncorrelated, so they </w:t>
      </w:r>
      <w:r w:rsidR="00682A8F">
        <w:rPr>
          <w:rFonts w:eastAsiaTheme="minorEastAsia"/>
          <w:lang w:val="en-US"/>
        </w:rPr>
        <w:t>represent different parts of the image. It is therefore possible to isolate the eigenvector that represents the</w:t>
      </w:r>
      <w:r w:rsidR="005B1727">
        <w:rPr>
          <w:rFonts w:eastAsiaTheme="minorEastAsia"/>
          <w:lang w:val="en-US"/>
        </w:rPr>
        <w:t xml:space="preserve"> variance of the</w:t>
      </w:r>
      <w:r w:rsidR="00682A8F">
        <w:rPr>
          <w:rFonts w:eastAsiaTheme="minorEastAsia"/>
          <w:lang w:val="en-US"/>
        </w:rPr>
        <w:t xml:space="preserve"> </w:t>
      </w:r>
      <w:r w:rsidR="00D20924">
        <w:rPr>
          <w:rFonts w:eastAsiaTheme="minorEastAsia"/>
          <w:lang w:val="en-US"/>
        </w:rPr>
        <w:t xml:space="preserve">clusters of cell colonies in the image. </w:t>
      </w:r>
      <w:r w:rsidR="00A504B9">
        <w:rPr>
          <w:rFonts w:eastAsiaTheme="minorEastAsia"/>
          <w:lang w:val="en-US"/>
        </w:rPr>
        <w:t xml:space="preserve">Using the </w:t>
      </w:r>
      <w:r w:rsidR="00857051">
        <w:rPr>
          <w:rFonts w:eastAsiaTheme="minorEastAsia"/>
          <w:lang w:val="en-US"/>
        </w:rPr>
        <w:t>eigenvectors,</w:t>
      </w:r>
      <w:r w:rsidR="00A504B9">
        <w:rPr>
          <w:rFonts w:eastAsiaTheme="minorEastAsia"/>
          <w:lang w:val="en-US"/>
        </w:rPr>
        <w:t xml:space="preserve"> you can </w:t>
      </w:r>
      <w:r w:rsidR="003A7816">
        <w:rPr>
          <w:rFonts w:eastAsiaTheme="minorEastAsia"/>
          <w:lang w:val="en-US"/>
        </w:rPr>
        <w:t xml:space="preserve">transform the </w:t>
      </w:r>
      <w:r w:rsidR="00857051">
        <w:rPr>
          <w:rFonts w:eastAsiaTheme="minorEastAsia"/>
          <w:lang w:val="en-US"/>
        </w:rPr>
        <w:t xml:space="preserve">data in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oMath>
      <w:r w:rsidR="00857051">
        <w:rPr>
          <w:rFonts w:eastAsiaTheme="minorEastAsia"/>
          <w:b/>
          <w:bCs/>
          <w:lang w:val="en-US"/>
        </w:rPr>
        <w:t xml:space="preserve"> </w:t>
      </w:r>
      <w:r w:rsidR="00C108C1">
        <w:rPr>
          <w:rFonts w:eastAsiaTheme="minorEastAsia"/>
          <w:lang w:val="en-US"/>
        </w:rPr>
        <w:t xml:space="preserve">into the PCA space using the transformation </w:t>
      </w:r>
    </w:p>
    <w:p w14:paraId="0674A9AE" w14:textId="47AA8FE5" w:rsidR="00C108C1" w:rsidRPr="00C108C1" w:rsidRDefault="00FE17CB" w:rsidP="00B47AAD">
      <w:pPr>
        <w:rPr>
          <w:rFonts w:eastAsiaTheme="minorEastAsia"/>
          <w:lang w:val="en-US"/>
        </w:rPr>
      </w:pPr>
      <m:oMathPara>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=P</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b/>
                      <w:bCs/>
                      <w:i/>
                      <w:lang w:val="en-US"/>
                    </w:rPr>
                  </m:ctrlPr>
                </m:mP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1</m:t>
                        </m:r>
                      </m:sub>
                      <m:sup>
                        <m:r>
                          <m:rPr>
                            <m:sty m:val="bi"/>
                          </m:rPr>
                          <w:rPr>
                            <w:rFonts w:ascii="Cambria Math" w:eastAsiaTheme="minorEastAsia" w:hAnsi="Cambria Math"/>
                            <w:lang w:val="en-US"/>
                          </w:rPr>
                          <m:t>T</m:t>
                        </m:r>
                      </m:sup>
                    </m:sSubSup>
                    <m:sSub>
                      <m:sSubPr>
                        <m:ctrlPr>
                          <w:rPr>
                            <w:rFonts w:ascii="Cambria Math" w:eastAsiaTheme="minorEastAsia" w:hAnsi="Cambria Math"/>
                            <w:b/>
                            <w:bCs/>
                            <w:i/>
                            <w:lang w:val="en-US"/>
                          </w:rPr>
                        </m:ctrlPr>
                      </m:sSubPr>
                      <m:e>
                        <m:r>
                          <m:rPr>
                            <m:sty m:val="bi"/>
                          </m:rPr>
                          <w:rPr>
                            <w:rFonts w:ascii="Cambria Math" w:eastAsiaTheme="minorEastAsia" w:hAnsi="Cambria Math"/>
                            <w:lang w:val="en-US"/>
                          </w:rPr>
                          <m:t xml:space="preserve"> </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2</m:t>
                        </m:r>
                      </m:sub>
                      <m:sup>
                        <m:r>
                          <m:rPr>
                            <m:sty m:val="bi"/>
                          </m:rPr>
                          <w:rPr>
                            <w:rFonts w:ascii="Cambria Math" w:eastAsiaTheme="minorEastAsia" w:hAnsi="Cambria Math"/>
                            <w:lang w:val="en-US"/>
                          </w:rPr>
                          <m:t>T</m:t>
                        </m:r>
                      </m:sup>
                    </m:sSubSup>
                    <m:sSub>
                      <m:sSubPr>
                        <m:ctrlPr>
                          <w:rPr>
                            <w:rFonts w:ascii="Cambria Math" w:eastAsiaTheme="minorEastAsia" w:hAnsi="Cambria Math"/>
                            <w:b/>
                            <w:bCs/>
                            <w:i/>
                            <w:lang w:val="en-US"/>
                          </w:rPr>
                        </m:ctrlPr>
                      </m:sSubPr>
                      <m:e>
                        <m:r>
                          <m:rPr>
                            <m:sty m:val="bi"/>
                          </m:rPr>
                          <w:rPr>
                            <w:rFonts w:ascii="Cambria Math" w:eastAsiaTheme="minorEastAsia" w:hAnsi="Cambria Math"/>
                            <w:lang w:val="en-US"/>
                          </w:rPr>
                          <m:t xml:space="preserve"> </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3</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
            </m:e>
          </m:d>
          <m:r>
            <m:rPr>
              <m:sty m:val="bi"/>
            </m:rPr>
            <w:rPr>
              <w:rFonts w:ascii="Cambria Math" w:eastAsiaTheme="minorEastAsia" w:hAnsi="Cambria Math"/>
              <w:lang w:val="en-US"/>
            </w:rPr>
            <m:t xml:space="preserve"> ,</m:t>
          </m:r>
        </m:oMath>
      </m:oMathPara>
    </w:p>
    <w:p w14:paraId="002DA85C" w14:textId="63B95C1C" w:rsidR="0041305A" w:rsidRDefault="00D843C4" w:rsidP="00123272">
      <w:pPr>
        <w:rPr>
          <w:lang w:val="en-US"/>
        </w:rPr>
      </w:pPr>
      <w:r>
        <w:rPr>
          <w:lang w:val="en-US"/>
        </w:rPr>
        <w:t xml:space="preserve">where </w:t>
      </w:r>
      <m:oMath>
        <m:acc>
          <m:accPr>
            <m:ctrlPr>
              <w:rPr>
                <w:rFonts w:ascii="Cambria Math" w:hAnsi="Cambria Math"/>
                <w:b/>
                <w:bCs/>
                <w:i/>
                <w:lang w:val="en-US"/>
              </w:rPr>
            </m:ctrlPr>
          </m:accPr>
          <m:e>
            <m:r>
              <m:rPr>
                <m:sty m:val="bi"/>
              </m:rPr>
              <w:rPr>
                <w:rFonts w:ascii="Cambria Math" w:hAnsi="Cambria Math"/>
                <w:lang w:val="en-US"/>
              </w:rPr>
              <m:t>Y</m:t>
            </m:r>
          </m:e>
        </m:acc>
      </m:oMath>
      <w:r>
        <w:rPr>
          <w:rFonts w:eastAsiaTheme="minorEastAsia"/>
          <w:b/>
          <w:bCs/>
          <w:lang w:val="en-US"/>
        </w:rPr>
        <w:t xml:space="preserve"> </w:t>
      </w:r>
      <w:r>
        <w:rPr>
          <w:rFonts w:eastAsiaTheme="minorEastAsia"/>
          <w:lang w:val="en-US"/>
        </w:rPr>
        <w:t>are the new pixel value</w:t>
      </w:r>
      <w:r w:rsidR="00971597">
        <w:rPr>
          <w:rFonts w:eastAsiaTheme="minorEastAsia"/>
          <w:lang w:val="en-US"/>
        </w:rPr>
        <w:t xml:space="preserve">s in the transformed </w:t>
      </w:r>
      <w:proofErr w:type="gramStart"/>
      <w:r w:rsidR="00ED675E">
        <w:rPr>
          <w:rFonts w:eastAsiaTheme="minorEastAsia"/>
          <w:lang w:val="en-US"/>
        </w:rPr>
        <w:t>data</w:t>
      </w:r>
      <w:r w:rsidR="00B33412">
        <w:rPr>
          <w:rFonts w:eastAsiaTheme="minorEastAsia"/>
          <w:lang w:val="en-US"/>
        </w:rPr>
        <w:t>.</w:t>
      </w:r>
      <w:proofErr w:type="gramEnd"/>
      <w:r w:rsidR="002868C3">
        <w:rPr>
          <w:rFonts w:eastAsiaTheme="minorEastAsia"/>
          <w:lang w:val="en-US"/>
        </w:rPr>
        <w:t xml:space="preserve">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w:r w:rsidR="002868C3">
        <w:rPr>
          <w:rFonts w:eastAsiaTheme="minorEastAsia"/>
          <w:b/>
          <w:bCs/>
          <w:lang w:val="en-US"/>
        </w:rPr>
        <w:t xml:space="preserve"> </w:t>
      </w:r>
      <w:r w:rsidR="002868C3">
        <w:rPr>
          <w:rFonts w:eastAsiaTheme="minorEastAsia"/>
          <w:lang w:val="en-US"/>
        </w:rPr>
        <w:t xml:space="preserve">is divided into three </w:t>
      </w:r>
      <w:r w:rsidR="00E50E01">
        <w:rPr>
          <w:rFonts w:eastAsiaTheme="minorEastAsia"/>
          <w:lang w:val="en-US"/>
        </w:rPr>
        <w:t xml:space="preserve">parts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1</m:t>
            </m:r>
          </m:sub>
        </m:sSub>
        <m:r>
          <m:rPr>
            <m:sty m:val="bi"/>
          </m:rP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2</m:t>
            </m:r>
          </m:sub>
        </m:sSub>
      </m:oMath>
      <w:r w:rsidR="00E50E01">
        <w:rPr>
          <w:rFonts w:eastAsiaTheme="minorEastAsia"/>
          <w:b/>
          <w:bCs/>
          <w:lang w:val="en-US"/>
        </w:rPr>
        <w:t xml:space="preserve"> </w:t>
      </w:r>
      <w:r w:rsidR="00E50E01">
        <w:rPr>
          <w:rFonts w:eastAsiaTheme="minorEastAsia"/>
          <w:lang w:val="en-US"/>
        </w:rPr>
        <w:t xml:space="preserve">and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3</m:t>
            </m:r>
          </m:sub>
        </m:sSub>
      </m:oMath>
      <w:r w:rsidR="00B27E31">
        <w:rPr>
          <w:rFonts w:eastAsiaTheme="minorEastAsia"/>
          <w:b/>
          <w:bCs/>
          <w:lang w:val="en-US"/>
        </w:rPr>
        <w:t xml:space="preserve">, </w:t>
      </w:r>
      <w:r w:rsidR="00B27E31">
        <w:rPr>
          <w:rFonts w:eastAsiaTheme="minorEastAsia"/>
          <w:lang w:val="en-US"/>
        </w:rPr>
        <w:t xml:space="preserve">which is </w:t>
      </w:r>
      <w:r w:rsidR="00806AB3">
        <w:rPr>
          <w:rFonts w:eastAsiaTheme="minorEastAsia"/>
          <w:lang w:val="en-US"/>
        </w:rPr>
        <w:t>named</w:t>
      </w:r>
      <w:r w:rsidR="00B27E31">
        <w:rPr>
          <w:rFonts w:eastAsiaTheme="minorEastAsia"/>
          <w:lang w:val="en-US"/>
        </w:rPr>
        <w:t xml:space="preserve"> the PCA images</w:t>
      </w:r>
      <w:r w:rsidR="00E94619">
        <w:rPr>
          <w:rFonts w:eastAsiaTheme="minorEastAsia"/>
          <w:lang w:val="en-US"/>
        </w:rPr>
        <w:t xml:space="preserve"> with dimension 1 x MN. </w:t>
      </w:r>
      <w:r w:rsidR="00CD4904">
        <w:rPr>
          <w:rFonts w:eastAsiaTheme="minorEastAsia"/>
          <w:lang w:val="en-US"/>
        </w:rPr>
        <w:t xml:space="preserve">Deciding which image </w:t>
      </w:r>
      <w:r w:rsidR="00945B57">
        <w:rPr>
          <w:rFonts w:eastAsiaTheme="minorEastAsia"/>
          <w:lang w:val="en-US"/>
        </w:rPr>
        <w:t>that contains cell colony variance was decided using the Grey-level co-occurrence matrix (GLCM)</w:t>
      </w:r>
      <w:r w:rsidR="00817578">
        <w:rPr>
          <w:rFonts w:eastAsiaTheme="minorEastAsia"/>
          <w:lang w:val="en-US"/>
        </w:rPr>
        <w:t xml:space="preserve"> </w:t>
      </w:r>
      <w:r w:rsidR="00817578">
        <w:rPr>
          <w:rFonts w:eastAsiaTheme="minorEastAsia"/>
          <w:lang w:val="en-US"/>
        </w:rPr>
        <w:fldChar w:fldCharType="begin"/>
      </w:r>
      <w:r w:rsidR="00817578">
        <w:rPr>
          <w:rFonts w:eastAsiaTheme="minorEastAsia"/>
          <w:lang w:val="en-US"/>
        </w:rPr>
        <w:instrText xml:space="preserve"> ADDIN ZOTERO_ITEM CSL_CITATION {"citationID":"7940jsnY","properties":{"formattedCitation":"(Haralick et al., 1973)","plainCitation":"(Haralick et al., 1973)","noteIndex":0},"citationItems":[{"id":462,"uris":["http://zotero.org/users/9228513/items/NYMF9JAQ"],"itemData":{"id":462,"type":"article-journal","abstract":"Texture is one of the important characteristics used in identifying objects or regions of interest in an image, whether the image be a photomicrograph, an aerial photograph, or a satellite image. This paper describes some easily computable textural features based on gray-tone spatial dependancies, and illustrates their application in category-identification tasks of three different kinds of image data: photomicrographs of five kinds of sandstones, 1:20 000 panchromatic aerial photographs of eight land-use categories, and Earth Resources Technology Satellite (ERTS) multispecial imagery containing seven land-use categories. We use two kinds of decision rules: one for which the decision regions are convex polyhedra (a piecewise linear decision rule), and one for which the decision regions are rectangular parallelpipeds (a min-max decision rule). In each experiment the data set was divided into two parts, a training set and a test set. Test set identification accuracy is 89 percent for the photomicrographs, 82 percent for the aerial photographic imagery, and 83 percent for the satellite imagery. These results indicate that the easily computable textural features probably have a general applicability for a wide variety of image-classification applications.","container-title":"IEEE Transactions on Systems, Man, and Cybernetics","DOI":"10.1109/TSMC.1973.4309314","ISSN":"2168-2909","issue":"6","note":"event: IEEE Transactions on Systems, Man, and Cybernetics","page":"610-621","source":"IEEE Xplore","title":"Textural Features for Image Classification","volume":"SMC-3","author":[{"family":"Haralick","given":"Robert M."},{"family":"Shanmugam","given":"K."},{"family":"Dinstein","given":"Its'Hak"}],"issued":{"date-parts":[["1973",11]]}}}],"schema":"https://github.com/citation-style-language/schema/raw/master/csl-citation.json"} </w:instrText>
      </w:r>
      <w:r w:rsidR="00817578">
        <w:rPr>
          <w:rFonts w:eastAsiaTheme="minorEastAsia"/>
          <w:lang w:val="en-US"/>
        </w:rPr>
        <w:fldChar w:fldCharType="separate"/>
      </w:r>
      <w:r w:rsidR="00817578" w:rsidRPr="00817578">
        <w:rPr>
          <w:rFonts w:cs="Times New Roman"/>
          <w:lang w:val="en-US"/>
        </w:rPr>
        <w:t>(</w:t>
      </w:r>
      <w:proofErr w:type="spellStart"/>
      <w:r w:rsidR="00817578" w:rsidRPr="00817578">
        <w:rPr>
          <w:rFonts w:cs="Times New Roman"/>
          <w:lang w:val="en-US"/>
        </w:rPr>
        <w:t>Haralick</w:t>
      </w:r>
      <w:proofErr w:type="spellEnd"/>
      <w:r w:rsidR="00817578" w:rsidRPr="00817578">
        <w:rPr>
          <w:rFonts w:cs="Times New Roman"/>
          <w:lang w:val="en-US"/>
        </w:rPr>
        <w:t xml:space="preserve"> et al., 1973)</w:t>
      </w:r>
      <w:r w:rsidR="00817578">
        <w:rPr>
          <w:rFonts w:eastAsiaTheme="minorEastAsia"/>
          <w:lang w:val="en-US"/>
        </w:rPr>
        <w:fldChar w:fldCharType="end"/>
      </w:r>
      <w:r w:rsidR="003A11A3">
        <w:rPr>
          <w:rFonts w:eastAsiaTheme="minorEastAsia"/>
          <w:lang w:val="en-US"/>
        </w:rPr>
        <w:t xml:space="preserve">, </w:t>
      </w:r>
      <w:r w:rsidR="006B26BC">
        <w:rPr>
          <w:rFonts w:eastAsiaTheme="minorEastAsia"/>
          <w:lang w:val="en-US"/>
        </w:rPr>
        <w:t xml:space="preserve">assuming that </w:t>
      </w:r>
      <w:r w:rsidR="00F16565">
        <w:rPr>
          <w:rFonts w:eastAsiaTheme="minorEastAsia"/>
          <w:lang w:val="en-US"/>
        </w:rPr>
        <w:t xml:space="preserve">the </w:t>
      </w:r>
      <w:r w:rsidR="00B3014C">
        <w:rPr>
          <w:rFonts w:eastAsiaTheme="minorEastAsia"/>
          <w:lang w:val="en-US"/>
        </w:rPr>
        <w:t xml:space="preserve">suitable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sub>
        </m:sSub>
      </m:oMath>
      <w:r w:rsidR="00B3014C" w:rsidRPr="00B3014C">
        <w:rPr>
          <w:lang w:val="en-US"/>
        </w:rPr>
        <w:t xml:space="preserve"> is composed of pixel values that are insensitive to and suppress the presence of various high-contrast artefacts</w:t>
      </w:r>
      <w:r w:rsidR="0050078A">
        <w:rPr>
          <w:lang w:val="en-US"/>
        </w:rPr>
        <w:t xml:space="preserve">, </w:t>
      </w:r>
      <w:r w:rsidR="0050078A" w:rsidRPr="0050078A">
        <w:rPr>
          <w:lang w:val="en-US"/>
        </w:rPr>
        <w:t>such as contaminants or residue in the suspension medium, shadow artefacts or background noise from the scan acquisition and the cell container boundary</w:t>
      </w:r>
      <w:r w:rsidR="00B3014C">
        <w:rPr>
          <w:lang w:val="en-US"/>
        </w:rPr>
        <w:t xml:space="preserve">. </w:t>
      </w:r>
    </w:p>
    <w:p w14:paraId="1329CD6D" w14:textId="5B7D51BD" w:rsidR="00F072AC" w:rsidRPr="000A48FF" w:rsidRDefault="00F072AC" w:rsidP="00123272">
      <w:pPr>
        <w:rPr>
          <w:lang w:val="en-US"/>
        </w:rPr>
      </w:pPr>
      <w:r>
        <w:rPr>
          <w:lang w:val="en-US"/>
        </w:rPr>
        <w:lastRenderedPageBreak/>
        <w:t xml:space="preserve">With a suitable </w:t>
      </w:r>
      <m:oMath>
        <m:sSub>
          <m:sSubPr>
            <m:ctrlPr>
              <w:rPr>
                <w:rFonts w:ascii="Cambria Math" w:hAnsi="Cambria Math"/>
                <w:b/>
                <w:bCs/>
                <w:i/>
                <w:lang w:val="en-US"/>
              </w:rPr>
            </m:ctrlPr>
          </m:sSubPr>
          <m:e>
            <m:r>
              <m:rPr>
                <m:sty m:val="bi"/>
              </m:rPr>
              <w:rPr>
                <w:rFonts w:ascii="Cambria Math" w:hAnsi="Cambria Math"/>
                <w:lang w:val="en-US"/>
              </w:rPr>
              <m:t>I</m:t>
            </m:r>
          </m:e>
          <m:sub>
            <m:r>
              <m:rPr>
                <m:sty m:val="bi"/>
              </m:rPr>
              <w:rPr>
                <w:rFonts w:ascii="Cambria Math" w:hAnsi="Cambria Math"/>
                <w:lang w:val="en-US"/>
              </w:rPr>
              <m:t>CPA</m:t>
            </m:r>
          </m:sub>
        </m:sSub>
      </m:oMath>
      <w:r w:rsidR="00445BB3">
        <w:rPr>
          <w:rFonts w:eastAsiaTheme="minorEastAsia"/>
          <w:b/>
          <w:bCs/>
          <w:lang w:val="en-US"/>
        </w:rPr>
        <w:t xml:space="preserve"> </w:t>
      </w:r>
      <w:r w:rsidR="000A48FF">
        <w:rPr>
          <w:rFonts w:eastAsiaTheme="minorEastAsia"/>
          <w:lang w:val="en-US"/>
        </w:rPr>
        <w:t xml:space="preserve">it was necessary to </w:t>
      </w:r>
      <w:r w:rsidR="00F70E6B">
        <w:rPr>
          <w:rFonts w:eastAsiaTheme="minorEastAsia"/>
          <w:lang w:val="en-US"/>
        </w:rPr>
        <w:t>distinguish background from foreground</w:t>
      </w:r>
      <w:r w:rsidR="00AE632A">
        <w:rPr>
          <w:rFonts w:eastAsiaTheme="minorEastAsia"/>
          <w:lang w:val="en-US"/>
        </w:rPr>
        <w:t xml:space="preserve">. I.e., cell colonies from black background. </w:t>
      </w:r>
      <w:r w:rsidR="00462813">
        <w:rPr>
          <w:rFonts w:eastAsiaTheme="minorEastAsia"/>
          <w:lang w:val="en-US"/>
        </w:rPr>
        <w:t xml:space="preserve">Using k-means </w:t>
      </w:r>
      <w:r w:rsidR="000E47D7">
        <w:rPr>
          <w:rFonts w:eastAsiaTheme="minorEastAsia"/>
          <w:lang w:val="en-US"/>
        </w:rPr>
        <w:t>on cluster</w:t>
      </w:r>
      <w:r w:rsidR="00AB6346">
        <w:rPr>
          <w:rFonts w:eastAsiaTheme="minorEastAsia"/>
          <w:lang w:val="en-US"/>
        </w:rPr>
        <w:t>s</w:t>
      </w:r>
      <w:r w:rsidR="000E47D7">
        <w:rPr>
          <w:rFonts w:eastAsiaTheme="minorEastAsia"/>
          <w:lang w:val="en-US"/>
        </w:rPr>
        <w:t xml:space="preserve"> of 9 pixels (one </w:t>
      </w:r>
      <w:r w:rsidR="00AB6346">
        <w:rPr>
          <w:rFonts w:eastAsiaTheme="minorEastAsia"/>
          <w:lang w:val="en-US"/>
        </w:rPr>
        <w:t>central pixel, with eight surrounding pixels</w:t>
      </w:r>
      <w:r w:rsidR="000E47D7">
        <w:rPr>
          <w:rFonts w:eastAsiaTheme="minorEastAsia"/>
          <w:lang w:val="en-US"/>
        </w:rPr>
        <w:t>)</w:t>
      </w:r>
      <w:r w:rsidR="001624D4">
        <w:rPr>
          <w:rFonts w:eastAsiaTheme="minorEastAsia"/>
          <w:lang w:val="en-US"/>
        </w:rPr>
        <w:t xml:space="preserve">, the pixels were </w:t>
      </w:r>
      <w:r w:rsidR="008E6315">
        <w:rPr>
          <w:rFonts w:eastAsiaTheme="minorEastAsia"/>
          <w:lang w:val="en-US"/>
        </w:rPr>
        <w:t>assigned to either foreground or background</w:t>
      </w:r>
      <w:r w:rsidR="004F417F">
        <w:rPr>
          <w:rFonts w:eastAsiaTheme="minorEastAsia"/>
          <w:lang w:val="en-US"/>
        </w:rPr>
        <w:t xml:space="preserve"> </w:t>
      </w:r>
      <w:r w:rsidR="004F417F">
        <w:rPr>
          <w:rFonts w:eastAsiaTheme="minorEastAsia"/>
          <w:lang w:val="en-US"/>
        </w:rPr>
        <w:fldChar w:fldCharType="begin"/>
      </w:r>
      <w:r w:rsidR="004F417F">
        <w:rPr>
          <w:rFonts w:eastAsiaTheme="minorEastAsia"/>
          <w:lang w:val="en-US"/>
        </w:rPr>
        <w:instrText xml:space="preserve"> ADDIN ZOTERO_ITEM CSL_CITATION {"citationID":"VQLh8ObG","properties":{"formattedCitation":"(Lloyd, 1982)","plainCitation":"(Lloyd, 1982)","noteIndex":0},"citationItems":[{"id":465,"uris":["http://zotero.org/users/9228513/items/FX9LUREV"],"itemData":{"id":465,"type":"article-journal","abstract":"It has long been realized that in pulse-code modulation (PCM), with a given ensemble of signals to handle, the quantum values should be spaced more closely in the voltage regions where the signal amplitude is more likely to fall. It has been shown by Panter and Dite that, in the limit as the number of quanta becomes infinite, the asymptotic fractional density of quanta per unit voltage should vary as the one-third power of the probability density per unit voltage of signal amplitudes. In this paper the corresponding result for any finite number of quanta is derived; that is, necessary conditions are found that the quanta and associated quantization intervals of an optimum finite quantization scheme must satisfy. The optimization criterion used is that the average quantization noise power be a minimum. It is shown that the result obtained here goes over into the Panter and Dite result as the number of quanta become large. The optimum quautization schemes for2^bquanta,b=1,2, \\cdots, 7, are given numerically for Gaussian and for Laplacian distribution of signal amplitudes.","container-title":"IEEE Transactions on Information Theory","DOI":"10.1109/TIT.1982.1056489","ISSN":"1557-9654","issue":"2","note":"event: IEEE Transactions on Information Theory","page":"129-137","source":"IEEE Xplore","title":"Least squares quantization in PCM","volume":"28","author":[{"family":"Lloyd","given":"S."}],"issued":{"date-parts":[["1982",3]]}}}],"schema":"https://github.com/citation-style-language/schema/raw/master/csl-citation.json"} </w:instrText>
      </w:r>
      <w:r w:rsidR="004F417F">
        <w:rPr>
          <w:rFonts w:eastAsiaTheme="minorEastAsia"/>
          <w:lang w:val="en-US"/>
        </w:rPr>
        <w:fldChar w:fldCharType="separate"/>
      </w:r>
      <w:r w:rsidR="004F417F" w:rsidRPr="004F417F">
        <w:rPr>
          <w:rFonts w:cs="Times New Roman"/>
          <w:lang w:val="en-US"/>
        </w:rPr>
        <w:t>(Lloyd, 1982)</w:t>
      </w:r>
      <w:r w:rsidR="004F417F">
        <w:rPr>
          <w:rFonts w:eastAsiaTheme="minorEastAsia"/>
          <w:lang w:val="en-US"/>
        </w:rPr>
        <w:fldChar w:fldCharType="end"/>
      </w:r>
      <w:r w:rsidR="004C3BB3">
        <w:rPr>
          <w:rFonts w:eastAsiaTheme="minorEastAsia"/>
          <w:lang w:val="en-US"/>
        </w:rPr>
        <w:t xml:space="preserve">. </w:t>
      </w:r>
      <w:r w:rsidR="000514FD">
        <w:rPr>
          <w:rFonts w:eastAsiaTheme="minorEastAsia"/>
          <w:lang w:val="en-US"/>
        </w:rPr>
        <w:t>The resulting matrix is a binary mask (</w:t>
      </w:r>
      <w:r w:rsidR="004B54EB">
        <w:rPr>
          <w:rFonts w:eastAsiaTheme="minorEastAsia"/>
          <w:lang w:val="en-US"/>
        </w:rPr>
        <w:t>only two intensity values</w:t>
      </w:r>
      <w:r w:rsidR="000514FD">
        <w:rPr>
          <w:rFonts w:eastAsiaTheme="minorEastAsia"/>
          <w:lang w:val="en-US"/>
        </w:rPr>
        <w:t>)</w:t>
      </w:r>
      <w:r w:rsidR="004B54EB">
        <w:rPr>
          <w:rFonts w:eastAsiaTheme="minorEastAsia"/>
          <w:lang w:val="en-US"/>
        </w:rPr>
        <w:t xml:space="preserve"> with </w:t>
      </w:r>
      <w:r w:rsidR="00BE613B">
        <w:rPr>
          <w:rFonts w:eastAsiaTheme="minorEastAsia"/>
          <w:lang w:val="en-US"/>
        </w:rPr>
        <w:t>foreground objects named Binary Large Objects or BLOBs.</w:t>
      </w:r>
      <w:r w:rsidR="001117D5">
        <w:rPr>
          <w:rFonts w:eastAsiaTheme="minorEastAsia"/>
          <w:lang w:val="en-US"/>
        </w:rPr>
        <w:t xml:space="preserve"> </w:t>
      </w:r>
    </w:p>
    <w:p w14:paraId="38A5876A" w14:textId="259760C5" w:rsidR="00E31EE3" w:rsidRPr="00B47AAD" w:rsidRDefault="00B060E2" w:rsidP="00E31EE3">
      <w:pPr>
        <w:rPr>
          <w:lang w:val="en-US"/>
        </w:rPr>
      </w:pPr>
      <w:r>
        <w:rPr>
          <w:lang w:val="en-US"/>
        </w:rPr>
        <w:t>Topological m</w:t>
      </w:r>
      <w:r w:rsidR="00BE613B">
        <w:rPr>
          <w:lang w:val="en-US"/>
        </w:rPr>
        <w:t>ulti</w:t>
      </w:r>
      <w:r>
        <w:rPr>
          <w:lang w:val="en-US"/>
        </w:rPr>
        <w:t>-</w:t>
      </w:r>
      <w:r w:rsidR="00BE613B">
        <w:rPr>
          <w:lang w:val="en-US"/>
        </w:rPr>
        <w:t xml:space="preserve">threshold watershed </w:t>
      </w:r>
      <w:r>
        <w:rPr>
          <w:lang w:val="en-US"/>
        </w:rPr>
        <w:t>segmentatio</w:t>
      </w:r>
      <w:r w:rsidR="00BE613B">
        <w:rPr>
          <w:lang w:val="en-US"/>
        </w:rPr>
        <w:t>n</w:t>
      </w:r>
      <w:r>
        <w:rPr>
          <w:lang w:val="en-US"/>
        </w:rPr>
        <w:t xml:space="preserve"> is applied to separate the BLOBs</w:t>
      </w:r>
      <w:r w:rsidR="006E23B2">
        <w:rPr>
          <w:lang w:val="en-US"/>
        </w:rPr>
        <w:t xml:space="preserve"> (see </w:t>
      </w:r>
      <w:r w:rsidR="00AC13B8">
        <w:rPr>
          <w:lang w:val="en-US"/>
        </w:rPr>
        <w:fldChar w:fldCharType="begin"/>
      </w:r>
      <w:r w:rsidR="00AC13B8">
        <w:rPr>
          <w:lang w:val="en-US"/>
        </w:rPr>
        <w:instrText xml:space="preserve"> REF _Ref103175775 \h </w:instrText>
      </w:r>
      <w:r w:rsidR="00AC13B8">
        <w:rPr>
          <w:lang w:val="en-US"/>
        </w:rPr>
      </w:r>
      <w:r w:rsidR="00AC13B8">
        <w:rPr>
          <w:lang w:val="en-US"/>
        </w:rPr>
        <w:fldChar w:fldCharType="separate"/>
      </w:r>
      <w:r w:rsidR="00AC13B8" w:rsidRPr="009F215B">
        <w:rPr>
          <w:lang w:val="en-US"/>
        </w:rPr>
        <w:t xml:space="preserve">Figure </w:t>
      </w:r>
      <w:r w:rsidR="00AC13B8">
        <w:rPr>
          <w:noProof/>
          <w:lang w:val="en-US"/>
        </w:rPr>
        <w:t>2</w:t>
      </w:r>
      <w:r w:rsidR="00AC13B8">
        <w:rPr>
          <w:lang w:val="en-US"/>
        </w:rPr>
        <w:noBreakHyphen/>
      </w:r>
      <w:r w:rsidR="00AC13B8">
        <w:rPr>
          <w:noProof/>
          <w:lang w:val="en-US"/>
        </w:rPr>
        <w:t>13</w:t>
      </w:r>
      <w:r w:rsidR="00AC13B8">
        <w:rPr>
          <w:lang w:val="en-US"/>
        </w:rPr>
        <w:fldChar w:fldCharType="end"/>
      </w:r>
      <w:r>
        <w:rPr>
          <w:lang w:val="en-US"/>
        </w:rPr>
        <w:t xml:space="preserve"> into individual colonies</w:t>
      </w:r>
      <w:r w:rsidR="007F4E85">
        <w:rPr>
          <w:lang w:val="en-US"/>
        </w:rPr>
        <w:t xml:space="preserve"> </w:t>
      </w:r>
      <w:r w:rsidR="007F4E85">
        <w:rPr>
          <w:lang w:val="en-US"/>
        </w:rPr>
        <w:fldChar w:fldCharType="begin"/>
      </w:r>
      <w:r w:rsidR="007F4E85">
        <w:rPr>
          <w:lang w:val="en-US"/>
        </w:rPr>
        <w:instrText xml:space="preserve"> ADDIN ZOTERO_ITEM CSL_CITATION {"citationID":"AnJZcsgc","properties":{"formattedCitation":"(Khan et al., 2016)","plainCitation":"(Khan et al., 2016)","noteIndex":0},"citationItems":[{"id":468,"uris":["http://zotero.org/users/9228513/items/AFS47427"],"itemData":{"id":468,"type":"article-journal","abstract":"The parametrization of automatic image processing routines is time-consuming if a lot of image processing parameters are involved. An expert can tune parameters sequentially to get desired results. This may not be productive for applications with difficult image analysis tasks, e.g. when high noise and shading levels in an image are present or images vary in their characteristics due to different acquisition conditions. Parameters are required to be tuned simultaneously. We propose a framework to improve standard image segmentation methods by using feedback-based automatic parameter adaptation. Moreover, we compare algorithms by implementing them in a feedforward fashion and then adapting their parameters. This comparison is proposed to be evaluated by a benchmark data set that contains challenging image distortions in an increasing fashion. This promptly enables us to compare different standard image segmentation algorithms in a feedback vs. feedforward implementation by evaluating their segmentation quality and robustness. We also propose an efficient way of performing automatic image analysis when only abstract ground truth is present. Such a framework evaluates robustness of different image processing pipelines using a graded data set. This is useful for both end-users and experts.","container-title":"PLOS ONE","DOI":"10.1371/journal.pone.0165180","ISSN":"1932-6203","issue":"10","journalAbbreviation":"PLOS ONE","language":"en","note":"publisher: Public Library of Science","page":"e0165180","source":"PLoS Journals","title":"A New Feedback-Based Method for Parameter Adaptation in Image Processing Routines","volume":"11","author":[{"family":"Khan","given":"Arif ul Maula"},{"family":"Mikut","given":"Ralf"},{"family":"Reischl","given":"Markus"}],"issued":{"date-parts":[["2016",10,20]]}}}],"schema":"https://github.com/citation-style-language/schema/raw/master/csl-citation.json"} </w:instrText>
      </w:r>
      <w:r w:rsidR="007F4E85">
        <w:rPr>
          <w:lang w:val="en-US"/>
        </w:rPr>
        <w:fldChar w:fldCharType="separate"/>
      </w:r>
      <w:r w:rsidR="007F4E85" w:rsidRPr="00B05802">
        <w:rPr>
          <w:rFonts w:cs="Times New Roman"/>
          <w:lang w:val="en-US"/>
        </w:rPr>
        <w:t>(Khan et al., 2016)</w:t>
      </w:r>
      <w:r w:rsidR="007F4E85">
        <w:rPr>
          <w:lang w:val="en-US"/>
        </w:rPr>
        <w:fldChar w:fldCharType="end"/>
      </w:r>
      <w:r>
        <w:rPr>
          <w:lang w:val="en-US"/>
        </w:rPr>
        <w:t xml:space="preserve">. </w:t>
      </w:r>
      <w:r w:rsidR="000049D7">
        <w:rPr>
          <w:lang w:val="en-US"/>
        </w:rPr>
        <w:t xml:space="preserve">The watershed </w:t>
      </w:r>
      <w:r w:rsidR="007F5908">
        <w:rPr>
          <w:lang w:val="en-US"/>
        </w:rPr>
        <w:t xml:space="preserve">works by </w:t>
      </w:r>
      <w:r w:rsidR="00E854EC">
        <w:rPr>
          <w:lang w:val="en-US"/>
        </w:rPr>
        <w:t>identifying parts of</w:t>
      </w:r>
      <w:r w:rsidR="009040C0">
        <w:rPr>
          <w:lang w:val="en-US"/>
        </w:rPr>
        <w:t xml:space="preserve"> an image with local</w:t>
      </w:r>
      <w:r w:rsidR="0053096D">
        <w:rPr>
          <w:lang w:val="en-US"/>
        </w:rPr>
        <w:t xml:space="preserve"> intensity</w:t>
      </w:r>
      <w:r w:rsidR="009040C0">
        <w:rPr>
          <w:lang w:val="en-US"/>
        </w:rPr>
        <w:t xml:space="preserve"> minima known </w:t>
      </w:r>
      <w:r w:rsidR="0053096D">
        <w:rPr>
          <w:lang w:val="en-US"/>
        </w:rPr>
        <w:t>as</w:t>
      </w:r>
      <w:r w:rsidR="00EA7DCE">
        <w:rPr>
          <w:lang w:val="en-US"/>
        </w:rPr>
        <w:t xml:space="preserve"> catchment</w:t>
      </w:r>
      <w:r w:rsidR="007F5908">
        <w:rPr>
          <w:lang w:val="en-US"/>
        </w:rPr>
        <w:t xml:space="preserve"> basins</w:t>
      </w:r>
      <w:r w:rsidR="00496391">
        <w:rPr>
          <w:lang w:val="en-US"/>
        </w:rPr>
        <w:t>. These areas are filled</w:t>
      </w:r>
      <w:r w:rsidR="00BE613B">
        <w:rPr>
          <w:lang w:val="en-US"/>
        </w:rPr>
        <w:t xml:space="preserve"> </w:t>
      </w:r>
      <w:r w:rsidR="00EA7DCE">
        <w:rPr>
          <w:lang w:val="en-US"/>
        </w:rPr>
        <w:t>with color</w:t>
      </w:r>
      <w:r w:rsidR="0053096D">
        <w:rPr>
          <w:lang w:val="en-US"/>
        </w:rPr>
        <w:t xml:space="preserve">s to </w:t>
      </w:r>
      <w:r w:rsidR="005E3C4D">
        <w:rPr>
          <w:lang w:val="en-US"/>
        </w:rPr>
        <w:t xml:space="preserve">identify </w:t>
      </w:r>
      <w:r w:rsidR="00496391">
        <w:rPr>
          <w:lang w:val="en-US"/>
        </w:rPr>
        <w:t>different objects within the image</w:t>
      </w:r>
      <w:r w:rsidR="00360919">
        <w:rPr>
          <w:lang w:val="en-US"/>
        </w:rPr>
        <w:t xml:space="preserve"> </w:t>
      </w:r>
      <w:r w:rsidR="00360919">
        <w:rPr>
          <w:lang w:val="en-US"/>
        </w:rPr>
        <w:fldChar w:fldCharType="begin"/>
      </w:r>
      <w:r w:rsidR="00960650">
        <w:rPr>
          <w:lang w:val="en-US"/>
        </w:rPr>
        <w:instrText xml:space="preserve"> ADDIN ZOTERO_ITEM CSL_CITATION {"citationID":"FDna5Ie9","properties":{"formattedCitation":"(Preim &amp; Botha, 2014)","plainCitation":"(Preim &amp; Botha, 2014)","dontUpdate":true,"noteIndex":0},"citationItems":[{"id":471,"uris":["http://zotero.org/users/9228513/items/9338VN96"],"itemData":{"id":471,"type":"chapter","abstract":"In this chapter, we discuss image analysis techniques which extract clinically relevant information from medical image data. Image analysis enables the generation of high-quality visualizations focused on selected anatomical structures and also supports quantitative analysis of pathologies and spatial relations, e.g., volumes of pathological structures or distances between anatomical structures. Image analysis is crucial for many diagnosis and therapy planning tasks. As an example, the identification and delineation of a tumor is often a prerequisite to determine its extent and volume and finally to select an optimal therapy. This chapter provides an overview on important image analysis tasks. We introduce image analysis pipelines, starting with preprocessing and filtering to support subsequent algorithms. The chapter is focused on image segmentation—a process which assigns labels (unique identifiers) of anatomical or pathological structures to parts of the image data but also considers registration—a process where two datasets, e.g., a CT and MRI of the same patient are matched with each other to be available in a common coordinate system. Thus, registration enables the integrated multimodal visualization. The overview includes validation aspects, because of the particular relevance of accuracy and reproducibility for medical applications. We shall not only discuss algorithms which detect and analyze features in medical image data, but also interaction techniques which allow the user to guide an algorithm and to modify an existing result. This is essential, since for most typical image analysis problems fully automatic solutions are not available. Medical image data, anatomical relations, pathological processes, image modalities, and biological variability exhibit such a large variety that automatic solutions for the detection and delineation of certain structures cannot cope with all such cases.","container-title":"Visual Computing for Medicine (Second Edition)","event-place":"Boston","ISBN":"978-0-12-415873-3","language":"en","note":"DOI: 10.1016/B978-0-12-415873-3.00004-3","page":"111-175","publisher":"Morgan Kaufmann","publisher-place":"Boston","source":"ScienceDirect","title":"Chapter 4 - Image Analysis for Medical Visualization","URL":"https://www.sciencedirect.com/science/article/pii/B9780124158733000043","author":[{"family":"Preim","given":"Bernhard"},{"family":"Botha","given":"Charl"}],"editor":[{"family":"Preim","given":"Bernhard"},{"family":"Botha","given":"Charl"}],"accessed":{"date-parts":[["2022",4,8]]},"issued":{"date-parts":[["2014",1,1]]}}}],"schema":"https://github.com/citation-style-language/schema/raw/master/csl-citation.json"} </w:instrText>
      </w:r>
      <w:r w:rsidR="00360919">
        <w:rPr>
          <w:lang w:val="en-US"/>
        </w:rPr>
        <w:fldChar w:fldCharType="separate"/>
      </w:r>
      <w:r w:rsidR="00360919" w:rsidRPr="004C12CD">
        <w:rPr>
          <w:rFonts w:cs="Times New Roman"/>
          <w:lang w:val="en-US"/>
        </w:rPr>
        <w:t>(</w:t>
      </w:r>
      <w:proofErr w:type="spellStart"/>
      <w:r w:rsidR="00360919" w:rsidRPr="004C12CD">
        <w:rPr>
          <w:rFonts w:cs="Times New Roman"/>
          <w:lang w:val="en-US"/>
        </w:rPr>
        <w:t>Preim</w:t>
      </w:r>
      <w:proofErr w:type="spellEnd"/>
      <w:r w:rsidR="00360919" w:rsidRPr="004C12CD">
        <w:rPr>
          <w:rFonts w:cs="Times New Roman"/>
          <w:lang w:val="en-US"/>
        </w:rPr>
        <w:t xml:space="preserve"> &amp; Botha, 2014, p.130)</w:t>
      </w:r>
      <w:r w:rsidR="00360919">
        <w:rPr>
          <w:lang w:val="en-US"/>
        </w:rPr>
        <w:fldChar w:fldCharType="end"/>
      </w:r>
      <w:r w:rsidR="00496391">
        <w:rPr>
          <w:lang w:val="en-US"/>
        </w:rPr>
        <w:t xml:space="preserve">. </w:t>
      </w:r>
      <w:r w:rsidR="004C12CD">
        <w:rPr>
          <w:lang w:val="en-US"/>
        </w:rPr>
        <w:t>If watershed was used on the original scanned images, which does contain noise</w:t>
      </w:r>
      <w:r w:rsidR="00737CFF">
        <w:rPr>
          <w:lang w:val="en-US"/>
        </w:rPr>
        <w:t xml:space="preserve">, dust etc. it would see all these </w:t>
      </w:r>
      <w:r w:rsidR="00447D14">
        <w:rPr>
          <w:lang w:val="en-US"/>
        </w:rPr>
        <w:t xml:space="preserve">artefacts as cell colonies. But because </w:t>
      </w:r>
      <w:r w:rsidR="006709C9">
        <w:rPr>
          <w:lang w:val="en-US"/>
        </w:rPr>
        <w:t>the BLOB’s</w:t>
      </w:r>
      <w:r w:rsidR="00F24EAF">
        <w:rPr>
          <w:lang w:val="en-US"/>
        </w:rPr>
        <w:t xml:space="preserve"> coordinates</w:t>
      </w:r>
      <w:r w:rsidR="006709C9">
        <w:rPr>
          <w:lang w:val="en-US"/>
        </w:rPr>
        <w:t xml:space="preserve"> were extracted using PCA, they are independent from the mentioned artefacts.</w:t>
      </w:r>
      <w:r w:rsidR="00724CFB">
        <w:rPr>
          <w:lang w:val="en-US"/>
        </w:rPr>
        <w:t xml:space="preserve"> Each BLOB </w:t>
      </w:r>
      <w:r w:rsidR="00551D7B">
        <w:rPr>
          <w:lang w:val="en-US"/>
        </w:rPr>
        <w:t>wa</w:t>
      </w:r>
      <w:r w:rsidR="00B938D6">
        <w:rPr>
          <w:lang w:val="en-US"/>
        </w:rPr>
        <w:t xml:space="preserve">s </w:t>
      </w:r>
      <w:r w:rsidR="0039615E">
        <w:rPr>
          <w:lang w:val="en-US"/>
        </w:rPr>
        <w:t xml:space="preserve">searched for local minima in intensity, but watershed has a tendency to over-segment an image caused by naturally occurring variations in intensity </w:t>
      </w:r>
      <w:r w:rsidR="0039615E">
        <w:rPr>
          <w:lang w:val="en-US"/>
        </w:rPr>
        <w:fldChar w:fldCharType="begin"/>
      </w:r>
      <w:r w:rsidR="00960650">
        <w:rPr>
          <w:lang w:val="en-US"/>
        </w:rPr>
        <w:instrText xml:space="preserve"> ADDIN ZOTERO_ITEM CSL_CITATION {"citationID":"gWz4wz2v","properties":{"formattedCitation":"(Preim &amp; Botha, 2014)","plainCitation":"(Preim &amp; Botha, 2014)","dontUpdate":true,"noteIndex":0},"citationItems":[{"id":471,"uris":["http://zotero.org/users/9228513/items/9338VN96"],"itemData":{"id":471,"type":"chapter","abstract":"In this chapter, we discuss image analysis techniques which extract clinically relevant information from medical image data. Image analysis enables the generation of high-quality visualizations focused on selected anatomical structures and also supports quantitative analysis of pathologies and spatial relations, e.g., volumes of pathological structures or distances between anatomical structures. Image analysis is crucial for many diagnosis and therapy planning tasks. As an example, the identification and delineation of a tumor is often a prerequisite to determine its extent and volume and finally to select an optimal therapy. This chapter provides an overview on important image analysis tasks. We introduce image analysis pipelines, starting with preprocessing and filtering to support subsequent algorithms. The chapter is focused on image segmentation—a process which assigns labels (unique identifiers) of anatomical or pathological structures to parts of the image data but also considers registration—a process where two datasets, e.g., a CT and MRI of the same patient are matched with each other to be available in a common coordinate system. Thus, registration enables the integrated multimodal visualization. The overview includes validation aspects, because of the particular relevance of accuracy and reproducibility for medical applications. We shall not only discuss algorithms which detect and analyze features in medical image data, but also interaction techniques which allow the user to guide an algorithm and to modify an existing result. This is essential, since for most typical image analysis problems fully automatic solutions are not available. Medical image data, anatomical relations, pathological processes, image modalities, and biological variability exhibit such a large variety that automatic solutions for the detection and delineation of certain structures cannot cope with all such cases.","container-title":"Visual Computing for Medicine (Second Edition)","event-place":"Boston","ISBN":"978-0-12-415873-3","language":"en","note":"DOI: 10.1016/B978-0-12-415873-3.00004-3","page":"111-175","publisher":"Morgan Kaufmann","publisher-place":"Boston","source":"ScienceDirect","title":"Chapter 4 - Image Analysis for Medical Visualization","URL":"https://www.sciencedirect.com/science/article/pii/B9780124158733000043","author":[{"family":"Preim","given":"Bernhard"},{"family":"Botha","given":"Charl"}],"editor":[{"family":"Preim","given":"Bernhard"},{"family":"Botha","given":"Charl"}],"accessed":{"date-parts":[["2022",4,8]]},"issued":{"date-parts":[["2014",1,1]]}}}],"schema":"https://github.com/citation-style-language/schema/raw/master/csl-citation.json"} </w:instrText>
      </w:r>
      <w:r w:rsidR="0039615E">
        <w:rPr>
          <w:lang w:val="en-US"/>
        </w:rPr>
        <w:fldChar w:fldCharType="separate"/>
      </w:r>
      <w:r w:rsidR="0039615E" w:rsidRPr="004C12CD">
        <w:rPr>
          <w:rFonts w:cs="Times New Roman"/>
          <w:lang w:val="en-US"/>
        </w:rPr>
        <w:t>(</w:t>
      </w:r>
      <w:proofErr w:type="spellStart"/>
      <w:r w:rsidR="0039615E" w:rsidRPr="004C12CD">
        <w:rPr>
          <w:rFonts w:cs="Times New Roman"/>
          <w:lang w:val="en-US"/>
        </w:rPr>
        <w:t>Preim</w:t>
      </w:r>
      <w:proofErr w:type="spellEnd"/>
      <w:r w:rsidR="0039615E" w:rsidRPr="004C12CD">
        <w:rPr>
          <w:rFonts w:cs="Times New Roman"/>
          <w:lang w:val="en-US"/>
        </w:rPr>
        <w:t xml:space="preserve"> &amp; Botha, 2014, p.130)</w:t>
      </w:r>
      <w:r w:rsidR="0039615E">
        <w:rPr>
          <w:lang w:val="en-US"/>
        </w:rPr>
        <w:fldChar w:fldCharType="end"/>
      </w:r>
      <w:r w:rsidR="00360919">
        <w:rPr>
          <w:lang w:val="en-US"/>
        </w:rPr>
        <w:t xml:space="preserve">, therefore </w:t>
      </w:r>
      <w:r w:rsidR="00401EB4">
        <w:rPr>
          <w:lang w:val="en-US"/>
        </w:rPr>
        <w:t xml:space="preserve">minima with </w:t>
      </w:r>
      <w:r w:rsidR="00C3353B">
        <w:rPr>
          <w:lang w:val="en-US"/>
        </w:rPr>
        <w:t xml:space="preserve">depth less </w:t>
      </w:r>
      <w:r w:rsidR="00183872">
        <w:rPr>
          <w:lang w:val="en-US"/>
        </w:rPr>
        <w:t>than</w:t>
      </w:r>
      <w:r w:rsidR="00C3353B">
        <w:rPr>
          <w:lang w:val="en-US"/>
        </w:rPr>
        <w:t xml:space="preserve"> a threshold value h was suppressed. </w:t>
      </w:r>
      <w:r w:rsidR="008F47EB">
        <w:rPr>
          <w:lang w:val="en-US"/>
        </w:rPr>
        <w:t xml:space="preserve"> </w:t>
      </w:r>
      <w:r w:rsidR="00E52F34">
        <w:rPr>
          <w:lang w:val="en-US"/>
        </w:rPr>
        <w:br/>
        <w:t xml:space="preserve">After segmentation, the </w:t>
      </w:r>
      <w:r w:rsidR="005B7EBE">
        <w:rPr>
          <w:lang w:val="en-US"/>
        </w:rPr>
        <w:t>program</w:t>
      </w:r>
      <w:r w:rsidR="00E52F34">
        <w:rPr>
          <w:lang w:val="en-US"/>
        </w:rPr>
        <w:t xml:space="preserve"> </w:t>
      </w:r>
      <w:r w:rsidR="00081583">
        <w:rPr>
          <w:lang w:val="en-US"/>
        </w:rPr>
        <w:t xml:space="preserve">returned </w:t>
      </w:r>
      <w:r w:rsidR="001B3A95">
        <w:rPr>
          <w:lang w:val="en-US"/>
        </w:rPr>
        <w:t xml:space="preserve">information about individual colonies’ </w:t>
      </w:r>
      <w:r w:rsidR="00FC40A9">
        <w:rPr>
          <w:lang w:val="en-US"/>
        </w:rPr>
        <w:t>centroid coordinates, area, circular</w:t>
      </w:r>
      <w:r w:rsidR="00EA39D2">
        <w:rPr>
          <w:lang w:val="en-US"/>
        </w:rPr>
        <w:t>it</w:t>
      </w:r>
      <w:r w:rsidR="00FC40A9">
        <w:rPr>
          <w:lang w:val="en-US"/>
        </w:rPr>
        <w:t xml:space="preserve">y, </w:t>
      </w:r>
      <w:r w:rsidR="00EA39D2">
        <w:rPr>
          <w:lang w:val="en-US"/>
        </w:rPr>
        <w:t>mean and standard deviation of intensity</w:t>
      </w:r>
      <w:r w:rsidR="00F32C3D">
        <w:rPr>
          <w:lang w:val="en-US"/>
        </w:rPr>
        <w:t xml:space="preserve">, as well as delineated </w:t>
      </w:r>
      <w:r w:rsidR="008521FB">
        <w:rPr>
          <w:lang w:val="en-US"/>
        </w:rPr>
        <w:t xml:space="preserve">cell flask images </w:t>
      </w:r>
      <w:r w:rsidR="006D60B3">
        <w:rPr>
          <w:lang w:val="en-US"/>
        </w:rPr>
        <w:t xml:space="preserve">(see </w:t>
      </w:r>
      <w:r w:rsidR="006D60B3">
        <w:rPr>
          <w:lang w:val="en-US"/>
        </w:rPr>
        <w:fldChar w:fldCharType="begin"/>
      </w:r>
      <w:r w:rsidR="006D60B3">
        <w:rPr>
          <w:lang w:val="en-US"/>
        </w:rPr>
        <w:instrText xml:space="preserve"> REF _Ref103175775 \h </w:instrText>
      </w:r>
      <w:r w:rsidR="006D60B3">
        <w:rPr>
          <w:lang w:val="en-US"/>
        </w:rPr>
      </w:r>
      <w:r w:rsidR="006D60B3">
        <w:rPr>
          <w:lang w:val="en-US"/>
        </w:rPr>
        <w:fldChar w:fldCharType="separate"/>
      </w:r>
      <w:r w:rsidR="006D60B3" w:rsidRPr="009F215B">
        <w:rPr>
          <w:lang w:val="en-US"/>
        </w:rPr>
        <w:t xml:space="preserve">Figure </w:t>
      </w:r>
      <w:r w:rsidR="006D60B3">
        <w:rPr>
          <w:noProof/>
          <w:lang w:val="en-US"/>
        </w:rPr>
        <w:t>2</w:t>
      </w:r>
      <w:r w:rsidR="006D60B3">
        <w:rPr>
          <w:lang w:val="en-US"/>
        </w:rPr>
        <w:noBreakHyphen/>
      </w:r>
      <w:r w:rsidR="006D60B3">
        <w:rPr>
          <w:noProof/>
          <w:lang w:val="en-US"/>
        </w:rPr>
        <w:t>13</w:t>
      </w:r>
      <w:r w:rsidR="006D60B3">
        <w:rPr>
          <w:lang w:val="en-US"/>
        </w:rPr>
        <w:fldChar w:fldCharType="end"/>
      </w:r>
      <w:r w:rsidR="006D60B3">
        <w:rPr>
          <w:lang w:val="en-US"/>
        </w:rPr>
        <w:t>)</w:t>
      </w:r>
      <w:r w:rsidR="0061096F">
        <w:rPr>
          <w:lang w:val="en-US"/>
        </w:rPr>
        <w:br/>
      </w:r>
    </w:p>
    <w:p w14:paraId="082D18B3" w14:textId="134CA38D" w:rsidR="009F215B" w:rsidRDefault="001F1611" w:rsidP="009F215B">
      <w:pPr>
        <w:keepNext/>
        <w:rPr>
          <w:noProof/>
          <w:lang w:val="en-US"/>
        </w:rPr>
      </w:pPr>
      <w:r>
        <w:rPr>
          <w:noProof/>
          <w:lang w:val="en-US"/>
        </w:rPr>
        <w:drawing>
          <wp:anchor distT="0" distB="0" distL="114300" distR="114300" simplePos="0" relativeHeight="251768832" behindDoc="1" locked="0" layoutInCell="1" allowOverlap="1" wp14:anchorId="24B15A47" wp14:editId="253365B7">
            <wp:simplePos x="0" y="0"/>
            <wp:positionH relativeFrom="margin">
              <wp:align>left</wp:align>
            </wp:positionH>
            <wp:positionV relativeFrom="paragraph">
              <wp:posOffset>7761</wp:posOffset>
            </wp:positionV>
            <wp:extent cx="5074920" cy="3679825"/>
            <wp:effectExtent l="0" t="0" r="0" b="0"/>
            <wp:wrapTight wrapText="bothSides">
              <wp:wrapPolygon edited="0">
                <wp:start x="0" y="0"/>
                <wp:lineTo x="0" y="21470"/>
                <wp:lineTo x="21486" y="21470"/>
                <wp:lineTo x="21486" y="0"/>
                <wp:lineTo x="0" y="0"/>
              </wp:wrapPolygon>
            </wp:wrapTight>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pic:nvPicPr>
                  <pic:blipFill rotWithShape="1">
                    <a:blip r:embed="rId51">
                      <a:extLst>
                        <a:ext uri="{28A0092B-C50C-407E-A947-70E740481C1C}">
                          <a14:useLocalDpi xmlns:a14="http://schemas.microsoft.com/office/drawing/2010/main" val="0"/>
                        </a:ext>
                      </a:extLst>
                    </a:blip>
                    <a:srcRect l="26401" t="7768" r="10723" b="11177"/>
                    <a:stretch/>
                  </pic:blipFill>
                  <pic:spPr bwMode="auto">
                    <a:xfrm>
                      <a:off x="0" y="0"/>
                      <a:ext cx="5078016" cy="36821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43564C" w14:textId="3EB3D058" w:rsidR="001F1611" w:rsidRPr="00360919" w:rsidRDefault="001F1611" w:rsidP="009F215B">
      <w:pPr>
        <w:keepNext/>
        <w:rPr>
          <w:lang w:val="en-US"/>
        </w:rPr>
      </w:pPr>
    </w:p>
    <w:p w14:paraId="7425201F" w14:textId="77777777" w:rsidR="0024637E" w:rsidRDefault="0024637E" w:rsidP="00F20B32">
      <w:pPr>
        <w:pStyle w:val="Caption"/>
        <w:rPr>
          <w:lang w:val="en-US"/>
        </w:rPr>
      </w:pPr>
      <w:bookmarkStart w:id="167" w:name="_Ref100310558"/>
    </w:p>
    <w:p w14:paraId="084D3DAC" w14:textId="77777777" w:rsidR="0024637E" w:rsidRDefault="0024637E" w:rsidP="00F20B32">
      <w:pPr>
        <w:pStyle w:val="Caption"/>
        <w:rPr>
          <w:lang w:val="en-US"/>
        </w:rPr>
      </w:pPr>
    </w:p>
    <w:p w14:paraId="3B372FE5" w14:textId="77777777" w:rsidR="0024637E" w:rsidRDefault="0024637E" w:rsidP="00F20B32">
      <w:pPr>
        <w:pStyle w:val="Caption"/>
        <w:rPr>
          <w:lang w:val="en-US"/>
        </w:rPr>
      </w:pPr>
    </w:p>
    <w:p w14:paraId="46C4FFA8" w14:textId="77777777" w:rsidR="0024637E" w:rsidRDefault="0024637E" w:rsidP="00F20B32">
      <w:pPr>
        <w:pStyle w:val="Caption"/>
        <w:rPr>
          <w:lang w:val="en-US"/>
        </w:rPr>
      </w:pPr>
    </w:p>
    <w:p w14:paraId="61AEA0B4" w14:textId="77777777" w:rsidR="0024637E" w:rsidRDefault="0024637E" w:rsidP="00F20B32">
      <w:pPr>
        <w:pStyle w:val="Caption"/>
        <w:rPr>
          <w:lang w:val="en-US"/>
        </w:rPr>
      </w:pPr>
    </w:p>
    <w:p w14:paraId="6387A8A9" w14:textId="77777777" w:rsidR="0024637E" w:rsidRDefault="0024637E" w:rsidP="00F20B32">
      <w:pPr>
        <w:pStyle w:val="Caption"/>
        <w:rPr>
          <w:lang w:val="en-US"/>
        </w:rPr>
      </w:pPr>
    </w:p>
    <w:p w14:paraId="4877A199" w14:textId="77777777" w:rsidR="0024637E" w:rsidRDefault="0024637E" w:rsidP="00F20B32">
      <w:pPr>
        <w:pStyle w:val="Caption"/>
        <w:rPr>
          <w:lang w:val="en-US"/>
        </w:rPr>
      </w:pPr>
    </w:p>
    <w:p w14:paraId="1B572D18" w14:textId="77777777" w:rsidR="0024637E" w:rsidRDefault="0024637E" w:rsidP="00F20B32">
      <w:pPr>
        <w:pStyle w:val="Caption"/>
        <w:rPr>
          <w:lang w:val="en-US"/>
        </w:rPr>
      </w:pPr>
    </w:p>
    <w:p w14:paraId="42635BCB" w14:textId="77777777" w:rsidR="0024637E" w:rsidRDefault="0024637E" w:rsidP="00F20B32">
      <w:pPr>
        <w:pStyle w:val="Caption"/>
        <w:rPr>
          <w:lang w:val="en-US"/>
        </w:rPr>
      </w:pPr>
    </w:p>
    <w:p w14:paraId="44259D5B" w14:textId="77777777" w:rsidR="0024637E" w:rsidRDefault="0024637E" w:rsidP="00F20B32">
      <w:pPr>
        <w:pStyle w:val="Caption"/>
        <w:rPr>
          <w:lang w:val="en-US"/>
        </w:rPr>
      </w:pPr>
    </w:p>
    <w:p w14:paraId="4B571DD9" w14:textId="77777777" w:rsidR="0024637E" w:rsidRDefault="0024637E" w:rsidP="00F20B32">
      <w:pPr>
        <w:pStyle w:val="Caption"/>
        <w:rPr>
          <w:lang w:val="en-US"/>
        </w:rPr>
      </w:pPr>
    </w:p>
    <w:p w14:paraId="51648328" w14:textId="77777777" w:rsidR="0024637E" w:rsidRDefault="0024637E" w:rsidP="00F20B32">
      <w:pPr>
        <w:pStyle w:val="Caption"/>
        <w:rPr>
          <w:lang w:val="en-US"/>
        </w:rPr>
      </w:pPr>
    </w:p>
    <w:p w14:paraId="5B71AFDE" w14:textId="07EAB414" w:rsidR="00812E00" w:rsidRPr="00F20B32" w:rsidRDefault="009F215B" w:rsidP="00242965">
      <w:pPr>
        <w:pStyle w:val="Caption"/>
        <w:rPr>
          <w:lang w:val="en-US"/>
        </w:rPr>
      </w:pPr>
      <w:bookmarkStart w:id="168" w:name="_Ref103175775"/>
      <w:r w:rsidRPr="009F215B">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13</w:t>
      </w:r>
      <w:r w:rsidR="005B1E99">
        <w:rPr>
          <w:lang w:val="en-US"/>
        </w:rPr>
        <w:fldChar w:fldCharType="end"/>
      </w:r>
      <w:bookmarkEnd w:id="167"/>
      <w:bookmarkEnd w:id="168"/>
      <w:r w:rsidRPr="009F215B">
        <w:rPr>
          <w:lang w:val="en-US"/>
        </w:rPr>
        <w:t>. An example of</w:t>
      </w:r>
      <w:r w:rsidR="0074637B">
        <w:rPr>
          <w:lang w:val="en-US"/>
        </w:rPr>
        <w:t xml:space="preserve"> a BLOB </w:t>
      </w:r>
      <w:r w:rsidR="004E2FCE">
        <w:rPr>
          <w:lang w:val="en-US"/>
        </w:rPr>
        <w:t>that is difficult to classify. The red circles are delineations of colonie</w:t>
      </w:r>
      <w:r w:rsidR="006952A5">
        <w:rPr>
          <w:lang w:val="en-US"/>
        </w:rPr>
        <w:t xml:space="preserve">s stained with blue dye. </w:t>
      </w:r>
      <w:r w:rsidR="0074637B">
        <w:rPr>
          <w:lang w:val="en-US"/>
        </w:rPr>
        <w:t xml:space="preserve"> </w:t>
      </w:r>
    </w:p>
    <w:p w14:paraId="6EFCF0A7" w14:textId="5914C3F1" w:rsidR="00E31EE3" w:rsidRDefault="000C1D35" w:rsidP="000C1D35">
      <w:pPr>
        <w:pStyle w:val="Heading2"/>
        <w:rPr>
          <w:lang w:val="en-US"/>
        </w:rPr>
      </w:pPr>
      <w:bookmarkStart w:id="169" w:name="_Toc103247159"/>
      <w:r>
        <w:rPr>
          <w:lang w:val="en-US"/>
        </w:rPr>
        <w:lastRenderedPageBreak/>
        <w:t>Cell Survival Analysis</w:t>
      </w:r>
      <w:bookmarkEnd w:id="169"/>
    </w:p>
    <w:p w14:paraId="3C719984" w14:textId="500B720C" w:rsidR="00650B40" w:rsidRDefault="000B72C1" w:rsidP="00BA406B">
      <w:pPr>
        <w:rPr>
          <w:lang w:val="en-US"/>
        </w:rPr>
      </w:pPr>
      <w:r>
        <w:rPr>
          <w:lang w:val="en-US"/>
        </w:rPr>
        <w:t>With an established dosimetry for the cells, we could analyze the survival data from</w:t>
      </w:r>
      <w:r w:rsidR="00E57456">
        <w:rPr>
          <w:lang w:val="en-US"/>
        </w:rPr>
        <w:t xml:space="preserve"> </w:t>
      </w:r>
      <w:proofErr w:type="spellStart"/>
      <w:r w:rsidR="00E57456">
        <w:rPr>
          <w:lang w:val="en-US"/>
        </w:rPr>
        <w:t>Delmon</w:t>
      </w:r>
      <w:proofErr w:type="spellEnd"/>
      <w:r w:rsidR="00E57456">
        <w:rPr>
          <w:lang w:val="en-US"/>
        </w:rPr>
        <w:t xml:space="preserve"> Arous’</w:t>
      </w:r>
      <w:r>
        <w:rPr>
          <w:lang w:val="en-US"/>
        </w:rPr>
        <w:t xml:space="preserve"> </w:t>
      </w:r>
      <w:r w:rsidR="00E57456">
        <w:rPr>
          <w:lang w:val="en-US"/>
        </w:rPr>
        <w:t xml:space="preserve">segmentation </w:t>
      </w:r>
      <w:r w:rsidR="00335E47">
        <w:rPr>
          <w:lang w:val="en-US"/>
        </w:rPr>
        <w:t xml:space="preserve">program. </w:t>
      </w:r>
      <w:r w:rsidR="00F86147">
        <w:rPr>
          <w:lang w:val="en-US"/>
        </w:rPr>
        <w:t xml:space="preserve">Magnus </w:t>
      </w:r>
      <w:proofErr w:type="spellStart"/>
      <w:r w:rsidR="00F86147">
        <w:rPr>
          <w:lang w:val="en-US"/>
        </w:rPr>
        <w:t>Børsting</w:t>
      </w:r>
      <w:proofErr w:type="spellEnd"/>
      <w:r w:rsidR="00F86147">
        <w:rPr>
          <w:lang w:val="en-US"/>
        </w:rPr>
        <w:t xml:space="preserve"> performed </w:t>
      </w:r>
      <w:r w:rsidR="00FD6DBD">
        <w:rPr>
          <w:lang w:val="en-US"/>
        </w:rPr>
        <w:t xml:space="preserve">four different </w:t>
      </w:r>
      <w:r w:rsidR="007B61F9">
        <w:rPr>
          <w:lang w:val="en-US"/>
        </w:rPr>
        <w:t xml:space="preserve">single fractionation </w:t>
      </w:r>
      <w:r w:rsidR="00F90118">
        <w:rPr>
          <w:lang w:val="en-US"/>
        </w:rPr>
        <w:t>experiments</w:t>
      </w:r>
      <w:r w:rsidR="00C94DB2">
        <w:rPr>
          <w:lang w:val="en-US"/>
        </w:rPr>
        <w:t xml:space="preserve">. The </w:t>
      </w:r>
      <w:r w:rsidR="005A2A53">
        <w:rPr>
          <w:lang w:val="en-US"/>
        </w:rPr>
        <w:t xml:space="preserve">irradiation configurations used in these experiments are </w:t>
      </w:r>
      <w:r w:rsidR="005A2A53">
        <w:rPr>
          <w:lang w:val="en-US"/>
        </w:rPr>
        <w:t xml:space="preserve">summarized in </w:t>
      </w:r>
      <w:r w:rsidR="005A2A53">
        <w:rPr>
          <w:lang w:val="en-US"/>
        </w:rPr>
        <w:fldChar w:fldCharType="begin"/>
      </w:r>
      <w:r w:rsidR="005A2A53">
        <w:rPr>
          <w:lang w:val="en-US"/>
        </w:rPr>
        <w:instrText xml:space="preserve"> REF _Ref101621775 \h </w:instrText>
      </w:r>
      <w:r w:rsidR="005A2A53">
        <w:rPr>
          <w:lang w:val="en-US"/>
        </w:rPr>
      </w:r>
      <w:r w:rsidR="005A2A53">
        <w:rPr>
          <w:lang w:val="en-US"/>
        </w:rPr>
        <w:fldChar w:fldCharType="separate"/>
      </w:r>
      <w:r w:rsidR="005A2A53" w:rsidRPr="00D3308E">
        <w:rPr>
          <w:lang w:val="en-US"/>
        </w:rPr>
        <w:t xml:space="preserve">Table </w:t>
      </w:r>
      <w:r w:rsidR="005A2A53" w:rsidRPr="00D3308E">
        <w:rPr>
          <w:noProof/>
          <w:lang w:val="en-US"/>
        </w:rPr>
        <w:t>2</w:t>
      </w:r>
      <w:r w:rsidR="005A2A53">
        <w:rPr>
          <w:lang w:val="en-US"/>
        </w:rPr>
        <w:fldChar w:fldCharType="end"/>
      </w:r>
      <w:r w:rsidR="00B31ADA">
        <w:rPr>
          <w:lang w:val="en-US"/>
        </w:rPr>
        <w:t>.</w:t>
      </w:r>
      <w:r w:rsidR="00C72EFB">
        <w:rPr>
          <w:lang w:val="en-US"/>
        </w:rPr>
        <w:t xml:space="preserve"> </w:t>
      </w:r>
      <w:r w:rsidR="0072500D">
        <w:rPr>
          <w:lang w:val="en-US"/>
        </w:rPr>
        <w:t xml:space="preserve">A traditional 1D analysis was performed on OPEN field and striped GRID irradiations, to have </w:t>
      </w:r>
      <w:r w:rsidR="008717E5">
        <w:rPr>
          <w:lang w:val="en-US"/>
        </w:rPr>
        <w:t xml:space="preserve">a basis of comparison for the novel 2D </w:t>
      </w:r>
      <w:r w:rsidR="00C16CAA">
        <w:rPr>
          <w:lang w:val="en-US"/>
        </w:rPr>
        <w:t>approach.</w:t>
      </w:r>
    </w:p>
    <w:p w14:paraId="18F22D65" w14:textId="0054EA20" w:rsidR="00566592" w:rsidRDefault="00566592" w:rsidP="00566592">
      <w:pPr>
        <w:pStyle w:val="Heading3"/>
        <w:rPr>
          <w:lang w:val="en-US"/>
        </w:rPr>
      </w:pPr>
      <w:bookmarkStart w:id="170" w:name="_Toc103247160"/>
      <w:r>
        <w:rPr>
          <w:lang w:val="en-US"/>
        </w:rPr>
        <w:t>Data acquisition and image registration</w:t>
      </w:r>
      <w:bookmarkEnd w:id="170"/>
    </w:p>
    <w:p w14:paraId="18159219" w14:textId="77777777" w:rsidR="00B00AAC" w:rsidRDefault="009960C2" w:rsidP="00BA406B">
      <w:pPr>
        <w:rPr>
          <w:lang w:val="en-US"/>
        </w:rPr>
      </w:pPr>
      <w:r w:rsidRPr="008A5FB1">
        <w:rPr>
          <w:b/>
          <w:bCs/>
          <w:lang w:val="en-US"/>
        </w:rPr>
        <w:t xml:space="preserve">The scanned cell flask images will </w:t>
      </w:r>
      <w:r w:rsidR="00AD3A9D" w:rsidRPr="008A5FB1">
        <w:rPr>
          <w:b/>
          <w:bCs/>
          <w:lang w:val="en-US"/>
        </w:rPr>
        <w:t>from here</w:t>
      </w:r>
      <w:r w:rsidR="00D63CAC" w:rsidRPr="008A5FB1">
        <w:rPr>
          <w:b/>
          <w:bCs/>
          <w:lang w:val="en-US"/>
        </w:rPr>
        <w:t xml:space="preserve"> on out,</w:t>
      </w:r>
      <w:r w:rsidR="00AD3A9D" w:rsidRPr="008A5FB1">
        <w:rPr>
          <w:b/>
          <w:bCs/>
          <w:lang w:val="en-US"/>
        </w:rPr>
        <w:t xml:space="preserve"> be referred to as cell flasks, </w:t>
      </w:r>
      <w:r w:rsidR="00F434CB" w:rsidRPr="008A5FB1">
        <w:rPr>
          <w:b/>
          <w:bCs/>
          <w:lang w:val="en-US"/>
        </w:rPr>
        <w:t>and the scanned dosimetry films will be referred to as</w:t>
      </w:r>
      <w:r w:rsidR="00BA5836" w:rsidRPr="008A5FB1">
        <w:rPr>
          <w:b/>
          <w:bCs/>
          <w:lang w:val="en-US"/>
        </w:rPr>
        <w:t xml:space="preserve"> dosimetry films or simply</w:t>
      </w:r>
      <w:r w:rsidR="00F434CB" w:rsidRPr="008A5FB1">
        <w:rPr>
          <w:b/>
          <w:bCs/>
          <w:lang w:val="en-US"/>
        </w:rPr>
        <w:t xml:space="preserve"> </w:t>
      </w:r>
      <w:r w:rsidR="00A429DF" w:rsidRPr="008A5FB1">
        <w:rPr>
          <w:b/>
          <w:bCs/>
          <w:lang w:val="en-US"/>
        </w:rPr>
        <w:t>films</w:t>
      </w:r>
      <w:r w:rsidR="00A429DF">
        <w:rPr>
          <w:lang w:val="en-US"/>
        </w:rPr>
        <w:t>.</w:t>
      </w:r>
      <w:r w:rsidR="001F79E3">
        <w:rPr>
          <w:lang w:val="en-US"/>
        </w:rPr>
        <w:t xml:space="preserve"> </w:t>
      </w:r>
    </w:p>
    <w:p w14:paraId="779D5BD1" w14:textId="15B48D88" w:rsidR="004D3772" w:rsidRDefault="002705EE" w:rsidP="004D3772">
      <w:pPr>
        <w:rPr>
          <w:lang w:val="en-US"/>
        </w:rPr>
      </w:pPr>
      <w:r>
        <w:rPr>
          <w:lang w:val="en-US"/>
        </w:rPr>
        <w:t xml:space="preserve">For our 2D survival analysis we used Poisson regression, which models counting data. This limited </w:t>
      </w:r>
      <w:r w:rsidR="00566592">
        <w:rPr>
          <w:lang w:val="en-US"/>
        </w:rPr>
        <w:t>how much data we could</w:t>
      </w:r>
      <w:r w:rsidR="00381412">
        <w:rPr>
          <w:lang w:val="en-US"/>
        </w:rPr>
        <w:t xml:space="preserve"> use. </w:t>
      </w:r>
      <w:r w:rsidR="0042498C">
        <w:rPr>
          <w:lang w:val="en-US"/>
        </w:rPr>
        <w:t xml:space="preserve">As mentioned in </w:t>
      </w:r>
      <w:r w:rsidR="0042498C">
        <w:rPr>
          <w:lang w:val="en-US"/>
        </w:rPr>
        <w:fldChar w:fldCharType="begin"/>
      </w:r>
      <w:r w:rsidR="0042498C">
        <w:rPr>
          <w:lang w:val="en-US"/>
        </w:rPr>
        <w:instrText xml:space="preserve"> REF _Ref99625186 \r \h </w:instrText>
      </w:r>
      <w:r w:rsidR="0042498C">
        <w:rPr>
          <w:lang w:val="en-US"/>
        </w:rPr>
      </w:r>
      <w:r w:rsidR="0042498C">
        <w:rPr>
          <w:lang w:val="en-US"/>
        </w:rPr>
        <w:fldChar w:fldCharType="separate"/>
      </w:r>
      <w:r w:rsidR="0042498C">
        <w:rPr>
          <w:lang w:val="en-US"/>
        </w:rPr>
        <w:t>1.7.4</w:t>
      </w:r>
      <w:r w:rsidR="0042498C">
        <w:rPr>
          <w:lang w:val="en-US"/>
        </w:rPr>
        <w:fldChar w:fldCharType="end"/>
      </w:r>
      <w:r w:rsidR="0042498C">
        <w:rPr>
          <w:lang w:val="en-US"/>
        </w:rPr>
        <w:t xml:space="preserve">, one might normalize </w:t>
      </w:r>
      <w:r w:rsidR="00B00E49">
        <w:rPr>
          <w:lang w:val="en-US"/>
        </w:rPr>
        <w:t xml:space="preserve">survival data using the </w:t>
      </w:r>
      <w:r w:rsidR="00316A8F">
        <w:rPr>
          <w:lang w:val="en-US"/>
        </w:rPr>
        <w:t>plating efficiency to compare experiments performed under different conditions</w:t>
      </w:r>
      <w:r w:rsidR="007C3684">
        <w:rPr>
          <w:lang w:val="en-US"/>
        </w:rPr>
        <w:t xml:space="preserve">, but as Poisson regression demands counts, </w:t>
      </w:r>
      <w:r w:rsidR="00F46C77">
        <w:rPr>
          <w:lang w:val="en-US"/>
        </w:rPr>
        <w:t xml:space="preserve">this is not possible. </w:t>
      </w:r>
      <w:r w:rsidR="00171F13">
        <w:rPr>
          <w:lang w:val="en-US"/>
        </w:rPr>
        <w:t>We still wanted to use as much data as possible</w:t>
      </w:r>
      <w:r w:rsidR="00474BF3">
        <w:rPr>
          <w:lang w:val="en-US"/>
        </w:rPr>
        <w:t xml:space="preserve">. </w:t>
      </w:r>
      <w:r w:rsidR="00F71EB5">
        <w:rPr>
          <w:lang w:val="en-US"/>
        </w:rPr>
        <w:t>We</w:t>
      </w:r>
      <w:r w:rsidR="00342AB3">
        <w:rPr>
          <w:lang w:val="en-US"/>
        </w:rPr>
        <w:t xml:space="preserve"> therefore</w:t>
      </w:r>
      <w:r w:rsidR="00F71EB5">
        <w:rPr>
          <w:lang w:val="en-US"/>
        </w:rPr>
        <w:t xml:space="preserve"> used Analysis of Variances (ANOVA</w:t>
      </w:r>
      <w:r w:rsidR="00AD11C0">
        <w:rPr>
          <w:lang w:val="en-US"/>
        </w:rPr>
        <w:t xml:space="preserve">, explained in </w:t>
      </w:r>
      <w:r w:rsidR="00AD11C0">
        <w:rPr>
          <w:lang w:val="en-US"/>
        </w:rPr>
        <w:fldChar w:fldCharType="begin"/>
      </w:r>
      <w:r w:rsidR="00AD11C0">
        <w:rPr>
          <w:lang w:val="en-US"/>
        </w:rPr>
        <w:instrText xml:space="preserve"> REF _Ref100051198 \r \h </w:instrText>
      </w:r>
      <w:r w:rsidR="00AD11C0">
        <w:rPr>
          <w:lang w:val="en-US"/>
        </w:rPr>
      </w:r>
      <w:r w:rsidR="00AD11C0">
        <w:rPr>
          <w:lang w:val="en-US"/>
        </w:rPr>
        <w:fldChar w:fldCharType="separate"/>
      </w:r>
      <w:r w:rsidR="00AD11C0">
        <w:rPr>
          <w:lang w:val="en-US"/>
        </w:rPr>
        <w:t>2.1.2.2</w:t>
      </w:r>
      <w:r w:rsidR="00AD11C0">
        <w:rPr>
          <w:lang w:val="en-US"/>
        </w:rPr>
        <w:fldChar w:fldCharType="end"/>
      </w:r>
      <w:r w:rsidR="00F71EB5">
        <w:rPr>
          <w:lang w:val="en-US"/>
        </w:rPr>
        <w:t>)</w:t>
      </w:r>
      <w:r w:rsidR="00BE1965">
        <w:rPr>
          <w:lang w:val="en-US"/>
        </w:rPr>
        <w:t xml:space="preserve"> </w:t>
      </w:r>
      <w:r w:rsidR="006E22A9">
        <w:rPr>
          <w:lang w:val="en-US"/>
        </w:rPr>
        <w:t xml:space="preserve">to evaluate </w:t>
      </w:r>
      <w:r w:rsidR="007E7C1D">
        <w:rPr>
          <w:lang w:val="en-US"/>
        </w:rPr>
        <w:t>the differences in</w:t>
      </w:r>
      <w:r w:rsidR="00885546">
        <w:rPr>
          <w:lang w:val="en-US"/>
        </w:rPr>
        <w:t xml:space="preserve"> mean</w:t>
      </w:r>
      <w:r w:rsidR="007E7C1D">
        <w:rPr>
          <w:lang w:val="en-US"/>
        </w:rPr>
        <w:t xml:space="preserve"> number of </w:t>
      </w:r>
      <w:r w:rsidR="00885546">
        <w:rPr>
          <w:lang w:val="en-US"/>
        </w:rPr>
        <w:t xml:space="preserve">colonies </w:t>
      </w:r>
      <w:r w:rsidR="00155C43">
        <w:rPr>
          <w:lang w:val="en-US"/>
        </w:rPr>
        <w:t xml:space="preserve">found </w:t>
      </w:r>
      <w:r w:rsidR="00885546">
        <w:rPr>
          <w:lang w:val="en-US"/>
        </w:rPr>
        <w:t>in</w:t>
      </w:r>
      <w:r w:rsidR="009941FB">
        <w:rPr>
          <w:lang w:val="en-US"/>
        </w:rPr>
        <w:t xml:space="preserve"> the four</w:t>
      </w:r>
      <w:r w:rsidR="00885546">
        <w:rPr>
          <w:lang w:val="en-US"/>
        </w:rPr>
        <w:t xml:space="preserve"> control cell flasks</w:t>
      </w:r>
      <w:r w:rsidR="009941FB">
        <w:rPr>
          <w:lang w:val="en-US"/>
        </w:rPr>
        <w:t xml:space="preserve"> per experiments</w:t>
      </w:r>
      <w:r w:rsidR="00885546">
        <w:rPr>
          <w:lang w:val="en-US"/>
        </w:rPr>
        <w:t>.</w:t>
      </w:r>
      <w:r w:rsidR="009941FB">
        <w:rPr>
          <w:lang w:val="en-US"/>
        </w:rPr>
        <w:t xml:space="preserve"> </w:t>
      </w:r>
      <w:r w:rsidR="00944CDC">
        <w:rPr>
          <w:lang w:val="en-US"/>
        </w:rPr>
        <w:t>There was no significant difference between experiments performed on the 18.11.2019 and the 20.11.2019</w:t>
      </w:r>
      <w:r w:rsidR="00222E60">
        <w:rPr>
          <w:lang w:val="en-US"/>
        </w:rPr>
        <w:t xml:space="preserve">. </w:t>
      </w:r>
      <w:commentRangeStart w:id="171"/>
      <w:r w:rsidR="00222E60">
        <w:rPr>
          <w:lang w:val="en-US"/>
        </w:rPr>
        <w:t xml:space="preserve">We therefore chose to combine these results for increased statistical </w:t>
      </w:r>
      <w:commentRangeEnd w:id="171"/>
      <w:r w:rsidR="00F154F9">
        <w:rPr>
          <w:rStyle w:val="CommentReference"/>
        </w:rPr>
        <w:commentReference w:id="171"/>
      </w:r>
      <w:r w:rsidR="00222E60">
        <w:rPr>
          <w:lang w:val="en-US"/>
        </w:rPr>
        <w:t xml:space="preserve">significance in our calculations. </w:t>
      </w:r>
      <w:r w:rsidR="00867E76">
        <w:rPr>
          <w:lang w:val="en-US"/>
        </w:rPr>
        <w:t xml:space="preserve">Using the centroid coordinates of the cell colonies we created a </w:t>
      </w:r>
      <w:r w:rsidR="00CC37E5">
        <w:rPr>
          <w:lang w:val="en-US"/>
        </w:rPr>
        <w:t>colony</w:t>
      </w:r>
      <w:r w:rsidR="00DA5C0F">
        <w:rPr>
          <w:lang w:val="en-US"/>
        </w:rPr>
        <w:t xml:space="preserve"> map</w:t>
      </w:r>
      <w:r w:rsidR="00CC37E5">
        <w:rPr>
          <w:lang w:val="en-US"/>
        </w:rPr>
        <w:t xml:space="preserve"> (binary),</w:t>
      </w:r>
      <w:r w:rsidR="00DA5C0F">
        <w:rPr>
          <w:lang w:val="en-US"/>
        </w:rPr>
        <w:t xml:space="preserve"> where intensity value 1 indicated </w:t>
      </w:r>
      <w:r w:rsidR="00C95F12">
        <w:rPr>
          <w:lang w:val="en-US"/>
        </w:rPr>
        <w:t xml:space="preserve">a cell colony. The </w:t>
      </w:r>
      <w:r w:rsidR="00C355FE">
        <w:rPr>
          <w:lang w:val="en-US"/>
        </w:rPr>
        <w:t xml:space="preserve">coordinates </w:t>
      </w:r>
      <w:r w:rsidR="002A007A">
        <w:rPr>
          <w:lang w:val="en-US"/>
        </w:rPr>
        <w:t>were</w:t>
      </w:r>
      <w:r w:rsidR="00C355FE">
        <w:rPr>
          <w:lang w:val="en-US"/>
        </w:rPr>
        <w:t xml:space="preserve"> in decimals, it was therefore necessary to </w:t>
      </w:r>
      <w:r w:rsidR="00D01D13">
        <w:rPr>
          <w:lang w:val="en-US"/>
        </w:rPr>
        <w:t>round to nearest neighbor</w:t>
      </w:r>
      <w:r w:rsidR="00CC37E5">
        <w:rPr>
          <w:lang w:val="en-US"/>
        </w:rPr>
        <w:t xml:space="preserve">ing whole number pixel </w:t>
      </w:r>
      <w:r w:rsidR="00D01D13">
        <w:rPr>
          <w:lang w:val="en-US"/>
        </w:rPr>
        <w:t>to place the colony in the colony map</w:t>
      </w:r>
      <w:r w:rsidR="00CC37E5">
        <w:rPr>
          <w:lang w:val="en-US"/>
        </w:rPr>
        <w:t xml:space="preserve">. </w:t>
      </w:r>
      <w:r w:rsidR="008A5FB1">
        <w:rPr>
          <w:lang w:val="en-US"/>
        </w:rPr>
        <w:t xml:space="preserve">In our 2D analysis we divided the cell flasks into </w:t>
      </w:r>
      <w:r w:rsidR="0086771D">
        <w:rPr>
          <w:lang w:val="en-US"/>
        </w:rPr>
        <w:t>quadrats of different sizes.</w:t>
      </w:r>
      <w:r w:rsidR="0078430A">
        <w:rPr>
          <w:lang w:val="en-US"/>
        </w:rPr>
        <w:t xml:space="preserve"> </w:t>
      </w:r>
      <w:r w:rsidR="00456088">
        <w:rPr>
          <w:lang w:val="en-US"/>
        </w:rPr>
        <w:t>The smallest size of our quadrats will be 0.5 mm</w:t>
      </w:r>
      <w:r w:rsidR="00456088">
        <w:rPr>
          <w:vertAlign w:val="superscript"/>
          <w:lang w:val="en-US"/>
        </w:rPr>
        <w:t>2</w:t>
      </w:r>
      <w:r w:rsidR="00456088">
        <w:rPr>
          <w:lang w:val="en-US"/>
        </w:rPr>
        <w:t>, which for a 1200 dpi image</w:t>
      </w:r>
      <w:r w:rsidR="00E15C88">
        <w:rPr>
          <w:lang w:val="en-US"/>
        </w:rPr>
        <w:t xml:space="preserve"> assuming 25.4 pixels per mm and a </w:t>
      </w:r>
      <w:r w:rsidR="00535589">
        <w:rPr>
          <w:lang w:val="en-US"/>
        </w:rPr>
        <w:t>one-to-one</w:t>
      </w:r>
      <w:r w:rsidR="00E15C88">
        <w:rPr>
          <w:lang w:val="en-US"/>
        </w:rPr>
        <w:t xml:space="preserve"> </w:t>
      </w:r>
      <w:r w:rsidR="00535589">
        <w:rPr>
          <w:lang w:val="en-US"/>
        </w:rPr>
        <w:t>relationship between dots and pixels</w:t>
      </w:r>
      <w:r w:rsidR="00190517">
        <w:rPr>
          <w:lang w:val="en-US"/>
        </w:rPr>
        <w:t>,</w:t>
      </w:r>
      <w:r w:rsidR="00456088">
        <w:rPr>
          <w:lang w:val="en-US"/>
        </w:rPr>
        <w:t xml:space="preserve"> corresponds to </w:t>
      </w:r>
      <w:r w:rsidR="007C63AB">
        <w:rPr>
          <w:lang w:val="en-US"/>
        </w:rPr>
        <w:t xml:space="preserve">a 24 x 24 </w:t>
      </w:r>
      <w:r w:rsidR="002F031C">
        <w:rPr>
          <w:lang w:val="en-US"/>
        </w:rPr>
        <w:t xml:space="preserve">matrix. We therefore chose to neglect </w:t>
      </w:r>
      <w:r w:rsidR="00535589">
        <w:rPr>
          <w:lang w:val="en-US"/>
        </w:rPr>
        <w:t xml:space="preserve">the round off error. </w:t>
      </w:r>
      <w:r w:rsidR="002F031C">
        <w:rPr>
          <w:lang w:val="en-US"/>
        </w:rPr>
        <w:t xml:space="preserve"> </w:t>
      </w:r>
      <w:r w:rsidR="00291E79">
        <w:rPr>
          <w:lang w:val="en-US"/>
        </w:rPr>
        <w:br/>
      </w:r>
      <w:r w:rsidR="00CC4825">
        <w:rPr>
          <w:lang w:val="en-US"/>
        </w:rPr>
        <w:t xml:space="preserve">The films needed to be registered to the cell flasks. </w:t>
      </w:r>
      <w:r w:rsidR="007D2B99">
        <w:rPr>
          <w:lang w:val="en-US"/>
        </w:rPr>
        <w:t>As mentioned, the different irradiation configurations (GRID or OPEN field</w:t>
      </w:r>
      <w:r w:rsidR="00D04E43">
        <w:rPr>
          <w:lang w:val="en-US"/>
        </w:rPr>
        <w:t>,</w:t>
      </w:r>
      <w:r w:rsidR="00404929">
        <w:rPr>
          <w:lang w:val="en-US"/>
        </w:rPr>
        <w:t xml:space="preserve"> </w:t>
      </w:r>
      <w:proofErr w:type="gramStart"/>
      <w:r w:rsidR="007D1AC4">
        <w:rPr>
          <w:lang w:val="en-US"/>
        </w:rPr>
        <w:t>Stripes</w:t>
      </w:r>
      <w:proofErr w:type="gramEnd"/>
      <w:r w:rsidR="00404929">
        <w:rPr>
          <w:lang w:val="en-US"/>
        </w:rPr>
        <w:t xml:space="preserve"> or Dots</w:t>
      </w:r>
      <w:r w:rsidR="007D2B99">
        <w:rPr>
          <w:lang w:val="en-US"/>
        </w:rPr>
        <w:t xml:space="preserve">) </w:t>
      </w:r>
      <w:r w:rsidR="00E8049E">
        <w:rPr>
          <w:lang w:val="en-US"/>
        </w:rPr>
        <w:t>needed various degrees of image processing</w:t>
      </w:r>
      <w:r w:rsidR="00C45AA0">
        <w:rPr>
          <w:lang w:val="en-US"/>
        </w:rPr>
        <w:t xml:space="preserve">, but </w:t>
      </w:r>
      <w:r w:rsidR="003425CC">
        <w:rPr>
          <w:lang w:val="en-US"/>
        </w:rPr>
        <w:t xml:space="preserve">the </w:t>
      </w:r>
      <w:r w:rsidR="007D1AC4">
        <w:rPr>
          <w:lang w:val="en-US"/>
        </w:rPr>
        <w:t xml:space="preserve">common </w:t>
      </w:r>
      <w:r w:rsidR="00DF7567">
        <w:rPr>
          <w:lang w:val="en-US"/>
        </w:rPr>
        <w:t>modification was to match the resolution of the images</w:t>
      </w:r>
      <w:r w:rsidR="00524343">
        <w:rPr>
          <w:lang w:val="en-US"/>
        </w:rPr>
        <w:t xml:space="preserve">. </w:t>
      </w:r>
      <w:r w:rsidR="00EA18A3">
        <w:rPr>
          <w:lang w:val="en-US"/>
        </w:rPr>
        <w:t>We either had to downscale the resolution of the cell flasks (1200 to 300 dpi), or upscale the</w:t>
      </w:r>
      <w:r w:rsidR="00C7773F" w:rsidRPr="00C7773F">
        <w:rPr>
          <w:lang w:val="en-US"/>
        </w:rPr>
        <w:t xml:space="preserve"> </w:t>
      </w:r>
      <w:r w:rsidR="00C7773F">
        <w:rPr>
          <w:lang w:val="en-US"/>
        </w:rPr>
        <w:t>resolution of the films (300 to 1200 dpi). The latter was chosen to retain as much accuracy as possible when pinpointing the positions of the cell colonies. Downscaling an image may result in</w:t>
      </w:r>
      <w:r w:rsidR="004D3772" w:rsidRPr="004D3772">
        <w:rPr>
          <w:lang w:val="en-US"/>
        </w:rPr>
        <w:t xml:space="preserve"> </w:t>
      </w:r>
      <w:r w:rsidR="004D3772">
        <w:rPr>
          <w:lang w:val="en-US"/>
        </w:rPr>
        <w:t>valuable information being lost, and the centroid position of the colonies would be spread out onto four pixels with 0.25 intensity.</w:t>
      </w:r>
      <w:r w:rsidR="004D3772" w:rsidRPr="004D3772">
        <w:rPr>
          <w:lang w:val="en-US"/>
        </w:rPr>
        <w:t xml:space="preserve"> </w:t>
      </w:r>
      <w:r w:rsidR="004D3772">
        <w:rPr>
          <w:lang w:val="en-US"/>
        </w:rPr>
        <w:t xml:space="preserve"> </w:t>
      </w:r>
      <w:commentRangeStart w:id="172"/>
      <w:r w:rsidR="004D3772">
        <w:rPr>
          <w:lang w:val="en-US"/>
        </w:rPr>
        <w:t xml:space="preserve">For evaluation of interpolation performance, we used the mean dosimetry map for OPEN field irradiation and performed a welch t-test on the relative errors of the dose profiles for the unchanged and the upscaled image. </w:t>
      </w:r>
      <w:r w:rsidR="004D3772">
        <w:rPr>
          <w:lang w:val="en-US"/>
        </w:rPr>
        <w:br/>
      </w:r>
      <w:bookmarkStart w:id="173" w:name="_Ref101621775"/>
      <w:commentRangeEnd w:id="172"/>
      <w:r w:rsidR="00B366D8">
        <w:rPr>
          <w:rStyle w:val="CommentReference"/>
        </w:rPr>
        <w:commentReference w:id="172"/>
      </w:r>
    </w:p>
    <w:p w14:paraId="0B26F453" w14:textId="77777777" w:rsidR="004D3772" w:rsidRDefault="004D3772" w:rsidP="004D3772">
      <w:pPr>
        <w:rPr>
          <w:lang w:val="en-US"/>
        </w:rPr>
      </w:pPr>
    </w:p>
    <w:bookmarkEnd w:id="173"/>
    <w:p w14:paraId="0337D499" w14:textId="58B58D27" w:rsidR="00F31F82" w:rsidRPr="00D3308E" w:rsidRDefault="00F31F82" w:rsidP="004D3772">
      <w:pPr>
        <w:rPr>
          <w:lang w:val="en-US"/>
        </w:rPr>
      </w:pPr>
    </w:p>
    <w:p w14:paraId="6EE4BD43" w14:textId="76B8E8EE" w:rsidR="004D3772" w:rsidRPr="004D3772" w:rsidRDefault="004D3772" w:rsidP="004D3772">
      <w:pPr>
        <w:pStyle w:val="Caption"/>
        <w:keepNext/>
        <w:rPr>
          <w:lang w:val="en-US"/>
        </w:rPr>
      </w:pPr>
      <w:r w:rsidRPr="004D3772">
        <w:rPr>
          <w:lang w:val="en-US"/>
        </w:rPr>
        <w:lastRenderedPageBreak/>
        <w:t xml:space="preserve">Table </w:t>
      </w:r>
      <w:r>
        <w:fldChar w:fldCharType="begin"/>
      </w:r>
      <w:r w:rsidRPr="004D3772">
        <w:rPr>
          <w:lang w:val="en-US"/>
        </w:rPr>
        <w:instrText xml:space="preserve"> SEQ Table \* ARABIC </w:instrText>
      </w:r>
      <w:r>
        <w:fldChar w:fldCharType="separate"/>
      </w:r>
      <w:r w:rsidR="00885EA9">
        <w:rPr>
          <w:noProof/>
          <w:lang w:val="en-US"/>
        </w:rPr>
        <w:t>2</w:t>
      </w:r>
      <w:r>
        <w:fldChar w:fldCharType="end"/>
      </w:r>
      <w:r w:rsidRPr="004D3772">
        <w:rPr>
          <w:lang w:val="en-US"/>
        </w:rPr>
        <w:t xml:space="preserve">. </w:t>
      </w:r>
      <w:r w:rsidRPr="00D3308E">
        <w:rPr>
          <w:lang w:val="en-US"/>
        </w:rPr>
        <w:t xml:space="preserve">Segmentation data </w:t>
      </w:r>
      <w:r>
        <w:rPr>
          <w:lang w:val="en-US"/>
        </w:rPr>
        <w:t xml:space="preserve">generated by </w:t>
      </w:r>
      <w:proofErr w:type="spellStart"/>
      <w:r>
        <w:rPr>
          <w:lang w:val="en-US"/>
        </w:rPr>
        <w:t>Delmon</w:t>
      </w:r>
      <w:proofErr w:type="spellEnd"/>
      <w:r>
        <w:rPr>
          <w:lang w:val="en-US"/>
        </w:rPr>
        <w:t xml:space="preserve"> Arous, PhD student, from</w:t>
      </w:r>
      <w:r w:rsidRPr="00D3308E">
        <w:rPr>
          <w:lang w:val="en-US"/>
        </w:rPr>
        <w:t xml:space="preserve"> </w:t>
      </w:r>
      <w:r>
        <w:rPr>
          <w:lang w:val="en-US"/>
        </w:rPr>
        <w:t xml:space="preserve">experiments performed by Magnus </w:t>
      </w:r>
      <w:proofErr w:type="spellStart"/>
      <w:r>
        <w:rPr>
          <w:lang w:val="en-US"/>
        </w:rPr>
        <w:t>Børsting</w:t>
      </w:r>
      <w:proofErr w:type="spellEnd"/>
      <w:r>
        <w:rPr>
          <w:lang w:val="en-US"/>
        </w:rPr>
        <w:t xml:space="preserve">, former </w:t>
      </w:r>
      <w:proofErr w:type="spellStart"/>
      <w:r>
        <w:rPr>
          <w:lang w:val="en-US"/>
        </w:rPr>
        <w:t>Msc</w:t>
      </w:r>
      <w:proofErr w:type="spellEnd"/>
      <w:r>
        <w:rPr>
          <w:lang w:val="en-US"/>
        </w:rPr>
        <w:t xml:space="preserve"> student.  </w:t>
      </w:r>
    </w:p>
    <w:tbl>
      <w:tblPr>
        <w:tblStyle w:val="TableGrid"/>
        <w:tblpPr w:leftFromText="180" w:rightFromText="180" w:vertAnchor="text" w:horzAnchor="margin" w:tblpY="86"/>
        <w:tblW w:w="0" w:type="auto"/>
        <w:tblLook w:val="04A0" w:firstRow="1" w:lastRow="0" w:firstColumn="1" w:lastColumn="0" w:noHBand="0" w:noVBand="1"/>
      </w:tblPr>
      <w:tblGrid>
        <w:gridCol w:w="1870"/>
        <w:gridCol w:w="1870"/>
        <w:gridCol w:w="1870"/>
        <w:gridCol w:w="1870"/>
        <w:gridCol w:w="1870"/>
      </w:tblGrid>
      <w:tr w:rsidR="00C7773F" w14:paraId="5652C71B" w14:textId="77777777" w:rsidTr="00C7773F">
        <w:tc>
          <w:tcPr>
            <w:tcW w:w="1870" w:type="dxa"/>
            <w:tcBorders>
              <w:top w:val="nil"/>
              <w:left w:val="nil"/>
              <w:bottom w:val="single" w:sz="4" w:space="0" w:color="auto"/>
              <w:right w:val="single" w:sz="4" w:space="0" w:color="auto"/>
            </w:tcBorders>
          </w:tcPr>
          <w:p w14:paraId="2098C3CA" w14:textId="77777777" w:rsidR="00C7773F" w:rsidRDefault="00C7773F" w:rsidP="00C7773F">
            <w:pPr>
              <w:jc w:val="center"/>
              <w:rPr>
                <w:b/>
                <w:bCs/>
                <w:lang w:val="en-US"/>
              </w:rPr>
            </w:pPr>
          </w:p>
        </w:tc>
        <w:tc>
          <w:tcPr>
            <w:tcW w:w="1870" w:type="dxa"/>
            <w:tcBorders>
              <w:top w:val="nil"/>
              <w:left w:val="single" w:sz="4" w:space="0" w:color="auto"/>
              <w:bottom w:val="single" w:sz="4" w:space="0" w:color="auto"/>
              <w:right w:val="nil"/>
            </w:tcBorders>
          </w:tcPr>
          <w:p w14:paraId="1F9BDED9" w14:textId="77777777" w:rsidR="00C7773F" w:rsidRPr="00D32869" w:rsidRDefault="00C7773F" w:rsidP="00C7773F">
            <w:pPr>
              <w:rPr>
                <w:b/>
                <w:bCs/>
                <w:lang w:val="en-US"/>
              </w:rPr>
            </w:pPr>
            <w:r w:rsidRPr="00D32869">
              <w:rPr>
                <w:b/>
                <w:bCs/>
                <w:lang w:val="en-US"/>
              </w:rPr>
              <w:t>Experiments</w:t>
            </w:r>
            <w:r>
              <w:rPr>
                <w:b/>
                <w:bCs/>
                <w:lang w:val="en-US"/>
              </w:rPr>
              <w:t xml:space="preserve"> </w:t>
            </w:r>
          </w:p>
        </w:tc>
        <w:tc>
          <w:tcPr>
            <w:tcW w:w="1870" w:type="dxa"/>
            <w:tcBorders>
              <w:top w:val="nil"/>
              <w:left w:val="nil"/>
              <w:bottom w:val="single" w:sz="4" w:space="0" w:color="auto"/>
              <w:right w:val="nil"/>
            </w:tcBorders>
          </w:tcPr>
          <w:p w14:paraId="39C0E2BB" w14:textId="77777777" w:rsidR="00C7773F" w:rsidRDefault="00C7773F" w:rsidP="00C7773F">
            <w:pPr>
              <w:rPr>
                <w:lang w:val="en-US"/>
              </w:rPr>
            </w:pPr>
          </w:p>
        </w:tc>
        <w:tc>
          <w:tcPr>
            <w:tcW w:w="1870" w:type="dxa"/>
            <w:tcBorders>
              <w:top w:val="nil"/>
              <w:left w:val="nil"/>
              <w:bottom w:val="single" w:sz="4" w:space="0" w:color="auto"/>
              <w:right w:val="nil"/>
            </w:tcBorders>
          </w:tcPr>
          <w:p w14:paraId="37C6E6BE" w14:textId="77777777" w:rsidR="00C7773F" w:rsidRDefault="00C7773F" w:rsidP="00C7773F">
            <w:pPr>
              <w:rPr>
                <w:lang w:val="en-US"/>
              </w:rPr>
            </w:pPr>
          </w:p>
        </w:tc>
        <w:tc>
          <w:tcPr>
            <w:tcW w:w="1870" w:type="dxa"/>
            <w:tcBorders>
              <w:top w:val="nil"/>
              <w:left w:val="nil"/>
              <w:bottom w:val="single" w:sz="4" w:space="0" w:color="auto"/>
              <w:right w:val="nil"/>
            </w:tcBorders>
          </w:tcPr>
          <w:p w14:paraId="648ED373" w14:textId="77777777" w:rsidR="00C7773F" w:rsidRDefault="00C7773F" w:rsidP="00C7773F">
            <w:pPr>
              <w:rPr>
                <w:lang w:val="en-US"/>
              </w:rPr>
            </w:pPr>
          </w:p>
        </w:tc>
      </w:tr>
      <w:tr w:rsidR="00C7773F" w14:paraId="0896E94E" w14:textId="77777777" w:rsidTr="00C7773F">
        <w:tc>
          <w:tcPr>
            <w:tcW w:w="1870" w:type="dxa"/>
            <w:tcBorders>
              <w:top w:val="single" w:sz="4" w:space="0" w:color="auto"/>
              <w:left w:val="nil"/>
              <w:bottom w:val="nil"/>
              <w:right w:val="single" w:sz="4" w:space="0" w:color="auto"/>
            </w:tcBorders>
          </w:tcPr>
          <w:p w14:paraId="40AD38F7" w14:textId="77777777" w:rsidR="00C7773F" w:rsidRDefault="00C7773F" w:rsidP="00C7773F">
            <w:pPr>
              <w:jc w:val="center"/>
              <w:rPr>
                <w:b/>
                <w:bCs/>
                <w:lang w:val="en-US"/>
              </w:rPr>
            </w:pPr>
            <w:r>
              <w:rPr>
                <w:b/>
                <w:bCs/>
                <w:lang w:val="en-US"/>
              </w:rPr>
              <w:t>Configurations</w:t>
            </w:r>
          </w:p>
        </w:tc>
        <w:tc>
          <w:tcPr>
            <w:tcW w:w="1870" w:type="dxa"/>
            <w:tcBorders>
              <w:top w:val="single" w:sz="4" w:space="0" w:color="auto"/>
              <w:left w:val="single" w:sz="4" w:space="0" w:color="auto"/>
              <w:bottom w:val="nil"/>
              <w:right w:val="nil"/>
            </w:tcBorders>
          </w:tcPr>
          <w:p w14:paraId="506F339F" w14:textId="77777777" w:rsidR="00C7773F" w:rsidRPr="004264B6" w:rsidRDefault="00C7773F" w:rsidP="00C7773F">
            <w:pPr>
              <w:rPr>
                <w:lang w:val="en-US"/>
              </w:rPr>
            </w:pPr>
            <w:r>
              <w:rPr>
                <w:lang w:val="en-US"/>
              </w:rPr>
              <w:t>18.11.2019</w:t>
            </w:r>
          </w:p>
        </w:tc>
        <w:tc>
          <w:tcPr>
            <w:tcW w:w="1870" w:type="dxa"/>
            <w:tcBorders>
              <w:top w:val="single" w:sz="4" w:space="0" w:color="auto"/>
              <w:left w:val="nil"/>
              <w:bottom w:val="nil"/>
              <w:right w:val="nil"/>
            </w:tcBorders>
          </w:tcPr>
          <w:p w14:paraId="551C3713" w14:textId="77777777" w:rsidR="00C7773F" w:rsidRPr="004264B6" w:rsidRDefault="00C7773F" w:rsidP="00C7773F">
            <w:pPr>
              <w:rPr>
                <w:lang w:val="en-US"/>
              </w:rPr>
            </w:pPr>
            <w:r>
              <w:rPr>
                <w:lang w:val="en-US"/>
              </w:rPr>
              <w:t>20.11.2019</w:t>
            </w:r>
          </w:p>
        </w:tc>
        <w:tc>
          <w:tcPr>
            <w:tcW w:w="1870" w:type="dxa"/>
            <w:tcBorders>
              <w:top w:val="single" w:sz="4" w:space="0" w:color="auto"/>
              <w:left w:val="nil"/>
              <w:bottom w:val="nil"/>
              <w:right w:val="nil"/>
            </w:tcBorders>
          </w:tcPr>
          <w:p w14:paraId="3679A55A" w14:textId="77777777" w:rsidR="00C7773F" w:rsidRPr="004264B6" w:rsidRDefault="00C7773F" w:rsidP="00C7773F">
            <w:pPr>
              <w:rPr>
                <w:lang w:val="en-US"/>
              </w:rPr>
            </w:pPr>
            <w:r>
              <w:rPr>
                <w:lang w:val="en-US"/>
              </w:rPr>
              <w:t>03.01.2020</w:t>
            </w:r>
          </w:p>
        </w:tc>
        <w:tc>
          <w:tcPr>
            <w:tcW w:w="1870" w:type="dxa"/>
            <w:tcBorders>
              <w:top w:val="single" w:sz="4" w:space="0" w:color="auto"/>
              <w:left w:val="nil"/>
              <w:bottom w:val="nil"/>
              <w:right w:val="nil"/>
            </w:tcBorders>
          </w:tcPr>
          <w:p w14:paraId="73C9322D" w14:textId="77777777" w:rsidR="00C7773F" w:rsidRPr="00625DF7" w:rsidRDefault="00C7773F" w:rsidP="00C7773F">
            <w:pPr>
              <w:rPr>
                <w:lang w:val="en-US"/>
              </w:rPr>
            </w:pPr>
            <w:r>
              <w:rPr>
                <w:lang w:val="en-US"/>
              </w:rPr>
              <w:t>17.12.2020</w:t>
            </w:r>
          </w:p>
        </w:tc>
      </w:tr>
      <w:tr w:rsidR="00C7773F" w14:paraId="63F91277" w14:textId="77777777" w:rsidTr="00C7773F">
        <w:tc>
          <w:tcPr>
            <w:tcW w:w="1870" w:type="dxa"/>
            <w:tcBorders>
              <w:top w:val="nil"/>
              <w:left w:val="nil"/>
              <w:bottom w:val="nil"/>
              <w:right w:val="single" w:sz="4" w:space="0" w:color="auto"/>
            </w:tcBorders>
          </w:tcPr>
          <w:p w14:paraId="2080F9AE" w14:textId="77777777" w:rsidR="00C7773F" w:rsidRPr="00625DF7" w:rsidRDefault="00C7773F" w:rsidP="00C7773F">
            <w:pPr>
              <w:rPr>
                <w:lang w:val="en-US"/>
              </w:rPr>
            </w:pPr>
            <w:r>
              <w:rPr>
                <w:lang w:val="en-US"/>
              </w:rPr>
              <w:t>OPEN</w:t>
            </w:r>
          </w:p>
        </w:tc>
        <w:tc>
          <w:tcPr>
            <w:tcW w:w="1870" w:type="dxa"/>
            <w:tcBorders>
              <w:top w:val="nil"/>
              <w:left w:val="single" w:sz="4" w:space="0" w:color="auto"/>
              <w:bottom w:val="nil"/>
              <w:right w:val="nil"/>
            </w:tcBorders>
          </w:tcPr>
          <w:p w14:paraId="0EF73F5D" w14:textId="77777777" w:rsidR="00C7773F" w:rsidRPr="008D625C" w:rsidRDefault="00C7773F" w:rsidP="00C7773F">
            <w:pPr>
              <w:jc w:val="center"/>
              <w:rPr>
                <w:lang w:val="en-US"/>
              </w:rPr>
            </w:pPr>
            <w:r>
              <w:rPr>
                <w:rFonts w:ascii="Segoe UI Symbol" w:hAnsi="Segoe UI Symbol" w:cs="Segoe UI Symbol"/>
                <w:lang w:val="en-US"/>
              </w:rPr>
              <w:t>✓</w:t>
            </w:r>
          </w:p>
        </w:tc>
        <w:tc>
          <w:tcPr>
            <w:tcW w:w="1870" w:type="dxa"/>
            <w:tcBorders>
              <w:top w:val="nil"/>
              <w:left w:val="nil"/>
              <w:bottom w:val="nil"/>
              <w:right w:val="nil"/>
            </w:tcBorders>
          </w:tcPr>
          <w:p w14:paraId="3E467A46" w14:textId="77777777" w:rsidR="00C7773F" w:rsidRDefault="00C7773F" w:rsidP="00C7773F">
            <w:pPr>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30CD9EB4" w14:textId="77777777" w:rsidR="00C7773F" w:rsidRDefault="00C7773F" w:rsidP="00C7773F">
            <w:pPr>
              <w:jc w:val="center"/>
              <w:rPr>
                <w:b/>
                <w:bCs/>
                <w:lang w:val="en-US"/>
              </w:rPr>
            </w:pPr>
          </w:p>
        </w:tc>
        <w:tc>
          <w:tcPr>
            <w:tcW w:w="1870" w:type="dxa"/>
            <w:tcBorders>
              <w:top w:val="nil"/>
              <w:left w:val="nil"/>
              <w:bottom w:val="nil"/>
              <w:right w:val="nil"/>
            </w:tcBorders>
          </w:tcPr>
          <w:p w14:paraId="5B4E3FF9" w14:textId="77777777" w:rsidR="00C7773F" w:rsidRDefault="00C7773F" w:rsidP="00C7773F">
            <w:pPr>
              <w:jc w:val="center"/>
              <w:rPr>
                <w:b/>
                <w:bCs/>
                <w:lang w:val="en-US"/>
              </w:rPr>
            </w:pPr>
            <w:r>
              <w:rPr>
                <w:rFonts w:ascii="Segoe UI Symbol" w:hAnsi="Segoe UI Symbol" w:cs="Segoe UI Symbol"/>
                <w:lang w:val="en-US"/>
              </w:rPr>
              <w:t>✓</w:t>
            </w:r>
          </w:p>
        </w:tc>
      </w:tr>
      <w:tr w:rsidR="00C7773F" w14:paraId="6F06DF53" w14:textId="77777777" w:rsidTr="00C7773F">
        <w:tc>
          <w:tcPr>
            <w:tcW w:w="1870" w:type="dxa"/>
            <w:tcBorders>
              <w:top w:val="nil"/>
              <w:left w:val="nil"/>
              <w:bottom w:val="nil"/>
              <w:right w:val="single" w:sz="4" w:space="0" w:color="auto"/>
            </w:tcBorders>
          </w:tcPr>
          <w:p w14:paraId="6546455B" w14:textId="77777777" w:rsidR="00C7773F" w:rsidRPr="00625DF7" w:rsidRDefault="00C7773F" w:rsidP="00C7773F">
            <w:pPr>
              <w:rPr>
                <w:lang w:val="en-US"/>
              </w:rPr>
            </w:pPr>
            <w:r>
              <w:rPr>
                <w:lang w:val="en-US"/>
              </w:rPr>
              <w:t>GRID Stripes</w:t>
            </w:r>
          </w:p>
        </w:tc>
        <w:tc>
          <w:tcPr>
            <w:tcW w:w="1870" w:type="dxa"/>
            <w:tcBorders>
              <w:top w:val="nil"/>
              <w:left w:val="single" w:sz="4" w:space="0" w:color="auto"/>
              <w:bottom w:val="nil"/>
              <w:right w:val="nil"/>
            </w:tcBorders>
          </w:tcPr>
          <w:p w14:paraId="53DFA400" w14:textId="77777777" w:rsidR="00C7773F" w:rsidRDefault="00C7773F" w:rsidP="00C7773F">
            <w:pPr>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45A37C13" w14:textId="77777777" w:rsidR="00C7773F" w:rsidRDefault="00C7773F" w:rsidP="00C7773F">
            <w:pPr>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2BDBCA35" w14:textId="77777777" w:rsidR="00C7773F" w:rsidRDefault="00C7773F" w:rsidP="00C7773F">
            <w:pPr>
              <w:rPr>
                <w:b/>
                <w:bCs/>
                <w:lang w:val="en-US"/>
              </w:rPr>
            </w:pPr>
          </w:p>
        </w:tc>
        <w:tc>
          <w:tcPr>
            <w:tcW w:w="1870" w:type="dxa"/>
            <w:tcBorders>
              <w:top w:val="nil"/>
              <w:left w:val="nil"/>
              <w:bottom w:val="nil"/>
              <w:right w:val="nil"/>
            </w:tcBorders>
          </w:tcPr>
          <w:p w14:paraId="29E91CE9" w14:textId="77777777" w:rsidR="00C7773F" w:rsidRDefault="00C7773F" w:rsidP="00C7773F">
            <w:pPr>
              <w:jc w:val="center"/>
              <w:rPr>
                <w:b/>
                <w:bCs/>
                <w:lang w:val="en-US"/>
              </w:rPr>
            </w:pPr>
            <w:r>
              <w:rPr>
                <w:rFonts w:ascii="Segoe UI Symbol" w:hAnsi="Segoe UI Symbol" w:cs="Segoe UI Symbol"/>
                <w:lang w:val="en-US"/>
              </w:rPr>
              <w:t>✓</w:t>
            </w:r>
          </w:p>
        </w:tc>
      </w:tr>
      <w:tr w:rsidR="00C7773F" w14:paraId="57AE9704" w14:textId="77777777" w:rsidTr="00C7773F">
        <w:tc>
          <w:tcPr>
            <w:tcW w:w="1870" w:type="dxa"/>
            <w:tcBorders>
              <w:top w:val="nil"/>
              <w:left w:val="nil"/>
              <w:bottom w:val="nil"/>
              <w:right w:val="single" w:sz="4" w:space="0" w:color="auto"/>
            </w:tcBorders>
          </w:tcPr>
          <w:p w14:paraId="75B25455" w14:textId="77777777" w:rsidR="00C7773F" w:rsidRPr="00625DF7" w:rsidRDefault="00C7773F" w:rsidP="00C7773F">
            <w:pPr>
              <w:rPr>
                <w:lang w:val="en-US"/>
              </w:rPr>
            </w:pPr>
            <w:r>
              <w:rPr>
                <w:lang w:val="en-US"/>
              </w:rPr>
              <w:t>GRID Dots</w:t>
            </w:r>
          </w:p>
        </w:tc>
        <w:tc>
          <w:tcPr>
            <w:tcW w:w="1870" w:type="dxa"/>
            <w:tcBorders>
              <w:top w:val="nil"/>
              <w:left w:val="single" w:sz="4" w:space="0" w:color="auto"/>
              <w:bottom w:val="nil"/>
              <w:right w:val="nil"/>
            </w:tcBorders>
          </w:tcPr>
          <w:p w14:paraId="555A3158" w14:textId="77777777" w:rsidR="00C7773F" w:rsidRDefault="00C7773F" w:rsidP="00C7773F">
            <w:pPr>
              <w:rPr>
                <w:b/>
                <w:bCs/>
                <w:lang w:val="en-US"/>
              </w:rPr>
            </w:pPr>
          </w:p>
        </w:tc>
        <w:tc>
          <w:tcPr>
            <w:tcW w:w="1870" w:type="dxa"/>
            <w:tcBorders>
              <w:top w:val="nil"/>
              <w:left w:val="nil"/>
              <w:bottom w:val="nil"/>
              <w:right w:val="nil"/>
            </w:tcBorders>
          </w:tcPr>
          <w:p w14:paraId="0023EF8A" w14:textId="77777777" w:rsidR="00C7773F" w:rsidRDefault="00C7773F" w:rsidP="00C7773F">
            <w:pPr>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7DA92A31" w14:textId="77777777" w:rsidR="00C7773F" w:rsidRDefault="00C7773F" w:rsidP="00C7773F">
            <w:pPr>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5DC48852" w14:textId="77777777" w:rsidR="00C7773F" w:rsidRDefault="00C7773F" w:rsidP="00C7773F">
            <w:pPr>
              <w:jc w:val="center"/>
              <w:rPr>
                <w:b/>
                <w:bCs/>
                <w:lang w:val="en-US"/>
              </w:rPr>
            </w:pPr>
            <w:r>
              <w:rPr>
                <w:rFonts w:ascii="Segoe UI Symbol" w:hAnsi="Segoe UI Symbol" w:cs="Segoe UI Symbol"/>
                <w:lang w:val="en-US"/>
              </w:rPr>
              <w:t>✓</w:t>
            </w:r>
          </w:p>
        </w:tc>
      </w:tr>
    </w:tbl>
    <w:p w14:paraId="1DFF9F8C" w14:textId="77777777" w:rsidR="00C7773F" w:rsidRDefault="00C7773F" w:rsidP="00BA406B">
      <w:pPr>
        <w:rPr>
          <w:lang w:val="en-US"/>
        </w:rPr>
      </w:pPr>
    </w:p>
    <w:p w14:paraId="3853488B" w14:textId="58FA9589" w:rsidR="00546C6D" w:rsidRPr="009C0650" w:rsidRDefault="00CB06D9" w:rsidP="00BA406B">
      <w:pPr>
        <w:rPr>
          <w:lang w:val="en-US"/>
        </w:rPr>
      </w:pPr>
      <w:r>
        <w:rPr>
          <w:lang w:val="en-US"/>
        </w:rPr>
        <w:t>The films and the cell flasks are different images</w:t>
      </w:r>
      <w:r w:rsidR="00BA406B">
        <w:rPr>
          <w:lang w:val="en-US"/>
        </w:rPr>
        <w:t xml:space="preserve">, we therefore needed to </w:t>
      </w:r>
      <w:r w:rsidR="00546C6D">
        <w:rPr>
          <w:lang w:val="en-US"/>
        </w:rPr>
        <w:t xml:space="preserve">create binary maps to enhance the </w:t>
      </w:r>
      <w:r w:rsidR="00BA406B">
        <w:rPr>
          <w:lang w:val="en-US"/>
        </w:rPr>
        <w:t>similarity</w:t>
      </w:r>
      <w:r w:rsidR="00546C6D">
        <w:rPr>
          <w:lang w:val="en-US"/>
        </w:rPr>
        <w:t xml:space="preserve"> of the images. E.g., for striped GRID we see dark striped patches in the peak area</w:t>
      </w:r>
      <w:r w:rsidR="006C39D6">
        <w:rPr>
          <w:lang w:val="en-US"/>
        </w:rPr>
        <w:t xml:space="preserve"> matched by a decrease</w:t>
      </w:r>
      <w:r w:rsidR="00546C6D">
        <w:rPr>
          <w:lang w:val="en-US"/>
        </w:rPr>
        <w:t xml:space="preserve"> in survival</w:t>
      </w:r>
      <w:r w:rsidR="006C39D6">
        <w:rPr>
          <w:lang w:val="en-US"/>
        </w:rPr>
        <w:t xml:space="preserve"> </w:t>
      </w:r>
      <w:r w:rsidR="0039386E">
        <w:rPr>
          <w:lang w:val="en-US"/>
        </w:rPr>
        <w:t>in the same area</w:t>
      </w:r>
      <w:r w:rsidR="0039386E">
        <w:rPr>
          <w:lang w:val="en-US"/>
        </w:rPr>
        <w:t xml:space="preserve"> of</w:t>
      </w:r>
      <w:r w:rsidR="006C39D6">
        <w:rPr>
          <w:lang w:val="en-US"/>
        </w:rPr>
        <w:t xml:space="preserve"> the cell flasks</w:t>
      </w:r>
      <w:r w:rsidR="00546C6D">
        <w:rPr>
          <w:lang w:val="en-US"/>
        </w:rPr>
        <w:t xml:space="preserve"> (see </w:t>
      </w:r>
      <w:r w:rsidR="00546C6D">
        <w:rPr>
          <w:lang w:val="en-US"/>
        </w:rPr>
        <w:fldChar w:fldCharType="begin"/>
      </w:r>
      <w:r w:rsidR="00546C6D">
        <w:rPr>
          <w:lang w:val="en-US"/>
        </w:rPr>
        <w:instrText xml:space="preserve"> REF _Ref101787270 \h </w:instrText>
      </w:r>
      <w:r w:rsidR="00546C6D">
        <w:rPr>
          <w:lang w:val="en-US"/>
        </w:rPr>
      </w:r>
      <w:r w:rsidR="00546C6D">
        <w:rPr>
          <w:lang w:val="en-US"/>
        </w:rPr>
        <w:fldChar w:fldCharType="separate"/>
      </w:r>
      <w:r w:rsidR="00546C6D" w:rsidRPr="001E03A1">
        <w:rPr>
          <w:lang w:val="en-US"/>
        </w:rPr>
        <w:t xml:space="preserve">Figure </w:t>
      </w:r>
      <w:r w:rsidR="00546C6D">
        <w:rPr>
          <w:noProof/>
          <w:lang w:val="en-US"/>
        </w:rPr>
        <w:t>2</w:t>
      </w:r>
      <w:r w:rsidR="00546C6D" w:rsidRPr="001E03A1">
        <w:rPr>
          <w:lang w:val="en-US"/>
        </w:rPr>
        <w:noBreakHyphen/>
      </w:r>
      <w:r w:rsidR="00546C6D">
        <w:rPr>
          <w:noProof/>
          <w:lang w:val="en-US"/>
        </w:rPr>
        <w:t>7</w:t>
      </w:r>
      <w:r w:rsidR="00546C6D">
        <w:rPr>
          <w:lang w:val="en-US"/>
        </w:rPr>
        <w:fldChar w:fldCharType="end"/>
      </w:r>
      <w:r w:rsidR="00B8613D">
        <w:rPr>
          <w:lang w:val="en-US"/>
        </w:rPr>
        <w:t>).</w:t>
      </w:r>
      <w:r w:rsidR="001F1BEB">
        <w:rPr>
          <w:lang w:val="en-US"/>
        </w:rPr>
        <w:t xml:space="preserve"> </w:t>
      </w:r>
      <w:r w:rsidR="00B8613D">
        <w:rPr>
          <w:lang w:val="en-US"/>
        </w:rPr>
        <w:t>C</w:t>
      </w:r>
      <w:r w:rsidR="001F1BEB">
        <w:rPr>
          <w:lang w:val="en-US"/>
        </w:rPr>
        <w:t xml:space="preserve">hanging the intensity to match these patterns </w:t>
      </w:r>
      <w:r w:rsidR="00B8613D">
        <w:rPr>
          <w:lang w:val="en-US"/>
        </w:rPr>
        <w:t xml:space="preserve">helped to improve the registration. </w:t>
      </w:r>
      <w:r w:rsidR="006540DB">
        <w:rPr>
          <w:lang w:val="en-US"/>
        </w:rPr>
        <w:t>This approach was also used for OPEN field and dotted GRID.</w:t>
      </w:r>
      <w:r w:rsidR="006540DB">
        <w:rPr>
          <w:lang w:val="en-US"/>
        </w:rPr>
        <w:t xml:space="preserve"> </w:t>
      </w:r>
      <w:r w:rsidR="00DC6E5D">
        <w:rPr>
          <w:lang w:val="en-US"/>
        </w:rPr>
        <w:t xml:space="preserve">We still used a rigid body registration because the main </w:t>
      </w:r>
      <w:r w:rsidR="00C80B62">
        <w:rPr>
          <w:lang w:val="en-US"/>
        </w:rPr>
        <w:t xml:space="preserve">displacements were still translational and rotational. However, </w:t>
      </w:r>
      <w:r w:rsidR="004A5142">
        <w:rPr>
          <w:lang w:val="en-US"/>
        </w:rPr>
        <w:t>assuming no influence on the scann</w:t>
      </w:r>
      <w:r w:rsidR="009F54C0">
        <w:rPr>
          <w:lang w:val="en-US"/>
        </w:rPr>
        <w:t xml:space="preserve">ing by the cell flask other than </w:t>
      </w:r>
      <w:r w:rsidR="004059BA">
        <w:rPr>
          <w:lang w:val="en-US"/>
        </w:rPr>
        <w:t>not</w:t>
      </w:r>
      <w:r w:rsidR="004E56D2">
        <w:rPr>
          <w:lang w:val="en-US"/>
        </w:rPr>
        <w:t xml:space="preserve"> properly closing the </w:t>
      </w:r>
      <w:r w:rsidR="00EE1CD5">
        <w:rPr>
          <w:lang w:val="en-US"/>
        </w:rPr>
        <w:t xml:space="preserve">cover (see </w:t>
      </w:r>
      <w:r w:rsidR="00EE1CD5">
        <w:rPr>
          <w:lang w:val="en-US"/>
        </w:rPr>
        <w:fldChar w:fldCharType="begin"/>
      </w:r>
      <w:r w:rsidR="00EE1CD5">
        <w:rPr>
          <w:lang w:val="en-US"/>
        </w:rPr>
        <w:instrText xml:space="preserve"> REF _Ref100070467 \r \h </w:instrText>
      </w:r>
      <w:r w:rsidR="00EE1CD5">
        <w:rPr>
          <w:lang w:val="en-US"/>
        </w:rPr>
      </w:r>
      <w:r w:rsidR="00EE1CD5">
        <w:rPr>
          <w:lang w:val="en-US"/>
        </w:rPr>
        <w:fldChar w:fldCharType="separate"/>
      </w:r>
      <w:r w:rsidR="00EE1CD5">
        <w:rPr>
          <w:lang w:val="en-US"/>
        </w:rPr>
        <w:t>2.2</w:t>
      </w:r>
      <w:r w:rsidR="00EE1CD5">
        <w:rPr>
          <w:lang w:val="en-US"/>
        </w:rPr>
        <w:fldChar w:fldCharType="end"/>
      </w:r>
      <w:r w:rsidR="00EE1CD5">
        <w:rPr>
          <w:lang w:val="en-US"/>
        </w:rPr>
        <w:t xml:space="preserve">), the cell flask bottom </w:t>
      </w:r>
      <w:r w:rsidR="00215655">
        <w:rPr>
          <w:lang w:val="en-US"/>
        </w:rPr>
        <w:t xml:space="preserve">has </w:t>
      </w:r>
      <w:r w:rsidR="00106C3D">
        <w:rPr>
          <w:lang w:val="en-US"/>
        </w:rPr>
        <w:t>small feet</w:t>
      </w:r>
      <w:r w:rsidR="00215655">
        <w:rPr>
          <w:lang w:val="en-US"/>
        </w:rPr>
        <w:t xml:space="preserve"> that slightly raises the</w:t>
      </w:r>
      <w:r w:rsidR="00106C3D">
        <w:rPr>
          <w:lang w:val="en-US"/>
        </w:rPr>
        <w:t xml:space="preserve"> cells above the glass plate of the scanner. Because the films were scanned directly on the glass plate</w:t>
      </w:r>
      <w:r w:rsidR="005D55DB">
        <w:rPr>
          <w:lang w:val="en-US"/>
        </w:rPr>
        <w:t xml:space="preserve">, there is a slight height difference of </w:t>
      </w:r>
      <w:r w:rsidR="00DD6862">
        <w:rPr>
          <w:lang w:val="en-US"/>
        </w:rPr>
        <w:t xml:space="preserve">about </w:t>
      </w:r>
      <m:oMath>
        <m:r>
          <w:rPr>
            <w:rFonts w:ascii="Cambria Math" w:hAnsi="Cambria Math"/>
            <w:lang w:val="en-US"/>
          </w:rPr>
          <m:t>0.</m:t>
        </m:r>
        <m:r>
          <w:rPr>
            <w:rFonts w:ascii="Cambria Math" w:hAnsi="Cambria Math"/>
            <w:lang w:val="en-US"/>
          </w:rPr>
          <m:t>25</m:t>
        </m:r>
        <m:r>
          <w:rPr>
            <w:rFonts w:ascii="Cambria Math" w:hAnsi="Cambria Math"/>
            <w:lang w:val="en-US"/>
          </w:rPr>
          <m:t>0</m:t>
        </m:r>
        <m:r>
          <w:rPr>
            <w:rFonts w:ascii="Cambria Math" w:eastAsiaTheme="minorEastAsia" w:hAnsi="Cambria Math"/>
            <w:lang w:val="en-US"/>
          </w:rPr>
          <m:t>±0.001</m:t>
        </m:r>
      </m:oMath>
      <w:r w:rsidR="00E319D8">
        <w:rPr>
          <w:rFonts w:eastAsiaTheme="minorEastAsia"/>
          <w:lang w:val="en-US"/>
        </w:rPr>
        <w:t xml:space="preserve"> cm</w:t>
      </w:r>
      <w:r w:rsidR="00143EA1">
        <w:rPr>
          <w:rFonts w:eastAsiaTheme="minorEastAsia"/>
          <w:lang w:val="en-US"/>
        </w:rPr>
        <w:t xml:space="preserve">, accounting for the </w:t>
      </w:r>
      <w:r w:rsidR="00975EBC">
        <w:rPr>
          <w:rFonts w:eastAsiaTheme="minorEastAsia"/>
          <w:lang w:val="en-US"/>
        </w:rPr>
        <w:t xml:space="preserve">feet </w:t>
      </w:r>
      <w:r w:rsidR="00143EA1">
        <w:rPr>
          <w:rFonts w:eastAsiaTheme="minorEastAsia"/>
          <w:lang w:val="en-US"/>
        </w:rPr>
        <w:t>and the thickness of</w:t>
      </w:r>
      <w:r w:rsidR="00975EBC">
        <w:rPr>
          <w:rFonts w:eastAsiaTheme="minorEastAsia"/>
          <w:lang w:val="en-US"/>
        </w:rPr>
        <w:t xml:space="preserve"> </w:t>
      </w:r>
      <w:r w:rsidR="00143EA1">
        <w:rPr>
          <w:rFonts w:eastAsiaTheme="minorEastAsia"/>
          <w:lang w:val="en-US"/>
        </w:rPr>
        <w:t xml:space="preserve">the </w:t>
      </w:r>
      <w:r w:rsidR="00975EBC">
        <w:rPr>
          <w:rFonts w:eastAsiaTheme="minorEastAsia"/>
          <w:lang w:val="en-US"/>
        </w:rPr>
        <w:t>cell flask bottom</w:t>
      </w:r>
      <w:r w:rsidR="00C26BCB">
        <w:rPr>
          <w:rFonts w:eastAsiaTheme="minorEastAsia"/>
          <w:lang w:val="en-US"/>
        </w:rPr>
        <w:t>.</w:t>
      </w:r>
      <w:r w:rsidR="00410B02">
        <w:rPr>
          <w:rFonts w:eastAsiaTheme="minorEastAsia"/>
          <w:lang w:val="en-US"/>
        </w:rPr>
        <w:t xml:space="preserve"> This </w:t>
      </w:r>
      <w:r w:rsidR="00143EA1">
        <w:rPr>
          <w:rFonts w:eastAsiaTheme="minorEastAsia"/>
          <w:lang w:val="en-US"/>
        </w:rPr>
        <w:t>led</w:t>
      </w:r>
      <w:r w:rsidR="00410B02">
        <w:rPr>
          <w:rFonts w:eastAsiaTheme="minorEastAsia"/>
          <w:lang w:val="en-US"/>
        </w:rPr>
        <w:t xml:space="preserve"> to a small error in registration, but </w:t>
      </w:r>
      <w:r w:rsidR="00D47483">
        <w:rPr>
          <w:rFonts w:eastAsiaTheme="minorEastAsia"/>
          <w:lang w:val="en-US"/>
        </w:rPr>
        <w:t xml:space="preserve">not large enough for us </w:t>
      </w:r>
      <w:r w:rsidR="002776EC">
        <w:rPr>
          <w:rFonts w:eastAsiaTheme="minorEastAsia"/>
          <w:lang w:val="en-US"/>
        </w:rPr>
        <w:t>to</w:t>
      </w:r>
      <w:r w:rsidR="00854E66">
        <w:rPr>
          <w:rFonts w:eastAsiaTheme="minorEastAsia"/>
          <w:lang w:val="en-US"/>
        </w:rPr>
        <w:t xml:space="preserve"> </w:t>
      </w:r>
      <w:r w:rsidR="00ED5DBA">
        <w:rPr>
          <w:rFonts w:eastAsiaTheme="minorEastAsia"/>
          <w:lang w:val="en-US"/>
        </w:rPr>
        <w:t>use scaled rotation (translation, rotation, scaling)</w:t>
      </w:r>
      <w:r w:rsidR="00854E66">
        <w:rPr>
          <w:rFonts w:eastAsiaTheme="minorEastAsia"/>
          <w:lang w:val="en-US"/>
        </w:rPr>
        <w:t>.</w:t>
      </w:r>
      <w:r w:rsidR="00A855EB">
        <w:rPr>
          <w:rFonts w:eastAsiaTheme="minorEastAsia"/>
          <w:lang w:val="en-US"/>
        </w:rPr>
        <w:t xml:space="preserve"> </w:t>
      </w:r>
      <w:r w:rsidR="00ED5DBA">
        <w:rPr>
          <w:rFonts w:eastAsiaTheme="minorEastAsia"/>
          <w:lang w:val="en-US"/>
        </w:rPr>
        <w:t>Th</w:t>
      </w:r>
      <w:r w:rsidR="00E32C68">
        <w:rPr>
          <w:rFonts w:eastAsiaTheme="minorEastAsia"/>
          <w:lang w:val="en-US"/>
        </w:rPr>
        <w:t xml:space="preserve">is scaling </w:t>
      </w:r>
      <w:r w:rsidR="00BB38C5">
        <w:rPr>
          <w:rFonts w:eastAsiaTheme="minorEastAsia"/>
          <w:lang w:val="en-US"/>
        </w:rPr>
        <w:t>is not increasing number of pixels using interpolation, bu</w:t>
      </w:r>
      <w:r w:rsidR="004278CF">
        <w:rPr>
          <w:rFonts w:eastAsiaTheme="minorEastAsia"/>
          <w:lang w:val="en-US"/>
        </w:rPr>
        <w:t xml:space="preserve">t </w:t>
      </w:r>
      <w:r w:rsidR="00471E0A">
        <w:rPr>
          <w:rFonts w:eastAsiaTheme="minorEastAsia"/>
          <w:lang w:val="en-US"/>
        </w:rPr>
        <w:t>the process of increasing or decreasing the size of the image</w:t>
      </w:r>
      <w:r w:rsidR="007423C3">
        <w:rPr>
          <w:rFonts w:eastAsiaTheme="minorEastAsia"/>
          <w:lang w:val="en-US"/>
        </w:rPr>
        <w:t xml:space="preserve"> without changing the number of pixels. </w:t>
      </w:r>
      <w:r w:rsidR="004278CF">
        <w:rPr>
          <w:rFonts w:eastAsiaTheme="minorEastAsia"/>
          <w:lang w:val="en-US"/>
        </w:rPr>
        <w:t xml:space="preserve"> </w:t>
      </w:r>
      <w:r w:rsidR="00143EA1">
        <w:rPr>
          <w:lang w:val="en-US"/>
        </w:rPr>
        <w:br/>
      </w:r>
    </w:p>
    <w:p w14:paraId="6E12D535" w14:textId="3E671C1C" w:rsidR="00546C6D" w:rsidRDefault="004D3772" w:rsidP="00546C6D">
      <w:pPr>
        <w:jc w:val="center"/>
        <w:rPr>
          <w:lang w:val="en-US"/>
        </w:rPr>
      </w:pPr>
      <w:r>
        <w:rPr>
          <w:noProof/>
          <w:lang w:val="en-US"/>
        </w:rPr>
        <w:drawing>
          <wp:anchor distT="0" distB="0" distL="114300" distR="114300" simplePos="0" relativeHeight="251774976" behindDoc="1" locked="0" layoutInCell="1" allowOverlap="1" wp14:anchorId="4CE6201D" wp14:editId="7F1C59A2">
            <wp:simplePos x="0" y="0"/>
            <wp:positionH relativeFrom="column">
              <wp:posOffset>51206</wp:posOffset>
            </wp:positionH>
            <wp:positionV relativeFrom="paragraph">
              <wp:posOffset>23088</wp:posOffset>
            </wp:positionV>
            <wp:extent cx="3965825" cy="2645967"/>
            <wp:effectExtent l="0" t="0" r="0" b="2540"/>
            <wp:wrapTight wrapText="bothSides">
              <wp:wrapPolygon edited="0">
                <wp:start x="0" y="0"/>
                <wp:lineTo x="0" y="21465"/>
                <wp:lineTo x="21479" y="21465"/>
                <wp:lineTo x="21479" y="0"/>
                <wp:lineTo x="0" y="0"/>
              </wp:wrapPolygon>
            </wp:wrapTight>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rotWithShape="1">
                    <a:blip r:embed="rId52" cstate="print">
                      <a:extLst>
                        <a:ext uri="{28A0092B-C50C-407E-A947-70E740481C1C}">
                          <a14:useLocalDpi xmlns:a14="http://schemas.microsoft.com/office/drawing/2010/main" val="0"/>
                        </a:ext>
                      </a:extLst>
                    </a:blip>
                    <a:srcRect l="8664" t="3104" r="2448" b="8840"/>
                    <a:stretch/>
                  </pic:blipFill>
                  <pic:spPr bwMode="auto">
                    <a:xfrm>
                      <a:off x="0" y="0"/>
                      <a:ext cx="3965825" cy="2645967"/>
                    </a:xfrm>
                    <a:prstGeom prst="rect">
                      <a:avLst/>
                    </a:prstGeom>
                    <a:ln>
                      <a:noFill/>
                    </a:ln>
                    <a:extLst>
                      <a:ext uri="{53640926-AAD7-44D8-BBD7-CCE9431645EC}">
                        <a14:shadowObscured xmlns:a14="http://schemas.microsoft.com/office/drawing/2010/main"/>
                      </a:ext>
                    </a:extLst>
                  </pic:spPr>
                </pic:pic>
              </a:graphicData>
            </a:graphic>
          </wp:anchor>
        </w:drawing>
      </w:r>
    </w:p>
    <w:p w14:paraId="638A54DA" w14:textId="0DF5F282" w:rsidR="00546C6D" w:rsidRPr="001E03A1" w:rsidRDefault="00546C6D" w:rsidP="00546C6D">
      <w:pPr>
        <w:pStyle w:val="Caption"/>
        <w:rPr>
          <w:lang w:val="en-US"/>
        </w:rPr>
      </w:pPr>
      <w:bookmarkStart w:id="174" w:name="_Ref101787270"/>
      <w:r w:rsidRPr="001E03A1">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14</w:t>
      </w:r>
      <w:r w:rsidR="005B1E99">
        <w:rPr>
          <w:lang w:val="en-US"/>
        </w:rPr>
        <w:fldChar w:fldCharType="end"/>
      </w:r>
      <w:bookmarkEnd w:id="174"/>
      <w:r w:rsidRPr="001E03A1">
        <w:rPr>
          <w:lang w:val="en-US"/>
        </w:rPr>
        <w:t>. How the p</w:t>
      </w:r>
      <w:r>
        <w:rPr>
          <w:lang w:val="en-US"/>
        </w:rPr>
        <w:t xml:space="preserve">atterns of the segmentation mask and the dosimetry films were matches for better registration. </w:t>
      </w:r>
      <w:r w:rsidR="00D36ABC">
        <w:rPr>
          <w:lang w:val="en-US"/>
        </w:rPr>
        <w:t xml:space="preserve">One of the 16 dosimetry films for striped GRID can be seen on the left, and the </w:t>
      </w:r>
      <w:r w:rsidR="006B0E06">
        <w:rPr>
          <w:lang w:val="en-US"/>
        </w:rPr>
        <w:t xml:space="preserve">segmentation mask of surviving colonies can be seen on the right. </w:t>
      </w:r>
      <w:r w:rsidR="008A0EB7">
        <w:rPr>
          <w:lang w:val="en-US"/>
        </w:rPr>
        <w:t xml:space="preserve"> </w:t>
      </w:r>
    </w:p>
    <w:p w14:paraId="58E43D71" w14:textId="77777777" w:rsidR="00CC26F7" w:rsidRDefault="00CC26F7" w:rsidP="00244459">
      <w:pPr>
        <w:rPr>
          <w:lang w:val="en-US"/>
        </w:rPr>
      </w:pPr>
    </w:p>
    <w:p w14:paraId="305224FA" w14:textId="77777777" w:rsidR="00CC26F7" w:rsidRDefault="00CC26F7" w:rsidP="00244459">
      <w:pPr>
        <w:rPr>
          <w:lang w:val="en-US"/>
        </w:rPr>
      </w:pPr>
    </w:p>
    <w:p w14:paraId="20E424CD" w14:textId="77777777" w:rsidR="004D3772" w:rsidRDefault="004D3772" w:rsidP="00244459">
      <w:pPr>
        <w:rPr>
          <w:lang w:val="en-US"/>
        </w:rPr>
      </w:pPr>
    </w:p>
    <w:p w14:paraId="60F00C26" w14:textId="03838F89" w:rsidR="00CC26F7" w:rsidRPr="00CC26F7" w:rsidRDefault="00CC26F7" w:rsidP="00244459">
      <w:pPr>
        <w:pStyle w:val="Heading3"/>
        <w:rPr>
          <w:lang w:val="en-US"/>
        </w:rPr>
      </w:pPr>
      <w:bookmarkStart w:id="175" w:name="_Toc103247161"/>
      <w:r>
        <w:rPr>
          <w:lang w:val="en-US"/>
        </w:rPr>
        <w:lastRenderedPageBreak/>
        <w:t>1D Analysis</w:t>
      </w:r>
      <w:bookmarkEnd w:id="175"/>
    </w:p>
    <w:p w14:paraId="7EA56209" w14:textId="2E376BB2" w:rsidR="00431BD3" w:rsidRDefault="00634727" w:rsidP="00244459">
      <w:pPr>
        <w:rPr>
          <w:lang w:val="en-US"/>
        </w:rPr>
      </w:pPr>
      <w:r>
        <w:rPr>
          <w:lang w:val="en-US"/>
        </w:rPr>
        <w:t>A</w:t>
      </w:r>
      <w:r w:rsidR="005C2B52">
        <w:rPr>
          <w:lang w:val="en-US"/>
        </w:rPr>
        <w:t xml:space="preserve"> 1D analysis of survival</w:t>
      </w:r>
      <w:r w:rsidR="00C56ACC">
        <w:rPr>
          <w:lang w:val="en-US"/>
        </w:rPr>
        <w:t xml:space="preserve"> </w:t>
      </w:r>
      <w:r w:rsidR="00397D06">
        <w:rPr>
          <w:lang w:val="en-US"/>
        </w:rPr>
        <w:t xml:space="preserve">to have a basis of comparison when performing </w:t>
      </w:r>
      <w:r w:rsidR="00771000">
        <w:rPr>
          <w:lang w:val="en-US"/>
        </w:rPr>
        <w:t>our novel 2D analysis.</w:t>
      </w:r>
      <w:r w:rsidR="00B17E7D">
        <w:rPr>
          <w:lang w:val="en-US"/>
        </w:rPr>
        <w:t xml:space="preserve"> </w:t>
      </w:r>
      <w:r w:rsidR="0070410E">
        <w:rPr>
          <w:lang w:val="en-US"/>
        </w:rPr>
        <w:t>For OPEN field data</w:t>
      </w:r>
      <w:r w:rsidR="00431BD3">
        <w:rPr>
          <w:lang w:val="en-US"/>
        </w:rPr>
        <w:t xml:space="preserve"> we used the traditional LQ model</w:t>
      </w:r>
      <w:r w:rsidR="00F7136E">
        <w:rPr>
          <w:lang w:val="en-US"/>
        </w:rPr>
        <w:t xml:space="preserve">. Log transforming equation </w:t>
      </w:r>
      <w:r w:rsidR="00F7136E">
        <w:rPr>
          <w:lang w:val="en-US"/>
        </w:rPr>
        <w:fldChar w:fldCharType="begin"/>
      </w:r>
      <w:r w:rsidR="00F7136E">
        <w:rPr>
          <w:lang w:val="en-US"/>
        </w:rPr>
        <w:instrText xml:space="preserve"> REF _Ref98247116 \h </w:instrText>
      </w:r>
      <w:r w:rsidR="00F7136E">
        <w:rPr>
          <w:lang w:val="en-US"/>
        </w:rPr>
      </w:r>
      <w:r w:rsidR="00F7136E">
        <w:rPr>
          <w:lang w:val="en-US"/>
        </w:rPr>
        <w:fldChar w:fldCharType="separate"/>
      </w:r>
      <w:r w:rsidR="00F7136E" w:rsidRPr="005216F3">
        <w:rPr>
          <w:noProof/>
          <w:lang w:val="en-US"/>
        </w:rPr>
        <w:t>1</w:t>
      </w:r>
      <w:r w:rsidR="00F7136E" w:rsidRPr="005216F3">
        <w:rPr>
          <w:lang w:val="en-US"/>
        </w:rPr>
        <w:noBreakHyphen/>
      </w:r>
      <w:r w:rsidR="00F7136E" w:rsidRPr="005216F3">
        <w:rPr>
          <w:noProof/>
          <w:lang w:val="en-US"/>
        </w:rPr>
        <w:t>23</w:t>
      </w:r>
      <w:r w:rsidR="00F7136E">
        <w:rPr>
          <w:lang w:val="en-US"/>
        </w:rPr>
        <w:fldChar w:fldCharType="end"/>
      </w:r>
      <w:r w:rsidR="00F7136E">
        <w:rPr>
          <w:lang w:val="en-US"/>
        </w:rPr>
        <w:t xml:space="preserve"> we get the quadratic expression </w:t>
      </w:r>
    </w:p>
    <w:p w14:paraId="427087FC" w14:textId="3905E04A" w:rsidR="00F7136E" w:rsidRDefault="00FE17CB" w:rsidP="00244459">
      <w:pPr>
        <w:rPr>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S=</m:t>
              </m:r>
            </m:e>
          </m:func>
          <m:r>
            <w:rPr>
              <w:rFonts w:ascii="Cambria Math" w:hAnsi="Cambria Math"/>
              <w:lang w:val="en-US"/>
            </w:rPr>
            <m:t>-αD-β</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 xml:space="preserve"> ,</m:t>
          </m:r>
        </m:oMath>
      </m:oMathPara>
    </w:p>
    <w:p w14:paraId="3547E85B" w14:textId="3CECA2E6" w:rsidR="00A113B4" w:rsidRPr="005F5617" w:rsidRDefault="004923D1" w:rsidP="00A113B4">
      <w:pPr>
        <w:rPr>
          <w:rFonts w:eastAsiaTheme="minorEastAsia"/>
          <w:lang w:val="en-US"/>
        </w:rPr>
      </w:pPr>
      <w:r>
        <w:rPr>
          <w:rFonts w:eastAsiaTheme="minorEastAsia"/>
          <w:lang w:val="en-US"/>
        </w:rPr>
        <w:t xml:space="preserve">that we could fit using </w:t>
      </w:r>
      <w:r w:rsidR="00B85974">
        <w:rPr>
          <w:rFonts w:eastAsiaTheme="minorEastAsia"/>
          <w:lang w:val="en-US"/>
        </w:rPr>
        <w:t xml:space="preserve">ordinary least square (OLS) fitting from the </w:t>
      </w:r>
      <w:proofErr w:type="spellStart"/>
      <w:r w:rsidR="00B85974" w:rsidRPr="006017CF">
        <w:rPr>
          <w:rFonts w:eastAsiaTheme="minorEastAsia"/>
          <w:i/>
          <w:iCs/>
          <w:lang w:val="en-US"/>
        </w:rPr>
        <w:t>statsmodels</w:t>
      </w:r>
      <w:proofErr w:type="spellEnd"/>
      <w:r w:rsidR="00B85974">
        <w:rPr>
          <w:rFonts w:eastAsiaTheme="minorEastAsia"/>
          <w:lang w:val="en-US"/>
        </w:rPr>
        <w:t xml:space="preserve"> </w:t>
      </w:r>
      <w:r w:rsidR="006017CF">
        <w:rPr>
          <w:rFonts w:eastAsiaTheme="minorEastAsia"/>
          <w:lang w:val="en-US"/>
        </w:rPr>
        <w:t xml:space="preserve">package </w:t>
      </w:r>
      <w:r w:rsidR="006017CF" w:rsidRPr="007634B1">
        <w:rPr>
          <w:lang w:val="en-US"/>
        </w:rPr>
        <w:fldChar w:fldCharType="begin"/>
      </w:r>
      <w:r w:rsidR="006017CF" w:rsidRPr="007634B1">
        <w:rPr>
          <w:lang w:val="en-US"/>
        </w:rPr>
        <w:instrText xml:space="preserve"> ADDIN ZOTERO_ITEM CSL_CITATION {"citationID":"Jk5RqoJT","properties":{"formattedCitation":"(Seabold &amp; Perktold, 2010)","plainCitation":"(Seabold &amp; Perktold, 2010)","noteIndex":0},"citationItems":[{"id":504,"uris":["http://zotero.org/users/9228513/items/WXUPNTH8"],"itemData":{"id":504,"type":"paper-conference","container-title":"9th Python in Science Conference","title":"statsmodels: Econometric and statistical modeling with python","author":[{"family":"Seabold","given":"Skipper"},{"family":"Perktold","given":"Josef"}],"issued":{"date-parts":[["2010"]]}}}],"schema":"https://github.com/citation-style-language/schema/raw/master/csl-citation.json"} </w:instrText>
      </w:r>
      <w:r w:rsidR="006017CF" w:rsidRPr="007634B1">
        <w:rPr>
          <w:lang w:val="en-US"/>
        </w:rPr>
        <w:fldChar w:fldCharType="separate"/>
      </w:r>
      <w:r w:rsidR="006017CF" w:rsidRPr="007634B1">
        <w:rPr>
          <w:rFonts w:cs="Times New Roman"/>
          <w:lang w:val="en-US"/>
        </w:rPr>
        <w:t>(</w:t>
      </w:r>
      <w:proofErr w:type="spellStart"/>
      <w:r w:rsidR="006017CF" w:rsidRPr="007634B1">
        <w:rPr>
          <w:rFonts w:cs="Times New Roman"/>
          <w:lang w:val="en-US"/>
        </w:rPr>
        <w:t>Seabold</w:t>
      </w:r>
      <w:proofErr w:type="spellEnd"/>
      <w:r w:rsidR="006017CF" w:rsidRPr="007634B1">
        <w:rPr>
          <w:rFonts w:cs="Times New Roman"/>
          <w:lang w:val="en-US"/>
        </w:rPr>
        <w:t xml:space="preserve"> &amp; </w:t>
      </w:r>
      <w:proofErr w:type="spellStart"/>
      <w:r w:rsidR="006017CF" w:rsidRPr="007634B1">
        <w:rPr>
          <w:rFonts w:cs="Times New Roman"/>
          <w:lang w:val="en-US"/>
        </w:rPr>
        <w:t>Perktold</w:t>
      </w:r>
      <w:proofErr w:type="spellEnd"/>
      <w:r w:rsidR="006017CF" w:rsidRPr="007634B1">
        <w:rPr>
          <w:rFonts w:cs="Times New Roman"/>
          <w:lang w:val="en-US"/>
        </w:rPr>
        <w:t>, 2010)</w:t>
      </w:r>
      <w:r w:rsidR="006017CF" w:rsidRPr="007634B1">
        <w:rPr>
          <w:lang w:val="en-US"/>
        </w:rPr>
        <w:fldChar w:fldCharType="end"/>
      </w:r>
      <w:r w:rsidR="006017CF">
        <w:rPr>
          <w:lang w:val="en-US"/>
        </w:rPr>
        <w:t xml:space="preserve"> in </w:t>
      </w:r>
      <w:r w:rsidR="00B92483">
        <w:rPr>
          <w:lang w:val="en-US"/>
        </w:rPr>
        <w:t>P</w:t>
      </w:r>
      <w:r w:rsidR="006017CF">
        <w:rPr>
          <w:lang w:val="en-US"/>
        </w:rPr>
        <w:t>ython</w:t>
      </w:r>
      <w:r w:rsidR="00B92483">
        <w:rPr>
          <w:lang w:val="en-US"/>
        </w:rPr>
        <w:t>.</w:t>
      </w:r>
      <w:r w:rsidR="00271C6C">
        <w:rPr>
          <w:lang w:val="en-US"/>
        </w:rPr>
        <w:t xml:space="preserve"> </w:t>
      </w:r>
      <w:r w:rsidR="00814B57">
        <w:rPr>
          <w:rFonts w:eastAsiaTheme="minorEastAsia"/>
          <w:lang w:val="en-US"/>
        </w:rPr>
        <w:t>It finds the optimal parameters</w:t>
      </w:r>
      <w:r w:rsidR="00B11ED3">
        <w:rPr>
          <w:rFonts w:eastAsiaTheme="minorEastAsia"/>
          <w:lang w:val="en-US"/>
        </w:rPr>
        <w:t>, with uncertainty,</w:t>
      </w:r>
      <w:r w:rsidR="00814B57">
        <w:rPr>
          <w:rFonts w:eastAsiaTheme="minorEastAsia"/>
          <w:lang w:val="en-US"/>
        </w:rPr>
        <w:t xml:space="preserve"> </w:t>
      </w:r>
      <w:r w:rsidR="00B11ED3">
        <w:rPr>
          <w:rFonts w:eastAsiaTheme="minorEastAsia"/>
          <w:lang w:val="en-US"/>
        </w:rPr>
        <w:t>using</w:t>
      </w:r>
      <w:r w:rsidR="00814B57">
        <w:rPr>
          <w:rFonts w:eastAsiaTheme="minorEastAsia"/>
          <w:lang w:val="en-US"/>
        </w:rPr>
        <w:t xml:space="preserve"> the closed form solution of least squares</w:t>
      </w:r>
      <w:r w:rsidR="00EC683A">
        <w:rPr>
          <w:rFonts w:eastAsiaTheme="minorEastAsia"/>
          <w:lang w:val="en-US"/>
        </w:rPr>
        <w:t xml:space="preserve"> (see </w:t>
      </w:r>
      <w:r w:rsidR="00EC683A">
        <w:rPr>
          <w:rFonts w:eastAsiaTheme="minorEastAsia"/>
          <w:lang w:val="en-US"/>
        </w:rPr>
        <w:fldChar w:fldCharType="begin"/>
      </w:r>
      <w:r w:rsidR="00EC683A">
        <w:rPr>
          <w:rFonts w:eastAsiaTheme="minorEastAsia"/>
          <w:lang w:val="en-US"/>
        </w:rPr>
        <w:instrText xml:space="preserve"> REF _Ref98754619 \r \h </w:instrText>
      </w:r>
      <w:r w:rsidR="00EC683A">
        <w:rPr>
          <w:rFonts w:eastAsiaTheme="minorEastAsia"/>
          <w:lang w:val="en-US"/>
        </w:rPr>
      </w:r>
      <w:r w:rsidR="00EC683A">
        <w:rPr>
          <w:rFonts w:eastAsiaTheme="minorEastAsia"/>
          <w:lang w:val="en-US"/>
        </w:rPr>
        <w:fldChar w:fldCharType="separate"/>
      </w:r>
      <w:r w:rsidR="00EC683A">
        <w:rPr>
          <w:rFonts w:eastAsiaTheme="minorEastAsia"/>
          <w:lang w:val="en-US"/>
        </w:rPr>
        <w:t>1.6.1</w:t>
      </w:r>
      <w:r w:rsidR="00EC683A">
        <w:rPr>
          <w:rFonts w:eastAsiaTheme="minorEastAsia"/>
          <w:lang w:val="en-US"/>
        </w:rPr>
        <w:fldChar w:fldCharType="end"/>
      </w:r>
      <w:r w:rsidR="00EC683A">
        <w:rPr>
          <w:rFonts w:eastAsiaTheme="minorEastAsia"/>
          <w:lang w:val="en-US"/>
        </w:rPr>
        <w:t>)</w:t>
      </w:r>
      <w:r w:rsidR="00814B57">
        <w:rPr>
          <w:rFonts w:eastAsiaTheme="minorEastAsia"/>
          <w:lang w:val="en-US"/>
        </w:rPr>
        <w:t xml:space="preserve">. </w:t>
      </w:r>
      <w:r w:rsidR="002B2FAF">
        <w:rPr>
          <w:rFonts w:eastAsiaTheme="minorEastAsia"/>
          <w:lang w:val="en-US"/>
        </w:rPr>
        <w:t xml:space="preserve">The </w:t>
      </w:r>
      <w:r w:rsidR="00A113B4">
        <w:rPr>
          <w:rFonts w:eastAsiaTheme="minorEastAsia"/>
          <w:lang w:val="en-US"/>
        </w:rPr>
        <w:t>OLS function takes the</w:t>
      </w:r>
      <w:r w:rsidR="003F73F0">
        <w:rPr>
          <w:rFonts w:eastAsiaTheme="minorEastAsia"/>
          <w:lang w:val="en-US"/>
        </w:rPr>
        <w:t xml:space="preserve"> response variables </w:t>
      </w:r>
      <m:oMath>
        <m:r>
          <m:rPr>
            <m:sty m:val="bi"/>
          </m:rPr>
          <w:rPr>
            <w:rFonts w:ascii="Cambria Math" w:eastAsiaTheme="minorEastAsia" w:hAnsi="Cambria Math"/>
            <w:lang w:val="en-US"/>
          </w:rPr>
          <m:t>y</m:t>
        </m:r>
      </m:oMath>
      <w:r w:rsidR="00C6693B">
        <w:rPr>
          <w:rFonts w:eastAsiaTheme="minorEastAsia"/>
          <w:b/>
          <w:bCs/>
          <w:lang w:val="en-US"/>
        </w:rPr>
        <w:t xml:space="preserve"> </w:t>
      </w:r>
      <w:r w:rsidR="00C6693B">
        <w:rPr>
          <w:rFonts w:eastAsiaTheme="minorEastAsia"/>
          <w:lang w:val="en-US"/>
        </w:rPr>
        <w:t>and the</w:t>
      </w:r>
      <w:r w:rsidR="00A113B4">
        <w:rPr>
          <w:rFonts w:eastAsiaTheme="minorEastAsia"/>
          <w:lang w:val="en-US"/>
        </w:rPr>
        <w:t xml:space="preserve"> explanatory values</w:t>
      </w:r>
      <w:r w:rsidR="00A113B4" w:rsidRPr="00A113B4">
        <w:rPr>
          <w:rFonts w:eastAsiaTheme="minorEastAsia"/>
          <w:lang w:val="en-US"/>
        </w:rPr>
        <w:t xml:space="preserve"> </w:t>
      </w:r>
      <m:oMath>
        <m:r>
          <m:rPr>
            <m:sty m:val="bi"/>
          </m:rPr>
          <w:rPr>
            <w:rFonts w:ascii="Cambria Math" w:eastAsiaTheme="minorEastAsia" w:hAnsi="Cambria Math"/>
            <w:lang w:val="en-US"/>
          </w:rPr>
          <m:t>X</m:t>
        </m:r>
      </m:oMath>
      <w:r w:rsidR="00C6693B">
        <w:rPr>
          <w:rFonts w:eastAsiaTheme="minorEastAsia"/>
          <w:bCs/>
          <w:lang w:val="en-US"/>
        </w:rPr>
        <w:t xml:space="preserve">. It demands </w:t>
      </w:r>
      <m:oMath>
        <m:r>
          <m:rPr>
            <m:sty m:val="bi"/>
          </m:rPr>
          <w:rPr>
            <w:rFonts w:ascii="Cambria Math" w:eastAsiaTheme="minorEastAsia" w:hAnsi="Cambria Math"/>
            <w:lang w:val="en-US"/>
          </w:rPr>
          <m:t>X</m:t>
        </m:r>
      </m:oMath>
      <w:r w:rsidR="00C6693B">
        <w:rPr>
          <w:rFonts w:eastAsiaTheme="minorEastAsia"/>
          <w:b/>
          <w:lang w:val="en-US"/>
        </w:rPr>
        <w:t xml:space="preserve"> </w:t>
      </w:r>
      <w:r w:rsidR="00264FF8">
        <w:rPr>
          <w:rFonts w:eastAsiaTheme="minorEastAsia"/>
          <w:bCs/>
          <w:lang w:val="en-US"/>
        </w:rPr>
        <w:t>to</w:t>
      </w:r>
      <w:r w:rsidR="00A113B4" w:rsidRPr="00650C19">
        <w:rPr>
          <w:rFonts w:eastAsiaTheme="minorEastAsia"/>
          <w:b/>
          <w:bCs/>
          <w:lang w:val="en-US"/>
        </w:rPr>
        <w:t xml:space="preserve"> </w:t>
      </w:r>
      <w:r w:rsidR="00A113B4" w:rsidRPr="007634B1">
        <w:rPr>
          <w:rFonts w:eastAsiaTheme="minorEastAsia"/>
          <w:lang w:val="en-US"/>
        </w:rPr>
        <w:t xml:space="preserve">have the shape m x n, with m datapoints and n regressors. </w:t>
      </w:r>
      <w:r w:rsidR="00264FF8">
        <w:rPr>
          <w:rFonts w:eastAsiaTheme="minorEastAsia"/>
          <w:lang w:val="en-US"/>
        </w:rPr>
        <w:t>With</w:t>
      </w:r>
      <w:r w:rsidR="00A113B4" w:rsidRPr="007634B1">
        <w:rPr>
          <w:rFonts w:eastAsiaTheme="minorEastAsia"/>
          <w:lang w:val="en-US"/>
        </w:rPr>
        <w:t xml:space="preserve"> dose and dose squared as regressors you get the matrix</w:t>
      </w:r>
    </w:p>
    <w:p w14:paraId="22A9CA72" w14:textId="569A0FDA" w:rsidR="00A113B4" w:rsidRPr="007634B1" w:rsidRDefault="00264FF8" w:rsidP="00A113B4">
      <w:pPr>
        <w:jc w:val="center"/>
        <w:rPr>
          <w:lang w:val="en-US"/>
        </w:rPr>
      </w:pPr>
      <m:oMathPara>
        <m:oMath>
          <m:r>
            <m:rPr>
              <m:sty m:val="bi"/>
            </m:rPr>
            <w:rPr>
              <w:rFonts w:ascii="Cambria Math" w:eastAsiaTheme="minorEastAsia" w:hAnsi="Cambria Math"/>
              <w:lang w:val="en-US"/>
            </w:rPr>
            <m:t xml:space="preserve">X= </m:t>
          </m:r>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0,1</m:t>
                        </m:r>
                      </m:sub>
                    </m:sSub>
                  </m:e>
                  <m:e>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0,2</m:t>
                        </m:r>
                      </m:sub>
                      <m:sup>
                        <m:r>
                          <w:rPr>
                            <w:rFonts w:ascii="Cambria Math" w:eastAsiaTheme="minorEastAsia" w:hAnsi="Cambria Math"/>
                            <w:lang w:val="en-US"/>
                          </w:rPr>
                          <m:t>2</m:t>
                        </m:r>
                      </m:sup>
                    </m:sSubSup>
                  </m:e>
                </m:m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1,1</m:t>
                        </m:r>
                      </m:sub>
                    </m:sSub>
                  </m:e>
                  <m:e>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1,2</m:t>
                        </m:r>
                      </m:sub>
                      <m:sup>
                        <m:r>
                          <w:rPr>
                            <w:rFonts w:ascii="Cambria Math" w:eastAsiaTheme="minorEastAsia" w:hAnsi="Cambria Math"/>
                            <w:lang w:val="en-US"/>
                          </w:rPr>
                          <m:t>2</m:t>
                        </m:r>
                      </m:sup>
                    </m:sSubSup>
                  </m:e>
                </m:m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2,1</m:t>
                        </m:r>
                      </m:sub>
                    </m:sSub>
                  </m:e>
                  <m:e>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2,2</m:t>
                        </m:r>
                      </m:sub>
                      <m:sup>
                        <m:r>
                          <w:rPr>
                            <w:rFonts w:ascii="Cambria Math" w:eastAsiaTheme="minorEastAsia" w:hAnsi="Cambria Math"/>
                            <w:lang w:val="en-US"/>
                          </w:rPr>
                          <m:t>2</m:t>
                        </m:r>
                      </m:sup>
                    </m:sSubSup>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n,1</m:t>
                        </m:r>
                      </m:sub>
                    </m:sSub>
                    <m:r>
                      <w:rPr>
                        <w:rFonts w:ascii="Cambria Math" w:eastAsia="Cambria Math" w:hAnsi="Cambria Math" w:cs="Cambria Math"/>
                      </w:rPr>
                      <m:t xml:space="preserve">  </m:t>
                    </m:r>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d</m:t>
                        </m:r>
                      </m:e>
                      <m:sub>
                        <m:r>
                          <w:rPr>
                            <w:rFonts w:ascii="Cambria Math" w:eastAsia="Cambria Math" w:hAnsi="Cambria Math" w:cs="Cambria Math"/>
                          </w:rPr>
                          <m:t>n,2</m:t>
                        </m:r>
                      </m:sub>
                      <m:sup>
                        <m:r>
                          <w:rPr>
                            <w:rFonts w:ascii="Cambria Math" w:eastAsia="Cambria Math" w:hAnsi="Cambria Math" w:cs="Cambria Math"/>
                          </w:rPr>
                          <m:t>2</m:t>
                        </m:r>
                      </m:sup>
                    </m:sSubSup>
                    <m:r>
                      <w:rPr>
                        <w:rFonts w:ascii="Cambria Math" w:eastAsia="Cambria Math" w:hAnsi="Cambria Math" w:cs="Cambria Math"/>
                      </w:rPr>
                      <m:t xml:space="preserve"> </m:t>
                    </m:r>
                  </m:e>
                </m:mr>
              </m:m>
            </m:e>
          </m:d>
          <m:r>
            <w:rPr>
              <w:rFonts w:ascii="Cambria Math" w:eastAsiaTheme="minorEastAsia" w:hAnsi="Cambria Math"/>
              <w:lang w:val="en-US"/>
            </w:rPr>
            <m:t xml:space="preserve"> ,</m:t>
          </m:r>
        </m:oMath>
      </m:oMathPara>
    </w:p>
    <w:p w14:paraId="77A18AEA" w14:textId="1C03D500" w:rsidR="00E3369B" w:rsidRPr="00D45BAF" w:rsidRDefault="00A113B4" w:rsidP="00443C9C">
      <w:pPr>
        <w:rPr>
          <w:lang w:val="en-US"/>
        </w:rPr>
      </w:pPr>
      <w:r w:rsidRPr="007634B1">
        <w:rPr>
          <w:lang w:val="en-US"/>
        </w:rPr>
        <w:t>where the first column</w:t>
      </w:r>
      <w:r w:rsidR="0029687B">
        <w:rPr>
          <w:lang w:val="en-US"/>
        </w:rPr>
        <w:t xml:space="preserve"> </w:t>
      </w:r>
      <w:r w:rsidR="004219ED">
        <w:rPr>
          <w:lang w:val="en-US"/>
        </w:rPr>
        <w:t xml:space="preserve">was added so </w:t>
      </w:r>
      <w:proofErr w:type="spellStart"/>
      <w:r w:rsidR="004219ED">
        <w:rPr>
          <w:lang w:val="en-US"/>
        </w:rPr>
        <w:t>statsmodels</w:t>
      </w:r>
      <w:proofErr w:type="spellEnd"/>
      <w:r w:rsidR="004219ED">
        <w:rPr>
          <w:lang w:val="en-US"/>
        </w:rPr>
        <w:t xml:space="preserve"> fits an intercept as well as </w:t>
      </w:r>
      <m:oMath>
        <m:r>
          <w:rPr>
            <w:rFonts w:ascii="Cambria Math" w:hAnsi="Cambria Math"/>
            <w:lang w:val="en-US"/>
          </w:rPr>
          <m:t>α</m:t>
        </m:r>
      </m:oMath>
      <w:r w:rsidR="004219ED">
        <w:rPr>
          <w:rFonts w:eastAsiaTheme="minorEastAsia"/>
          <w:lang w:val="en-US"/>
        </w:rPr>
        <w:t xml:space="preserve"> and </w:t>
      </w:r>
      <m:oMath>
        <m:r>
          <w:rPr>
            <w:rFonts w:ascii="Cambria Math" w:eastAsiaTheme="minorEastAsia" w:hAnsi="Cambria Math"/>
            <w:lang w:val="en-US"/>
          </w:rPr>
          <m:t>β</m:t>
        </m:r>
        <m:r>
          <w:rPr>
            <w:rFonts w:ascii="Cambria Math" w:eastAsiaTheme="minorEastAsia" w:hAnsi="Cambria Math"/>
            <w:lang w:val="en-US"/>
          </w:rPr>
          <m:t xml:space="preserve"> </m:t>
        </m:r>
      </m:oMath>
      <w:r w:rsidR="007105E1">
        <w:rPr>
          <w:lang w:val="en-US"/>
        </w:rPr>
        <w:t>, as</w:t>
      </w:r>
      <w:r w:rsidR="003263A0">
        <w:rPr>
          <w:lang w:val="en-US"/>
        </w:rPr>
        <w:t xml:space="preserve"> </w:t>
      </w:r>
      <w:r w:rsidR="007105E1">
        <w:rPr>
          <w:lang w:val="en-US"/>
        </w:rPr>
        <w:t>w</w:t>
      </w:r>
      <w:r w:rsidR="00906597">
        <w:rPr>
          <w:lang w:val="en-US"/>
        </w:rPr>
        <w:t xml:space="preserve">e were not interested in forcing our regression through </w:t>
      </w:r>
      <w:r w:rsidR="007105E1">
        <w:rPr>
          <w:lang w:val="en-US"/>
        </w:rPr>
        <w:t xml:space="preserve">zero. </w:t>
      </w:r>
      <w:r w:rsidR="00814B57">
        <w:rPr>
          <w:lang w:val="en-US"/>
        </w:rPr>
        <w:t>We only used data from 2 and 5 Gy, because the segmentation algorithm did not work for 10 Gy OPEN field</w:t>
      </w:r>
      <w:r w:rsidR="00C11C1D">
        <w:rPr>
          <w:lang w:val="en-US"/>
        </w:rPr>
        <w:t>.</w:t>
      </w:r>
      <w:r w:rsidR="00263A55">
        <w:rPr>
          <w:lang w:val="en-US"/>
        </w:rPr>
        <w:t xml:space="preserve"> We therefore had to extrapolate </w:t>
      </w:r>
      <w:r w:rsidR="002B2FAF">
        <w:rPr>
          <w:lang w:val="en-US"/>
        </w:rPr>
        <w:t>the curve to cover 10 Gy.</w:t>
      </w:r>
      <w:r w:rsidR="00C11C1D">
        <w:rPr>
          <w:lang w:val="en-US"/>
        </w:rPr>
        <w:t xml:space="preserve"> Because all flasks were seeded with 30 000 </w:t>
      </w:r>
      <w:r w:rsidR="00935B52">
        <w:rPr>
          <w:lang w:val="en-US"/>
        </w:rPr>
        <w:t>cells,</w:t>
      </w:r>
      <w:r w:rsidR="00C11C1D">
        <w:rPr>
          <w:lang w:val="en-US"/>
        </w:rPr>
        <w:t xml:space="preserve"> </w:t>
      </w:r>
      <w:r w:rsidR="00935B52">
        <w:rPr>
          <w:lang w:val="en-US"/>
        </w:rPr>
        <w:t>we normalize</w:t>
      </w:r>
      <w:r w:rsidR="0098763E">
        <w:rPr>
          <w:lang w:val="en-US"/>
        </w:rPr>
        <w:t>d</w:t>
      </w:r>
      <w:r w:rsidR="00935B52">
        <w:rPr>
          <w:lang w:val="en-US"/>
        </w:rPr>
        <w:t xml:space="preserve"> the data using</w:t>
      </w:r>
      <w:r w:rsidR="00935B52">
        <w:rPr>
          <w:lang w:val="en-US"/>
        </w:rPr>
        <w:t xml:space="preserve"> mean survival of the control flasks</w:t>
      </w:r>
      <w:r w:rsidR="0098763E">
        <w:rPr>
          <w:lang w:val="en-US"/>
        </w:rPr>
        <w:t xml:space="preserve"> across all experiment included in the analysis</w:t>
      </w:r>
      <w:r w:rsidR="00935B52">
        <w:rPr>
          <w:lang w:val="en-US"/>
        </w:rPr>
        <w:t>.</w:t>
      </w:r>
      <w:r w:rsidR="00D90381">
        <w:rPr>
          <w:lang w:val="en-US"/>
        </w:rPr>
        <w:t xml:space="preserve"> </w:t>
      </w:r>
      <w:r w:rsidR="00AE2705">
        <w:rPr>
          <w:lang w:val="en-US"/>
        </w:rPr>
        <w:t>The</w:t>
      </w:r>
      <w:r w:rsidR="004718EB">
        <w:rPr>
          <w:lang w:val="en-US"/>
        </w:rPr>
        <w:t xml:space="preserve"> 95%</w:t>
      </w:r>
      <w:r w:rsidR="00AE2705">
        <w:rPr>
          <w:lang w:val="en-US"/>
        </w:rPr>
        <w:t xml:space="preserve"> confidence inte</w:t>
      </w:r>
      <w:r w:rsidR="001323D0">
        <w:rPr>
          <w:lang w:val="en-US"/>
        </w:rPr>
        <w:t xml:space="preserve">rval of estimated survival was found </w:t>
      </w:r>
      <w:r w:rsidR="00D45BAF">
        <w:rPr>
          <w:lang w:val="en-US"/>
        </w:rPr>
        <w:t xml:space="preserve">using </w:t>
      </w:r>
      <w:proofErr w:type="spellStart"/>
      <w:r w:rsidR="00D45BAF">
        <w:rPr>
          <w:i/>
          <w:iCs/>
          <w:lang w:val="en-US"/>
        </w:rPr>
        <w:t>statsmodels</w:t>
      </w:r>
      <w:proofErr w:type="spellEnd"/>
      <w:r w:rsidR="003F4BF8">
        <w:rPr>
          <w:i/>
          <w:iCs/>
          <w:lang w:val="en-US"/>
        </w:rPr>
        <w:t xml:space="preserve">’ </w:t>
      </w:r>
      <w:r w:rsidR="003F4BF8">
        <w:rPr>
          <w:lang w:val="en-US"/>
        </w:rPr>
        <w:t>own method</w:t>
      </w:r>
      <w:r w:rsidR="00D45BAF">
        <w:rPr>
          <w:lang w:val="en-US"/>
        </w:rPr>
        <w:t xml:space="preserve">. </w:t>
      </w:r>
    </w:p>
    <w:p w14:paraId="3CB41B3C" w14:textId="69562043" w:rsidR="00DC4EDA" w:rsidRDefault="006E3EBE" w:rsidP="006E3EBE">
      <w:pPr>
        <w:rPr>
          <w:rFonts w:eastAsiaTheme="minorEastAsia"/>
          <w:lang w:val="en-US"/>
        </w:rPr>
      </w:pPr>
      <w:r>
        <w:rPr>
          <w:rFonts w:eastAsiaTheme="minorEastAsia"/>
          <w:lang w:val="en-US"/>
        </w:rPr>
        <w:t xml:space="preserve">Striped GRID data was </w:t>
      </w:r>
      <w:r w:rsidR="00C620B8">
        <w:rPr>
          <w:rFonts w:eastAsiaTheme="minorEastAsia"/>
          <w:lang w:val="en-US"/>
        </w:rPr>
        <w:t>analyzed</w:t>
      </w:r>
      <w:r>
        <w:rPr>
          <w:rFonts w:eastAsiaTheme="minorEastAsia"/>
          <w:lang w:val="en-US"/>
        </w:rPr>
        <w:t xml:space="preserve"> by </w:t>
      </w:r>
      <w:r w:rsidR="00295A91">
        <w:rPr>
          <w:lang w:val="en-US"/>
        </w:rPr>
        <w:t>iterating over the rows of the colony</w:t>
      </w:r>
      <w:r w:rsidR="00B74E1C">
        <w:rPr>
          <w:lang w:val="en-US"/>
        </w:rPr>
        <w:t xml:space="preserve"> </w:t>
      </w:r>
      <w:r w:rsidR="00295A91">
        <w:rPr>
          <w:lang w:val="en-US"/>
        </w:rPr>
        <w:t>map</w:t>
      </w:r>
      <w:r w:rsidR="00B74E1C">
        <w:rPr>
          <w:lang w:val="en-US"/>
        </w:rPr>
        <w:t xml:space="preserve"> and summing up number of surviving colonies within each row. </w:t>
      </w:r>
      <w:r w:rsidR="003267FA">
        <w:rPr>
          <w:lang w:val="en-US"/>
        </w:rPr>
        <w:t xml:space="preserve">As seen in </w:t>
      </w:r>
      <w:r w:rsidR="00DD7E65">
        <w:rPr>
          <w:lang w:val="en-US"/>
        </w:rPr>
        <w:t>(</w:t>
      </w:r>
      <w:r w:rsidR="00D36ABC">
        <w:rPr>
          <w:lang w:val="en-US"/>
        </w:rPr>
        <w:fldChar w:fldCharType="begin"/>
      </w:r>
      <w:r w:rsidR="00D36ABC">
        <w:rPr>
          <w:lang w:val="en-US"/>
        </w:rPr>
        <w:instrText xml:space="preserve"> REF _Ref101787270 \h </w:instrText>
      </w:r>
      <w:r w:rsidR="00D36ABC">
        <w:rPr>
          <w:lang w:val="en-US"/>
        </w:rPr>
      </w:r>
      <w:r w:rsidR="00D36ABC">
        <w:rPr>
          <w:lang w:val="en-US"/>
        </w:rPr>
        <w:fldChar w:fldCharType="separate"/>
      </w:r>
      <w:r w:rsidR="00D36ABC" w:rsidRPr="001E03A1">
        <w:rPr>
          <w:lang w:val="en-US"/>
        </w:rPr>
        <w:t xml:space="preserve">Figure </w:t>
      </w:r>
      <w:r w:rsidR="00D36ABC">
        <w:rPr>
          <w:noProof/>
          <w:lang w:val="en-US"/>
        </w:rPr>
        <w:t>2</w:t>
      </w:r>
      <w:r w:rsidR="00D36ABC">
        <w:rPr>
          <w:lang w:val="en-US"/>
        </w:rPr>
        <w:noBreakHyphen/>
      </w:r>
      <w:r w:rsidR="00D36ABC">
        <w:rPr>
          <w:noProof/>
          <w:lang w:val="en-US"/>
        </w:rPr>
        <w:t>13</w:t>
      </w:r>
      <w:r w:rsidR="00D36ABC">
        <w:rPr>
          <w:lang w:val="en-US"/>
        </w:rPr>
        <w:fldChar w:fldCharType="end"/>
      </w:r>
      <w:r w:rsidR="00DD7E65">
        <w:rPr>
          <w:lang w:val="en-US"/>
        </w:rPr>
        <w:t xml:space="preserve">), not all rows </w:t>
      </w:r>
      <w:r w:rsidR="001F233D">
        <w:rPr>
          <w:lang w:val="en-US"/>
        </w:rPr>
        <w:t>have</w:t>
      </w:r>
      <w:r w:rsidR="00DD7E65">
        <w:rPr>
          <w:lang w:val="en-US"/>
        </w:rPr>
        <w:t xml:space="preserve"> an equal area to grow cells</w:t>
      </w:r>
      <w:r w:rsidR="001F233D">
        <w:rPr>
          <w:lang w:val="en-US"/>
        </w:rPr>
        <w:t>. Using a</w:t>
      </w:r>
      <w:r w:rsidR="00CB5F73">
        <w:rPr>
          <w:lang w:val="en-US"/>
        </w:rPr>
        <w:t xml:space="preserve"> binary</w:t>
      </w:r>
      <w:r w:rsidR="001F233D">
        <w:rPr>
          <w:lang w:val="en-US"/>
        </w:rPr>
        <w:t xml:space="preserve"> template image of the cell flask</w:t>
      </w:r>
      <w:r w:rsidR="001250B6">
        <w:rPr>
          <w:lang w:val="en-US"/>
        </w:rPr>
        <w:t xml:space="preserve"> (0 is background 1 is cell flask)</w:t>
      </w:r>
      <w:r w:rsidR="001F233D">
        <w:rPr>
          <w:lang w:val="en-US"/>
        </w:rPr>
        <w:t xml:space="preserve">, provided by </w:t>
      </w:r>
      <w:proofErr w:type="spellStart"/>
      <w:r w:rsidR="001F233D">
        <w:rPr>
          <w:lang w:val="en-US"/>
        </w:rPr>
        <w:t>Delmon</w:t>
      </w:r>
      <w:proofErr w:type="spellEnd"/>
      <w:r w:rsidR="001F233D">
        <w:rPr>
          <w:lang w:val="en-US"/>
        </w:rPr>
        <w:t xml:space="preserve"> Arous, </w:t>
      </w:r>
      <w:r w:rsidR="00E02933">
        <w:rPr>
          <w:lang w:val="en-US"/>
        </w:rPr>
        <w:t>we found a weighting factor for each row</w:t>
      </w:r>
      <w:r w:rsidR="00591871">
        <w:rPr>
          <w:lang w:val="en-US"/>
        </w:rPr>
        <w:t>-</w:t>
      </w:r>
      <w:r w:rsidR="00F4699B">
        <w:rPr>
          <w:lang w:val="en-US"/>
        </w:rPr>
        <w:t>sum</w:t>
      </w:r>
      <w:r w:rsidR="00E02933">
        <w:rPr>
          <w:lang w:val="en-US"/>
        </w:rPr>
        <w:t xml:space="preserve"> based on the ratio of zeros and one</w:t>
      </w:r>
      <w:r w:rsidR="001250B6">
        <w:rPr>
          <w:lang w:val="en-US"/>
        </w:rPr>
        <w:t xml:space="preserve"> </w:t>
      </w:r>
      <m:oMath>
        <m:r>
          <w:rPr>
            <w:rFonts w:ascii="Cambria Math" w:hAnsi="Cambria Math"/>
            <w:lang w:val="en-US"/>
          </w:rPr>
          <m:t>w=1+</m:t>
        </m:r>
        <m:f>
          <m:fPr>
            <m:ctrlPr>
              <w:rPr>
                <w:rFonts w:ascii="Cambria Math" w:hAnsi="Cambria Math"/>
                <w:i/>
                <w:lang w:val="en-US"/>
              </w:rPr>
            </m:ctrlPr>
          </m:fPr>
          <m:num>
            <m:r>
              <w:rPr>
                <w:rFonts w:ascii="Cambria Math" w:hAnsi="Cambria Math"/>
                <w:lang w:val="en-US"/>
              </w:rPr>
              <m:t>zeros</m:t>
            </m:r>
          </m:num>
          <m:den>
            <m:r>
              <w:rPr>
                <w:rFonts w:ascii="Cambria Math" w:hAnsi="Cambria Math"/>
                <w:lang w:val="en-US"/>
              </w:rPr>
              <m:t>ones</m:t>
            </m:r>
          </m:den>
        </m:f>
      </m:oMath>
      <w:r w:rsidR="001250B6">
        <w:rPr>
          <w:rFonts w:eastAsiaTheme="minorEastAsia"/>
          <w:lang w:val="en-US"/>
        </w:rPr>
        <w:t xml:space="preserve">. </w:t>
      </w:r>
      <w:r w:rsidR="00F85D66">
        <w:rPr>
          <w:rFonts w:eastAsiaTheme="minorEastAsia"/>
          <w:lang w:val="en-US"/>
        </w:rPr>
        <w:t xml:space="preserve">We divided the rows into survival bands of </w:t>
      </w:r>
      <w:r w:rsidR="00694BD6">
        <w:rPr>
          <w:rFonts w:eastAsiaTheme="minorEastAsia"/>
          <w:lang w:val="en-US"/>
        </w:rPr>
        <w:t xml:space="preserve">specified </w:t>
      </w:r>
      <w:r w:rsidR="00D049A7">
        <w:rPr>
          <w:rFonts w:eastAsiaTheme="minorEastAsia"/>
          <w:lang w:val="en-US"/>
        </w:rPr>
        <w:t>widths and</w:t>
      </w:r>
      <w:r w:rsidR="00647660">
        <w:rPr>
          <w:rFonts w:eastAsiaTheme="minorEastAsia"/>
          <w:lang w:val="en-US"/>
        </w:rPr>
        <w:t xml:space="preserve"> summed up the colonies within the bands</w:t>
      </w:r>
      <w:r w:rsidR="00B43D8D">
        <w:rPr>
          <w:rFonts w:eastAsiaTheme="minorEastAsia"/>
          <w:lang w:val="en-US"/>
        </w:rPr>
        <w:t>.</w:t>
      </w:r>
      <w:r w:rsidR="00647660">
        <w:rPr>
          <w:rFonts w:eastAsiaTheme="minorEastAsia"/>
          <w:lang w:val="en-US"/>
        </w:rPr>
        <w:t xml:space="preserve"> </w:t>
      </w:r>
      <w:r w:rsidR="00AE3F1C">
        <w:rPr>
          <w:rFonts w:eastAsiaTheme="minorEastAsia"/>
          <w:lang w:val="en-US"/>
        </w:rPr>
        <w:t xml:space="preserve">Survival profiles were made </w:t>
      </w:r>
      <w:r w:rsidR="00D049A7">
        <w:rPr>
          <w:rFonts w:eastAsiaTheme="minorEastAsia"/>
          <w:lang w:val="en-US"/>
        </w:rPr>
        <w:t xml:space="preserve">by finding the mean survival </w:t>
      </w:r>
      <w:r w:rsidR="00C1542F">
        <w:rPr>
          <w:rFonts w:eastAsiaTheme="minorEastAsia"/>
          <w:lang w:val="en-US"/>
        </w:rPr>
        <w:t>within the bands for all cell flasks</w:t>
      </w:r>
      <w:r w:rsidR="00AB5E9A">
        <w:rPr>
          <w:rFonts w:eastAsiaTheme="minorEastAsia"/>
          <w:lang w:val="en-US"/>
        </w:rPr>
        <w:t xml:space="preserve"> (see </w:t>
      </w:r>
      <w:r w:rsidR="00AB5E9A">
        <w:rPr>
          <w:rFonts w:eastAsiaTheme="minorEastAsia"/>
          <w:lang w:val="en-US"/>
        </w:rPr>
        <w:fldChar w:fldCharType="begin"/>
      </w:r>
      <w:r w:rsidR="00AB5E9A">
        <w:rPr>
          <w:rFonts w:eastAsiaTheme="minorEastAsia"/>
          <w:lang w:val="en-US"/>
        </w:rPr>
        <w:instrText xml:space="preserve"> REF _Ref101971578 \h </w:instrText>
      </w:r>
      <w:r w:rsidR="00AB5E9A">
        <w:rPr>
          <w:rFonts w:eastAsiaTheme="minorEastAsia"/>
          <w:lang w:val="en-US"/>
        </w:rPr>
      </w:r>
      <w:r w:rsidR="00AB5E9A">
        <w:rPr>
          <w:rFonts w:eastAsiaTheme="minorEastAsia"/>
          <w:lang w:val="en-US"/>
        </w:rPr>
        <w:fldChar w:fldCharType="separate"/>
      </w:r>
      <w:r w:rsidR="00AB5E9A" w:rsidRPr="00AB5E9A">
        <w:rPr>
          <w:lang w:val="en-US"/>
        </w:rPr>
        <w:t xml:space="preserve">Figure </w:t>
      </w:r>
      <w:r w:rsidR="00AB5E9A" w:rsidRPr="00AB5E9A">
        <w:rPr>
          <w:noProof/>
          <w:lang w:val="en-US"/>
        </w:rPr>
        <w:t>2</w:t>
      </w:r>
      <w:r w:rsidR="00AB5E9A" w:rsidRPr="00AB5E9A">
        <w:rPr>
          <w:lang w:val="en-US"/>
        </w:rPr>
        <w:noBreakHyphen/>
      </w:r>
      <w:r w:rsidR="00AB5E9A" w:rsidRPr="00AB5E9A">
        <w:rPr>
          <w:noProof/>
          <w:lang w:val="en-US"/>
        </w:rPr>
        <w:t>14</w:t>
      </w:r>
      <w:r w:rsidR="00AB5E9A">
        <w:rPr>
          <w:rFonts w:eastAsiaTheme="minorEastAsia"/>
          <w:lang w:val="en-US"/>
        </w:rPr>
        <w:fldChar w:fldCharType="end"/>
      </w:r>
      <w:r w:rsidR="00AB5E9A">
        <w:rPr>
          <w:rFonts w:eastAsiaTheme="minorEastAsia"/>
          <w:lang w:val="en-US"/>
        </w:rPr>
        <w:t>)</w:t>
      </w:r>
      <w:r w:rsidR="00253539">
        <w:rPr>
          <w:rFonts w:eastAsiaTheme="minorEastAsia"/>
          <w:lang w:val="en-US"/>
        </w:rPr>
        <w:t xml:space="preserve">. </w:t>
      </w:r>
      <w:r w:rsidR="00345116">
        <w:rPr>
          <w:rFonts w:eastAsiaTheme="minorEastAsia"/>
          <w:lang w:val="en-US"/>
        </w:rPr>
        <w:t xml:space="preserve">The observed survival was compared to the survival predicted by the LQ model. </w:t>
      </w:r>
      <w:r w:rsidR="00061791">
        <w:rPr>
          <w:rFonts w:eastAsiaTheme="minorEastAsia"/>
          <w:lang w:val="en-US"/>
        </w:rPr>
        <w:t xml:space="preserve"> Because </w:t>
      </w:r>
      <w:r w:rsidR="00420EE0">
        <w:rPr>
          <w:rFonts w:eastAsiaTheme="minorEastAsia"/>
          <w:lang w:val="en-US"/>
        </w:rPr>
        <w:t xml:space="preserve">of the heterogeneous dose distribution of GRID irradiated cell flasks, </w:t>
      </w:r>
      <w:r w:rsidR="00E50AD5">
        <w:rPr>
          <w:rFonts w:eastAsiaTheme="minorEastAsia"/>
          <w:lang w:val="en-US"/>
        </w:rPr>
        <w:t xml:space="preserve">predicting survival was done by dividing the mean dose map into </w:t>
      </w:r>
      <w:r w:rsidR="006A5C07">
        <w:rPr>
          <w:rFonts w:eastAsiaTheme="minorEastAsia"/>
          <w:lang w:val="en-US"/>
        </w:rPr>
        <w:t xml:space="preserve">bands, and finding the mean dose within the bands and inserting </w:t>
      </w:r>
      <w:r w:rsidR="001D1017">
        <w:rPr>
          <w:rFonts w:eastAsiaTheme="minorEastAsia"/>
          <w:lang w:val="en-US"/>
        </w:rPr>
        <w:t xml:space="preserve">them into the LQ model. </w:t>
      </w:r>
    </w:p>
    <w:p w14:paraId="2DC81297" w14:textId="77777777" w:rsidR="005C3CEB" w:rsidRDefault="005C3CEB" w:rsidP="005C3CEB">
      <w:pPr>
        <w:keepNext/>
      </w:pPr>
      <w:r>
        <w:rPr>
          <w:rFonts w:eastAsiaTheme="minorEastAsia"/>
          <w:noProof/>
          <w:lang w:val="en-US"/>
        </w:rPr>
        <w:lastRenderedPageBreak/>
        <w:drawing>
          <wp:inline distT="0" distB="0" distL="0" distR="0" wp14:anchorId="464C146F" wp14:editId="3A2AB35A">
            <wp:extent cx="4791666" cy="2220686"/>
            <wp:effectExtent l="0" t="0" r="9525" b="8255"/>
            <wp:docPr id="65" name="Picture 6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chart&#10;&#10;Description automatically generated"/>
                    <pic:cNvPicPr/>
                  </pic:nvPicPr>
                  <pic:blipFill rotWithShape="1">
                    <a:blip r:embed="rId53">
                      <a:extLst>
                        <a:ext uri="{28A0092B-C50C-407E-A947-70E740481C1C}">
                          <a14:useLocalDpi xmlns:a14="http://schemas.microsoft.com/office/drawing/2010/main" val="0"/>
                        </a:ext>
                      </a:extLst>
                    </a:blip>
                    <a:srcRect l="6425" t="14429" r="12933" b="19129"/>
                    <a:stretch/>
                  </pic:blipFill>
                  <pic:spPr bwMode="auto">
                    <a:xfrm>
                      <a:off x="0" y="0"/>
                      <a:ext cx="4793043" cy="2221324"/>
                    </a:xfrm>
                    <a:prstGeom prst="rect">
                      <a:avLst/>
                    </a:prstGeom>
                    <a:ln>
                      <a:noFill/>
                    </a:ln>
                    <a:extLst>
                      <a:ext uri="{53640926-AAD7-44D8-BBD7-CCE9431645EC}">
                        <a14:shadowObscured xmlns:a14="http://schemas.microsoft.com/office/drawing/2010/main"/>
                      </a:ext>
                    </a:extLst>
                  </pic:spPr>
                </pic:pic>
              </a:graphicData>
            </a:graphic>
          </wp:inline>
        </w:drawing>
      </w:r>
    </w:p>
    <w:p w14:paraId="74C9DEBB" w14:textId="0616A4F3" w:rsidR="00DC4EDA" w:rsidRDefault="005C3CEB" w:rsidP="005C3CEB">
      <w:pPr>
        <w:pStyle w:val="Caption"/>
        <w:rPr>
          <w:rFonts w:eastAsiaTheme="minorEastAsia"/>
          <w:lang w:val="en-US"/>
        </w:rPr>
      </w:pPr>
      <w:bookmarkStart w:id="176" w:name="_Ref101971578"/>
      <w:r w:rsidRPr="00666121">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15</w:t>
      </w:r>
      <w:r w:rsidR="005B1E99">
        <w:rPr>
          <w:lang w:val="en-US"/>
        </w:rPr>
        <w:fldChar w:fldCharType="end"/>
      </w:r>
      <w:bookmarkEnd w:id="176"/>
      <w:r w:rsidRPr="00666121">
        <w:rPr>
          <w:lang w:val="en-US"/>
        </w:rPr>
        <w:t xml:space="preserve">. </w:t>
      </w:r>
    </w:p>
    <w:p w14:paraId="0397651E" w14:textId="784CA7A2" w:rsidR="00163982" w:rsidRDefault="00163982" w:rsidP="006E3EBE">
      <w:pPr>
        <w:rPr>
          <w:lang w:val="en-US"/>
        </w:rPr>
      </w:pPr>
    </w:p>
    <w:p w14:paraId="7F65A513" w14:textId="3D3253AA" w:rsidR="00650B40" w:rsidRDefault="00650B40" w:rsidP="00650B40">
      <w:pPr>
        <w:pStyle w:val="Heading3"/>
        <w:rPr>
          <w:lang w:val="en-US"/>
        </w:rPr>
      </w:pPr>
      <w:bookmarkStart w:id="177" w:name="_Toc103247162"/>
      <w:r>
        <w:rPr>
          <w:lang w:val="en-US"/>
        </w:rPr>
        <w:t>2D Analysis</w:t>
      </w:r>
      <w:bookmarkEnd w:id="177"/>
    </w:p>
    <w:p w14:paraId="5C2CDE25" w14:textId="256C921D" w:rsidR="00AC6AC2" w:rsidRPr="00AC6AC2" w:rsidRDefault="00AC6AC2" w:rsidP="00AC6AC2">
      <w:pPr>
        <w:rPr>
          <w:lang w:val="en-US"/>
        </w:rPr>
      </w:pPr>
      <w:r>
        <w:rPr>
          <w:lang w:val="en-US"/>
        </w:rPr>
        <w:t xml:space="preserve">This method of analysis was best suited for striped GRID as the survival naturally separated into high and low survival bands following the shape of the GRID. But we wanted the analysis to be independent from GRID configuration, and therefore introduced a 2D analysis method using Poisson regression (see </w:t>
      </w:r>
      <w:r>
        <w:rPr>
          <w:lang w:val="en-US"/>
        </w:rPr>
        <w:fldChar w:fldCharType="begin"/>
      </w:r>
      <w:r>
        <w:rPr>
          <w:lang w:val="en-US"/>
        </w:rPr>
        <w:instrText xml:space="preserve"> REF _Ref99552466 \r \h </w:instrText>
      </w:r>
      <w:r>
        <w:rPr>
          <w:lang w:val="en-US"/>
        </w:rPr>
      </w:r>
      <w:r>
        <w:rPr>
          <w:lang w:val="en-US"/>
        </w:rPr>
        <w:fldChar w:fldCharType="separate"/>
      </w:r>
      <w:r>
        <w:rPr>
          <w:lang w:val="en-US"/>
        </w:rPr>
        <w:t>1.6.3</w:t>
      </w:r>
      <w:r>
        <w:rPr>
          <w:lang w:val="en-US"/>
        </w:rPr>
        <w:fldChar w:fldCharType="end"/>
      </w:r>
      <w:r>
        <w:rPr>
          <w:lang w:val="en-US"/>
        </w:rPr>
        <w:t>).</w:t>
      </w:r>
    </w:p>
    <w:p w14:paraId="5EDD030F" w14:textId="6804F5DD" w:rsidR="00AC6AC2" w:rsidRPr="00AC6AC2" w:rsidRDefault="00AC6AC2" w:rsidP="00AC6AC2">
      <w:pPr>
        <w:pStyle w:val="Heading4"/>
        <w:rPr>
          <w:lang w:val="en-US"/>
        </w:rPr>
      </w:pPr>
      <w:r>
        <w:rPr>
          <w:lang w:val="en-US"/>
        </w:rPr>
        <w:t>Pooling</w:t>
      </w:r>
    </w:p>
    <w:p w14:paraId="6E1E4F72" w14:textId="512E2D17" w:rsidR="00A14096" w:rsidRDefault="003F2B1A" w:rsidP="00E31EE3">
      <w:pPr>
        <w:rPr>
          <w:lang w:val="en-US"/>
        </w:rPr>
      </w:pPr>
      <w:r>
        <w:rPr>
          <w:lang w:val="en-US"/>
        </w:rPr>
        <w:t xml:space="preserve">We started by dividing the </w:t>
      </w:r>
      <w:r w:rsidR="00DC6B6D">
        <w:rPr>
          <w:lang w:val="en-US"/>
        </w:rPr>
        <w:t xml:space="preserve">registered cell flaks and dosimetry films into </w:t>
      </w:r>
      <w:r w:rsidR="004F6421">
        <w:rPr>
          <w:lang w:val="en-US"/>
        </w:rPr>
        <w:t xml:space="preserve">equally sized quadrats. </w:t>
      </w:r>
      <w:r w:rsidR="00C94F77">
        <w:rPr>
          <w:lang w:val="en-US"/>
        </w:rPr>
        <w:t xml:space="preserve">Because of the </w:t>
      </w:r>
      <w:r w:rsidR="001F0735">
        <w:rPr>
          <w:lang w:val="en-US"/>
        </w:rPr>
        <w:t xml:space="preserve">geometrical displacement mentioned in </w:t>
      </w:r>
      <w:r w:rsidR="001F0735">
        <w:rPr>
          <w:lang w:val="en-US"/>
        </w:rPr>
        <w:fldChar w:fldCharType="begin"/>
      </w:r>
      <w:r w:rsidR="001F0735">
        <w:rPr>
          <w:lang w:val="en-US"/>
        </w:rPr>
        <w:instrText xml:space="preserve"> REF _Ref102036524 \r \h </w:instrText>
      </w:r>
      <w:r w:rsidR="001F0735">
        <w:rPr>
          <w:lang w:val="en-US"/>
        </w:rPr>
      </w:r>
      <w:r w:rsidR="001F0735">
        <w:rPr>
          <w:lang w:val="en-US"/>
        </w:rPr>
        <w:fldChar w:fldCharType="separate"/>
      </w:r>
      <w:r w:rsidR="001F0735">
        <w:rPr>
          <w:lang w:val="en-US"/>
        </w:rPr>
        <w:t>2.1.2.3</w:t>
      </w:r>
      <w:r w:rsidR="001F0735">
        <w:rPr>
          <w:lang w:val="en-US"/>
        </w:rPr>
        <w:fldChar w:fldCharType="end"/>
      </w:r>
      <w:r w:rsidR="002438F9">
        <w:rPr>
          <w:lang w:val="en-US"/>
        </w:rPr>
        <w:t>,</w:t>
      </w:r>
      <w:r w:rsidR="00083CF9">
        <w:rPr>
          <w:lang w:val="en-US"/>
        </w:rPr>
        <w:t xml:space="preserve"> after registration, the </w:t>
      </w:r>
      <w:r w:rsidR="006B4DF8">
        <w:rPr>
          <w:lang w:val="en-US"/>
        </w:rPr>
        <w:t xml:space="preserve">GRID patterns would match nicely but the </w:t>
      </w:r>
      <w:r w:rsidR="00C40EC4">
        <w:rPr>
          <w:lang w:val="en-US"/>
        </w:rPr>
        <w:t>edges of the image would not</w:t>
      </w:r>
      <w:r w:rsidR="006B4DF8">
        <w:rPr>
          <w:lang w:val="en-US"/>
        </w:rPr>
        <w:t xml:space="preserve">. </w:t>
      </w:r>
      <w:r w:rsidR="005A2A0D">
        <w:rPr>
          <w:lang w:val="en-US"/>
        </w:rPr>
        <w:t>This</w:t>
      </w:r>
      <w:r w:rsidR="002A09B5">
        <w:rPr>
          <w:lang w:val="en-US"/>
        </w:rPr>
        <w:t xml:space="preserve"> limited </w:t>
      </w:r>
      <w:r w:rsidR="004710FF">
        <w:rPr>
          <w:lang w:val="en-US"/>
        </w:rPr>
        <w:t xml:space="preserve">the area where we had accurate dose measurements, thereby limiting the amount of survival data we could include. </w:t>
      </w:r>
      <w:r w:rsidR="00830EB5">
        <w:rPr>
          <w:lang w:val="en-US"/>
        </w:rPr>
        <w:br/>
      </w:r>
      <w:r w:rsidR="002D6D17">
        <w:rPr>
          <w:lang w:val="en-US"/>
        </w:rPr>
        <w:t xml:space="preserve">The number of colonies within each quadrat was summed using a </w:t>
      </w:r>
      <w:r w:rsidR="00E6227C">
        <w:rPr>
          <w:i/>
          <w:iCs/>
          <w:lang w:val="en-US"/>
        </w:rPr>
        <w:t xml:space="preserve">python </w:t>
      </w:r>
      <w:r w:rsidR="008B40C3">
        <w:rPr>
          <w:lang w:val="en-US"/>
        </w:rPr>
        <w:t>function</w:t>
      </w:r>
      <w:r w:rsidR="00E6227C">
        <w:rPr>
          <w:lang w:val="en-US"/>
        </w:rPr>
        <w:t xml:space="preserve"> called </w:t>
      </w:r>
      <w:r w:rsidR="00E6227C">
        <w:rPr>
          <w:i/>
          <w:iCs/>
          <w:lang w:val="en-US"/>
        </w:rPr>
        <w:t xml:space="preserve">LPPOOL2D </w:t>
      </w:r>
      <w:r w:rsidR="00E6227C">
        <w:rPr>
          <w:lang w:val="en-US"/>
        </w:rPr>
        <w:t xml:space="preserve">from the </w:t>
      </w:r>
      <w:proofErr w:type="spellStart"/>
      <w:r w:rsidR="00E6227C">
        <w:rPr>
          <w:i/>
          <w:iCs/>
          <w:lang w:val="en-US"/>
        </w:rPr>
        <w:t>pytorch</w:t>
      </w:r>
      <w:proofErr w:type="spellEnd"/>
      <w:r w:rsidR="00E6227C">
        <w:rPr>
          <w:i/>
          <w:iCs/>
          <w:lang w:val="en-US"/>
        </w:rPr>
        <w:t xml:space="preserve"> </w:t>
      </w:r>
      <w:r w:rsidR="00E6227C">
        <w:rPr>
          <w:lang w:val="en-US"/>
        </w:rPr>
        <w:t>library</w:t>
      </w:r>
      <w:r w:rsidR="000F4F43">
        <w:rPr>
          <w:lang w:val="en-US"/>
        </w:rPr>
        <w:t xml:space="preserve"> </w:t>
      </w:r>
      <w:r w:rsidR="000F4F43">
        <w:rPr>
          <w:i/>
          <w:iCs/>
          <w:lang w:val="en-US"/>
        </w:rPr>
        <w:fldChar w:fldCharType="begin"/>
      </w:r>
      <w:r w:rsidR="000F4F43">
        <w:rPr>
          <w:i/>
          <w:iCs/>
          <w:lang w:val="en-US"/>
        </w:rPr>
        <w:instrText xml:space="preserve"> ADDIN ZOTERO_ITEM CSL_CITATION {"citationID":"nGIVfDn8","properties":{"formattedCitation":"({\\i{}LPPool2d \\uc0\\u8212{} PyTorch 1.11.0 Documentation}, n.d.)","plainCitation":"(LPPool2d — PyTorch 1.11.0 Documentation, n.d.)","noteIndex":0},"citationItems":[{"id":500,"uris":["http://zotero.org/users/9228513/items/PL7D5LGF"],"itemData":{"id":500,"type":"webpage","title":"LPPool2d — PyTorch 1.11.0 documentation","URL":"https://pytorch.org/docs/stable/generated/torch.nn.LPPool2d.html","accessed":{"date-parts":[["2022",4,28]]}}}],"schema":"https://github.com/citation-style-language/schema/raw/master/csl-citation.json"} </w:instrText>
      </w:r>
      <w:r w:rsidR="000F4F43">
        <w:rPr>
          <w:i/>
          <w:iCs/>
          <w:lang w:val="en-US"/>
        </w:rPr>
        <w:fldChar w:fldCharType="separate"/>
      </w:r>
      <w:r w:rsidR="000F4F43" w:rsidRPr="00B67BE8">
        <w:rPr>
          <w:rFonts w:cs="Times New Roman"/>
          <w:szCs w:val="24"/>
          <w:lang w:val="en-US"/>
        </w:rPr>
        <w:t>(</w:t>
      </w:r>
      <w:r w:rsidR="000F4F43" w:rsidRPr="00B67BE8">
        <w:rPr>
          <w:rFonts w:cs="Times New Roman"/>
          <w:i/>
          <w:iCs/>
          <w:szCs w:val="24"/>
          <w:lang w:val="en-US"/>
        </w:rPr>
        <w:t xml:space="preserve">LPPool2d — </w:t>
      </w:r>
      <w:proofErr w:type="spellStart"/>
      <w:r w:rsidR="000F4F43" w:rsidRPr="00B67BE8">
        <w:rPr>
          <w:rFonts w:cs="Times New Roman"/>
          <w:i/>
          <w:iCs/>
          <w:szCs w:val="24"/>
          <w:lang w:val="en-US"/>
        </w:rPr>
        <w:t>PyTorch</w:t>
      </w:r>
      <w:proofErr w:type="spellEnd"/>
      <w:r w:rsidR="000F4F43" w:rsidRPr="00B67BE8">
        <w:rPr>
          <w:rFonts w:cs="Times New Roman"/>
          <w:i/>
          <w:iCs/>
          <w:szCs w:val="24"/>
          <w:lang w:val="en-US"/>
        </w:rPr>
        <w:t xml:space="preserve"> 1.11.0 Documentation</w:t>
      </w:r>
      <w:r w:rsidR="000F4F43" w:rsidRPr="00B67BE8">
        <w:rPr>
          <w:rFonts w:cs="Times New Roman"/>
          <w:szCs w:val="24"/>
          <w:lang w:val="en-US"/>
        </w:rPr>
        <w:t>, n.d.)</w:t>
      </w:r>
      <w:r w:rsidR="000F4F43">
        <w:rPr>
          <w:i/>
          <w:iCs/>
          <w:lang w:val="en-US"/>
        </w:rPr>
        <w:fldChar w:fldCharType="end"/>
      </w:r>
      <w:r w:rsidR="00171142">
        <w:rPr>
          <w:lang w:val="en-US"/>
        </w:rPr>
        <w:t xml:space="preserve">. </w:t>
      </w:r>
      <w:r w:rsidR="009E5FDF">
        <w:rPr>
          <w:lang w:val="en-US"/>
        </w:rPr>
        <w:t xml:space="preserve">The function </w:t>
      </w:r>
      <w:r w:rsidR="00180F86">
        <w:rPr>
          <w:lang w:val="en-US"/>
        </w:rPr>
        <w:t xml:space="preserve">lets a </w:t>
      </w:r>
      <w:r w:rsidR="00BC14D1">
        <w:rPr>
          <w:lang w:val="en-US"/>
        </w:rPr>
        <w:t>n</w:t>
      </w:r>
      <w:r w:rsidR="0098227F">
        <w:rPr>
          <w:lang w:val="en-US"/>
        </w:rPr>
        <w:t xml:space="preserve"> x </w:t>
      </w:r>
      <w:r w:rsidR="00BC14D1">
        <w:rPr>
          <w:lang w:val="en-US"/>
        </w:rPr>
        <w:t xml:space="preserve">n </w:t>
      </w:r>
      <w:r w:rsidR="0098227F">
        <w:rPr>
          <w:lang w:val="en-US"/>
        </w:rPr>
        <w:t xml:space="preserve">kernel </w:t>
      </w:r>
      <w:r w:rsidR="004C08AF">
        <w:rPr>
          <w:lang w:val="en-US"/>
        </w:rPr>
        <w:t xml:space="preserve">move in strides across the image, </w:t>
      </w:r>
      <w:r w:rsidR="00C77E8A">
        <w:rPr>
          <w:lang w:val="en-US"/>
        </w:rPr>
        <w:t>computing the power-average</w:t>
      </w:r>
      <w:r w:rsidR="004502E7">
        <w:rPr>
          <w:lang w:val="en-US"/>
        </w:rPr>
        <w:t xml:space="preserve"> within the kernel </w:t>
      </w:r>
      <w:r w:rsidR="00C77E8A">
        <w:rPr>
          <w:lang w:val="en-US"/>
        </w:rPr>
        <w:t xml:space="preserve"> </w:t>
      </w:r>
    </w:p>
    <w:p w14:paraId="3F9F93DA" w14:textId="14813270" w:rsidR="00C77E8A" w:rsidRDefault="00207762" w:rsidP="00E31EE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rad>
            <m:radPr>
              <m:ctrlPr>
                <w:rPr>
                  <w:rFonts w:ascii="Cambria Math" w:hAnsi="Cambria Math"/>
                  <w:i/>
                  <w:lang w:val="en-US"/>
                </w:rPr>
              </m:ctrlPr>
            </m:radPr>
            <m:deg>
              <m:r>
                <w:rPr>
                  <w:rFonts w:ascii="Cambria Math" w:hAnsi="Cambria Math"/>
                  <w:lang w:val="en-US"/>
                </w:rPr>
                <m:t>p</m:t>
              </m:r>
            </m:deg>
            <m:e>
              <m:nary>
                <m:naryPr>
                  <m:chr m:val="∑"/>
                  <m:limLoc m:val="undOvr"/>
                  <m:supHide m:val="1"/>
                  <m:ctrlPr>
                    <w:rPr>
                      <w:rFonts w:ascii="Cambria Math" w:hAnsi="Cambria Math"/>
                      <w:i/>
                      <w:lang w:val="en-US"/>
                    </w:rPr>
                  </m:ctrlPr>
                </m:naryPr>
                <m:sub>
                  <m:r>
                    <w:rPr>
                      <w:rFonts w:ascii="Cambria Math" w:hAnsi="Cambria Math"/>
                      <w:lang w:val="en-US"/>
                    </w:rPr>
                    <m:t>x ∈X</m:t>
                  </m:r>
                </m:sub>
                <m:sup/>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p</m:t>
                      </m:r>
                    </m:sup>
                  </m:sSup>
                </m:e>
              </m:nary>
            </m:e>
          </m:rad>
          <m:r>
            <w:rPr>
              <w:rFonts w:ascii="Cambria Math" w:eastAsiaTheme="minorEastAsia" w:hAnsi="Cambria Math"/>
              <w:lang w:val="en-US"/>
            </w:rPr>
            <m:t xml:space="preserve"> .</m:t>
          </m:r>
        </m:oMath>
      </m:oMathPara>
    </w:p>
    <w:p w14:paraId="49B3662B" w14:textId="77777777" w:rsidR="002A7F91" w:rsidRPr="00650C19" w:rsidRDefault="00FE1E42" w:rsidP="002A7F91">
      <w:pPr>
        <w:rPr>
          <w:rFonts w:eastAsiaTheme="minorEastAsia"/>
          <w:b/>
          <w:bCs/>
          <w:lang w:val="en-US"/>
        </w:rPr>
      </w:pPr>
      <w:r>
        <w:rPr>
          <w:lang w:val="en-US"/>
        </w:rPr>
        <w:t xml:space="preserve">Setting </w:t>
      </w:r>
      <m:oMath>
        <m:r>
          <w:rPr>
            <w:rFonts w:ascii="Cambria Math" w:hAnsi="Cambria Math"/>
            <w:lang w:val="en-US"/>
          </w:rPr>
          <m:t>p</m:t>
        </m:r>
      </m:oMath>
      <w:r>
        <w:rPr>
          <w:rFonts w:eastAsiaTheme="minorEastAsia"/>
          <w:lang w:val="en-US"/>
        </w:rPr>
        <w:t xml:space="preserve"> to 1, it simply finds the sum</w:t>
      </w:r>
      <w:r w:rsidR="00BB5580">
        <w:rPr>
          <w:rFonts w:eastAsiaTheme="minorEastAsia"/>
          <w:lang w:val="en-US"/>
        </w:rPr>
        <w:t xml:space="preserve"> of the pixels</w:t>
      </w:r>
      <w:r>
        <w:rPr>
          <w:rFonts w:eastAsiaTheme="minorEastAsia"/>
          <w:lang w:val="en-US"/>
        </w:rPr>
        <w:t xml:space="preserve"> within each kernel. The process </w:t>
      </w:r>
      <w:r w:rsidR="00BB5580">
        <w:rPr>
          <w:rFonts w:eastAsiaTheme="minorEastAsia"/>
          <w:lang w:val="en-US"/>
        </w:rPr>
        <w:t xml:space="preserve">of </w:t>
      </w:r>
      <w:r>
        <w:rPr>
          <w:rFonts w:eastAsiaTheme="minorEastAsia"/>
          <w:lang w:val="en-US"/>
        </w:rPr>
        <w:t xml:space="preserve">sum pooling </w:t>
      </w:r>
      <w:r w:rsidR="00D772C1">
        <w:rPr>
          <w:rFonts w:eastAsiaTheme="minorEastAsia"/>
          <w:lang w:val="en-US"/>
        </w:rPr>
        <w:t xml:space="preserve">is visualized in </w:t>
      </w:r>
      <w:r w:rsidR="00D772C1">
        <w:rPr>
          <w:rFonts w:eastAsiaTheme="minorEastAsia"/>
          <w:lang w:val="en-US"/>
        </w:rPr>
        <w:fldChar w:fldCharType="begin"/>
      </w:r>
      <w:r w:rsidR="00D772C1">
        <w:rPr>
          <w:rFonts w:eastAsiaTheme="minorEastAsia"/>
          <w:lang w:val="en-US"/>
        </w:rPr>
        <w:instrText xml:space="preserve"> REF _Ref102037739 \h </w:instrText>
      </w:r>
      <w:r w:rsidR="00D772C1">
        <w:rPr>
          <w:rFonts w:eastAsiaTheme="minorEastAsia"/>
          <w:lang w:val="en-US"/>
        </w:rPr>
      </w:r>
      <w:r w:rsidR="00D772C1">
        <w:rPr>
          <w:rFonts w:eastAsiaTheme="minorEastAsia"/>
          <w:lang w:val="en-US"/>
        </w:rPr>
        <w:fldChar w:fldCharType="separate"/>
      </w:r>
      <w:r w:rsidR="00D772C1" w:rsidRPr="00666121">
        <w:rPr>
          <w:lang w:val="en-US"/>
        </w:rPr>
        <w:t xml:space="preserve">Figure </w:t>
      </w:r>
      <w:r w:rsidR="00D772C1">
        <w:rPr>
          <w:noProof/>
          <w:lang w:val="en-US"/>
        </w:rPr>
        <w:t>2</w:t>
      </w:r>
      <w:r w:rsidR="00D772C1">
        <w:rPr>
          <w:lang w:val="en-US"/>
        </w:rPr>
        <w:noBreakHyphen/>
      </w:r>
      <w:r w:rsidR="00D772C1">
        <w:rPr>
          <w:noProof/>
          <w:lang w:val="en-US"/>
        </w:rPr>
        <w:t>15</w:t>
      </w:r>
      <w:r w:rsidR="00D772C1">
        <w:rPr>
          <w:rFonts w:eastAsiaTheme="minorEastAsia"/>
          <w:lang w:val="en-US"/>
        </w:rPr>
        <w:fldChar w:fldCharType="end"/>
      </w:r>
      <w:r w:rsidR="00D772C1">
        <w:rPr>
          <w:rFonts w:eastAsiaTheme="minorEastAsia"/>
          <w:lang w:val="en-US"/>
        </w:rPr>
        <w:t>.</w:t>
      </w:r>
      <w:r w:rsidR="004B203F" w:rsidRPr="004B203F">
        <w:rPr>
          <w:rFonts w:eastAsiaTheme="minorEastAsia"/>
          <w:b/>
          <w:bCs/>
          <w:lang w:val="en-US"/>
        </w:rPr>
        <w:t xml:space="preserve"> </w:t>
      </w:r>
      <w:r w:rsidR="004B203F" w:rsidRPr="004B203F">
        <w:rPr>
          <w:rFonts w:eastAsiaTheme="minorEastAsia"/>
          <w:lang w:val="en-US"/>
        </w:rPr>
        <w:t>Choosing a kernel with the same size as the quadrats, and a stride equal to the dimension of the quadrats, will let the kernel jump from quadrat to quadrat extracting the desired quantity from the pixel values within the quadrat.</w:t>
      </w:r>
      <w:r w:rsidR="004B203F" w:rsidRPr="00650C19">
        <w:rPr>
          <w:rFonts w:eastAsiaTheme="minorEastAsia"/>
          <w:b/>
          <w:bCs/>
          <w:lang w:val="en-US"/>
        </w:rPr>
        <w:t xml:space="preserve"> </w:t>
      </w:r>
      <w:r w:rsidR="00BC4DDA">
        <w:rPr>
          <w:rFonts w:eastAsiaTheme="minorEastAsia"/>
          <w:lang w:val="en-US"/>
        </w:rPr>
        <w:t>The dose of each quadrat was found in a very similar process called average pooling</w:t>
      </w:r>
      <w:r w:rsidR="00EB5022">
        <w:rPr>
          <w:rFonts w:eastAsiaTheme="minorEastAsia"/>
          <w:lang w:val="en-US"/>
        </w:rPr>
        <w:t xml:space="preserve"> using the</w:t>
      </w:r>
      <w:r w:rsidR="004F5BDA">
        <w:rPr>
          <w:rFonts w:eastAsiaTheme="minorEastAsia"/>
          <w:lang w:val="en-US"/>
        </w:rPr>
        <w:t xml:space="preserve"> </w:t>
      </w:r>
      <w:r w:rsidR="000C40A5">
        <w:rPr>
          <w:rFonts w:eastAsiaTheme="minorEastAsia"/>
          <w:i/>
          <w:iCs/>
          <w:lang w:val="en-US"/>
        </w:rPr>
        <w:t xml:space="preserve">AvgPool2D </w:t>
      </w:r>
      <w:r w:rsidR="000C40A5">
        <w:rPr>
          <w:rFonts w:eastAsiaTheme="minorEastAsia"/>
          <w:i/>
          <w:iCs/>
          <w:lang w:val="en-US"/>
        </w:rPr>
        <w:fldChar w:fldCharType="begin"/>
      </w:r>
      <w:r w:rsidR="000C40A5">
        <w:rPr>
          <w:rFonts w:eastAsiaTheme="minorEastAsia"/>
          <w:i/>
          <w:iCs/>
          <w:lang w:val="en-US"/>
        </w:rPr>
        <w:instrText xml:space="preserve"> ADDIN ZOTERO_ITEM CSL_CITATION {"citationID":"Xvk2PxJE","properties":{"formattedCitation":"({\\i{}AvgPool2d \\uc0\\u8212{} PyTorch 1.11.0 Documentation}, n.d.)","plainCitation":"(AvgPool2d — PyTorch 1.11.0 Documentation, n.d.)","noteIndex":0},"citationItems":[{"id":502,"uris":["http://zotero.org/users/9228513/items/L5EXQAGZ"],"itemData":{"id":502,"type":"webpage","title":"AvgPool2d — PyTorch 1.11.0 documentation","URL":"https://pytorch.org/docs/stable/generated/torch.nn.AvgPool2d.html","accessed":{"date-parts":[["2022",4,28]]}}}],"schema":"https://github.com/citation-style-language/schema/raw/master/csl-citation.json"} </w:instrText>
      </w:r>
      <w:r w:rsidR="000C40A5">
        <w:rPr>
          <w:rFonts w:eastAsiaTheme="minorEastAsia"/>
          <w:i/>
          <w:iCs/>
          <w:lang w:val="en-US"/>
        </w:rPr>
        <w:fldChar w:fldCharType="separate"/>
      </w:r>
      <w:r w:rsidR="000C40A5" w:rsidRPr="00861AE3">
        <w:rPr>
          <w:rFonts w:cs="Times New Roman"/>
          <w:szCs w:val="24"/>
          <w:lang w:val="en-US"/>
        </w:rPr>
        <w:t>(</w:t>
      </w:r>
      <w:r w:rsidR="000C40A5" w:rsidRPr="00861AE3">
        <w:rPr>
          <w:rFonts w:cs="Times New Roman"/>
          <w:i/>
          <w:iCs/>
          <w:szCs w:val="24"/>
          <w:lang w:val="en-US"/>
        </w:rPr>
        <w:t xml:space="preserve">AvgPool2d — </w:t>
      </w:r>
      <w:proofErr w:type="spellStart"/>
      <w:r w:rsidR="000C40A5" w:rsidRPr="00861AE3">
        <w:rPr>
          <w:rFonts w:cs="Times New Roman"/>
          <w:i/>
          <w:iCs/>
          <w:szCs w:val="24"/>
          <w:lang w:val="en-US"/>
        </w:rPr>
        <w:t>PyTorch</w:t>
      </w:r>
      <w:proofErr w:type="spellEnd"/>
      <w:r w:rsidR="000C40A5" w:rsidRPr="00861AE3">
        <w:rPr>
          <w:rFonts w:cs="Times New Roman"/>
          <w:i/>
          <w:iCs/>
          <w:szCs w:val="24"/>
          <w:lang w:val="en-US"/>
        </w:rPr>
        <w:t xml:space="preserve"> 1.11.0 Documentation</w:t>
      </w:r>
      <w:r w:rsidR="000C40A5" w:rsidRPr="00861AE3">
        <w:rPr>
          <w:rFonts w:cs="Times New Roman"/>
          <w:szCs w:val="24"/>
          <w:lang w:val="en-US"/>
        </w:rPr>
        <w:t>, n.d.)</w:t>
      </w:r>
      <w:r w:rsidR="000C40A5">
        <w:rPr>
          <w:rFonts w:eastAsiaTheme="minorEastAsia"/>
          <w:i/>
          <w:iCs/>
          <w:lang w:val="en-US"/>
        </w:rPr>
        <w:fldChar w:fldCharType="end"/>
      </w:r>
      <w:r w:rsidR="004A3C9D">
        <w:rPr>
          <w:rFonts w:eastAsiaTheme="minorEastAsia"/>
          <w:lang w:val="en-US"/>
        </w:rPr>
        <w:t>. Choosing the</w:t>
      </w:r>
      <w:r w:rsidR="00392DEB">
        <w:rPr>
          <w:rFonts w:eastAsiaTheme="minorEastAsia"/>
          <w:lang w:val="en-US"/>
        </w:rPr>
        <w:t xml:space="preserve"> right</w:t>
      </w:r>
      <w:r w:rsidR="004A3C9D">
        <w:rPr>
          <w:rFonts w:eastAsiaTheme="minorEastAsia"/>
          <w:lang w:val="en-US"/>
        </w:rPr>
        <w:t xml:space="preserve"> size of </w:t>
      </w:r>
      <w:r w:rsidR="006778AC">
        <w:rPr>
          <w:rFonts w:eastAsiaTheme="minorEastAsia"/>
          <w:lang w:val="en-US"/>
        </w:rPr>
        <w:t xml:space="preserve">the </w:t>
      </w:r>
      <w:r w:rsidR="00973F03">
        <w:rPr>
          <w:rFonts w:eastAsiaTheme="minorEastAsia"/>
          <w:lang w:val="en-US"/>
        </w:rPr>
        <w:t>quadrat</w:t>
      </w:r>
      <w:r w:rsidR="001231FF">
        <w:rPr>
          <w:rFonts w:eastAsiaTheme="minorEastAsia"/>
          <w:lang w:val="en-US"/>
        </w:rPr>
        <w:t>s</w:t>
      </w:r>
      <w:r w:rsidR="006778AC">
        <w:rPr>
          <w:rFonts w:eastAsiaTheme="minorEastAsia"/>
          <w:lang w:val="en-US"/>
        </w:rPr>
        <w:t xml:space="preserve"> is important, </w:t>
      </w:r>
      <w:r w:rsidR="006778AC">
        <w:rPr>
          <w:rFonts w:eastAsiaTheme="minorEastAsia"/>
          <w:lang w:val="en-US"/>
        </w:rPr>
        <w:lastRenderedPageBreak/>
        <w:t>because you want to cover</w:t>
      </w:r>
      <w:r w:rsidR="00EC3AB7">
        <w:rPr>
          <w:rFonts w:eastAsiaTheme="minorEastAsia"/>
          <w:lang w:val="en-US"/>
        </w:rPr>
        <w:t xml:space="preserve"> </w:t>
      </w:r>
      <w:r w:rsidR="00BD774B">
        <w:rPr>
          <w:rFonts w:eastAsiaTheme="minorEastAsia"/>
          <w:lang w:val="en-US"/>
        </w:rPr>
        <w:t>enough pixels</w:t>
      </w:r>
      <w:r w:rsidR="006778AC">
        <w:rPr>
          <w:rFonts w:eastAsiaTheme="minorEastAsia"/>
          <w:lang w:val="en-US"/>
        </w:rPr>
        <w:t xml:space="preserve"> to </w:t>
      </w:r>
      <w:r w:rsidR="002659F7">
        <w:rPr>
          <w:rFonts w:eastAsiaTheme="minorEastAsia"/>
          <w:lang w:val="en-US"/>
        </w:rPr>
        <w:t xml:space="preserve">get a significant </w:t>
      </w:r>
      <w:r w:rsidR="007F772F">
        <w:rPr>
          <w:rFonts w:eastAsiaTheme="minorEastAsia"/>
          <w:lang w:val="en-US"/>
        </w:rPr>
        <w:t>number</w:t>
      </w:r>
      <w:r w:rsidR="002659F7">
        <w:rPr>
          <w:rFonts w:eastAsiaTheme="minorEastAsia"/>
          <w:lang w:val="en-US"/>
        </w:rPr>
        <w:t xml:space="preserve"> of colonies within the </w:t>
      </w:r>
      <w:r w:rsidR="007F772F">
        <w:rPr>
          <w:rFonts w:eastAsiaTheme="minorEastAsia"/>
          <w:lang w:val="en-US"/>
        </w:rPr>
        <w:t>quadrat</w:t>
      </w:r>
      <w:r w:rsidR="00286F25">
        <w:rPr>
          <w:rFonts w:eastAsiaTheme="minorEastAsia"/>
          <w:lang w:val="en-US"/>
        </w:rPr>
        <w:t xml:space="preserve">. A 1 x </w:t>
      </w:r>
      <w:proofErr w:type="gramStart"/>
      <w:r w:rsidR="00286F25">
        <w:rPr>
          <w:rFonts w:eastAsiaTheme="minorEastAsia"/>
          <w:lang w:val="en-US"/>
        </w:rPr>
        <w:t xml:space="preserve">1 </w:t>
      </w:r>
      <w:r w:rsidR="00DC59C2">
        <w:rPr>
          <w:rFonts w:eastAsiaTheme="minorEastAsia"/>
          <w:lang w:val="en-US"/>
        </w:rPr>
        <w:t>pixel</w:t>
      </w:r>
      <w:proofErr w:type="gramEnd"/>
      <w:r w:rsidR="00DC59C2">
        <w:rPr>
          <w:rFonts w:eastAsiaTheme="minorEastAsia"/>
          <w:lang w:val="en-US"/>
        </w:rPr>
        <w:t xml:space="preserve"> sized quadrat would greatly inflate the number of quadrats not containing any colonies</w:t>
      </w:r>
      <w:r w:rsidR="004B6B25">
        <w:rPr>
          <w:rFonts w:eastAsiaTheme="minorEastAsia"/>
          <w:lang w:val="en-US"/>
        </w:rPr>
        <w:t xml:space="preserve">, </w:t>
      </w:r>
      <w:r w:rsidR="00F37E9E">
        <w:rPr>
          <w:rFonts w:eastAsiaTheme="minorEastAsia"/>
          <w:lang w:val="en-US"/>
        </w:rPr>
        <w:t>making th</w:t>
      </w:r>
      <w:r w:rsidR="00062C55">
        <w:rPr>
          <w:rFonts w:eastAsiaTheme="minorEastAsia"/>
          <w:lang w:val="en-US"/>
        </w:rPr>
        <w:t>e d</w:t>
      </w:r>
      <w:r w:rsidR="00B60318">
        <w:rPr>
          <w:rFonts w:eastAsiaTheme="minorEastAsia"/>
          <w:lang w:val="en-US"/>
        </w:rPr>
        <w:t>ata deviate from the Poisson distribution</w:t>
      </w:r>
      <w:r w:rsidR="007C1E16">
        <w:rPr>
          <w:rFonts w:eastAsiaTheme="minorEastAsia"/>
          <w:lang w:val="en-US"/>
        </w:rPr>
        <w:t xml:space="preserve">. </w:t>
      </w:r>
      <w:r w:rsidR="007F772F">
        <w:rPr>
          <w:rFonts w:eastAsiaTheme="minorEastAsia"/>
          <w:lang w:val="en-US"/>
        </w:rPr>
        <w:t xml:space="preserve"> </w:t>
      </w:r>
      <w:r w:rsidR="007C1E16">
        <w:rPr>
          <w:rFonts w:eastAsiaTheme="minorEastAsia"/>
          <w:lang w:val="en-US"/>
        </w:rPr>
        <w:t>B</w:t>
      </w:r>
      <w:r w:rsidR="00BD774B">
        <w:rPr>
          <w:rFonts w:eastAsiaTheme="minorEastAsia"/>
          <w:lang w:val="en-US"/>
        </w:rPr>
        <w:t>ut</w:t>
      </w:r>
      <w:r w:rsidR="00EC3AB7">
        <w:rPr>
          <w:rFonts w:eastAsiaTheme="minorEastAsia"/>
          <w:lang w:val="en-US"/>
        </w:rPr>
        <w:t xml:space="preserve"> the quadrats</w:t>
      </w:r>
      <w:r w:rsidR="00BD774B">
        <w:rPr>
          <w:rFonts w:eastAsiaTheme="minorEastAsia"/>
          <w:lang w:val="en-US"/>
        </w:rPr>
        <w:t xml:space="preserve"> </w:t>
      </w:r>
      <w:r w:rsidR="007C1E16">
        <w:rPr>
          <w:rFonts w:eastAsiaTheme="minorEastAsia"/>
          <w:lang w:val="en-US"/>
        </w:rPr>
        <w:t xml:space="preserve">must be small enough, so that the number of quadrats is </w:t>
      </w:r>
      <w:r w:rsidR="00F0444D">
        <w:rPr>
          <w:rFonts w:eastAsiaTheme="minorEastAsia"/>
          <w:lang w:val="en-US"/>
        </w:rPr>
        <w:t>large</w:t>
      </w:r>
      <w:r w:rsidR="007C1E16">
        <w:rPr>
          <w:rFonts w:eastAsiaTheme="minorEastAsia"/>
          <w:lang w:val="en-US"/>
        </w:rPr>
        <w:t xml:space="preserve"> </w:t>
      </w:r>
      <w:r w:rsidR="00FA7795">
        <w:rPr>
          <w:rFonts w:eastAsiaTheme="minorEastAsia"/>
          <w:lang w:val="en-US"/>
        </w:rPr>
        <w:t xml:space="preserve">enough to have sufficient data for Poisson regression. </w:t>
      </w:r>
      <w:r w:rsidR="00503649">
        <w:rPr>
          <w:rFonts w:eastAsiaTheme="minorEastAsia"/>
          <w:lang w:val="en-US"/>
        </w:rPr>
        <w:t xml:space="preserve">Also, choosing quadrats too large leads to </w:t>
      </w:r>
      <w:r w:rsidR="002A7981">
        <w:rPr>
          <w:rFonts w:eastAsiaTheme="minorEastAsia"/>
          <w:lang w:val="en-US"/>
        </w:rPr>
        <w:t xml:space="preserve">smoothing of doses because the quadrats </w:t>
      </w:r>
      <w:r w:rsidR="007F0135">
        <w:rPr>
          <w:rFonts w:eastAsiaTheme="minorEastAsia"/>
          <w:lang w:val="en-US"/>
        </w:rPr>
        <w:t xml:space="preserve">might cover </w:t>
      </w:r>
      <w:r w:rsidR="00C54543">
        <w:rPr>
          <w:rFonts w:eastAsiaTheme="minorEastAsia"/>
          <w:lang w:val="en-US"/>
        </w:rPr>
        <w:t xml:space="preserve">the area between a peak and a valley. </w:t>
      </w:r>
      <w:r w:rsidR="002A7F91">
        <w:rPr>
          <w:rFonts w:eastAsiaTheme="minorEastAsia"/>
          <w:lang w:val="en-US"/>
        </w:rPr>
        <w:br/>
      </w:r>
      <w:r w:rsidR="002A7F91" w:rsidRPr="002A7F91">
        <w:rPr>
          <w:rFonts w:eastAsiaTheme="minorEastAsia"/>
          <w:lang w:val="en-US"/>
        </w:rPr>
        <w:t xml:space="preserve">We examined the survival data within the quadrats using sizes of 0.5 x 0.5, 1 x 1, 2 x 2, 3 x </w:t>
      </w:r>
      <w:proofErr w:type="gramStart"/>
      <w:r w:rsidR="002A7F91" w:rsidRPr="002A7F91">
        <w:rPr>
          <w:rFonts w:eastAsiaTheme="minorEastAsia"/>
          <w:lang w:val="en-US"/>
        </w:rPr>
        <w:t>3</w:t>
      </w:r>
      <w:proofErr w:type="gramEnd"/>
      <w:r w:rsidR="002A7F91" w:rsidRPr="002A7F91">
        <w:rPr>
          <w:rFonts w:eastAsiaTheme="minorEastAsia"/>
          <w:lang w:val="en-US"/>
        </w:rPr>
        <w:t xml:space="preserve"> and 4 x 4 mm</w:t>
      </w:r>
      <w:r w:rsidR="002A7F91" w:rsidRPr="002A7F91">
        <w:rPr>
          <w:rFonts w:eastAsiaTheme="minorEastAsia"/>
          <w:vertAlign w:val="superscript"/>
          <w:lang w:val="en-US"/>
        </w:rPr>
        <w:t>2</w:t>
      </w:r>
      <w:r w:rsidR="002A7F91" w:rsidRPr="002A7F91">
        <w:rPr>
          <w:rFonts w:eastAsiaTheme="minorEastAsia"/>
          <w:lang w:val="en-US"/>
        </w:rPr>
        <w:t xml:space="preserve">. Evaluations of each size were made using a set of measurements: zero inflation, reduction in dose variance and relative difference between variance and mean for peak and valley survival. </w:t>
      </w:r>
      <w:r w:rsidR="002A7F91" w:rsidRPr="002A7F91">
        <w:rPr>
          <w:rFonts w:eastAsiaTheme="minorEastAsia"/>
          <w:lang w:val="en-US"/>
        </w:rPr>
        <w:br/>
        <w:t>The zero inflation was found by sum pooling the control cell flasks and finding the number of quadrats with zero colonies. Reduction in dose variance was found by finding the variance of the average pooled dose maps. The last two measurements were found by separating the mean dose map for GRID into peak and valley doses, where peak and valley doses were defined as greater than 75% of maximum, and smaller than 115% of minimum dose, respectively. Because the Poisson regression assumes Poisson distributed data with equal variance and mean, we calculated the relative difference between these quantities for peak and valley quadrats.</w:t>
      </w:r>
      <w:r w:rsidR="002A7F91" w:rsidRPr="00650C19">
        <w:rPr>
          <w:rFonts w:eastAsiaTheme="minorEastAsia"/>
          <w:b/>
          <w:bCs/>
          <w:lang w:val="en-US"/>
        </w:rPr>
        <w:t xml:space="preserve"> </w:t>
      </w:r>
    </w:p>
    <w:p w14:paraId="083D6109" w14:textId="0263665A" w:rsidR="00666121" w:rsidRPr="00722E71" w:rsidRDefault="00666121" w:rsidP="00E31EE3">
      <w:pPr>
        <w:rPr>
          <w:rFonts w:eastAsiaTheme="minorEastAsia"/>
          <w:lang w:val="en-US"/>
        </w:rPr>
      </w:pPr>
    </w:p>
    <w:p w14:paraId="2369CD9D" w14:textId="07373588" w:rsidR="00666121" w:rsidRDefault="00C64362" w:rsidP="00666121">
      <w:pPr>
        <w:keepNext/>
      </w:pPr>
      <w:r>
        <w:rPr>
          <w:noProof/>
        </w:rPr>
        <w:drawing>
          <wp:inline distT="0" distB="0" distL="0" distR="0" wp14:anchorId="6C0D5881" wp14:editId="36B1465E">
            <wp:extent cx="4803914" cy="2512088"/>
            <wp:effectExtent l="0" t="0" r="0" b="2540"/>
            <wp:docPr id="57" name="Picture 5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waterfall chart&#10;&#10;Description automatically generated"/>
                    <pic:cNvPicPr/>
                  </pic:nvPicPr>
                  <pic:blipFill rotWithShape="1">
                    <a:blip r:embed="rId54">
                      <a:extLst>
                        <a:ext uri="{28A0092B-C50C-407E-A947-70E740481C1C}">
                          <a14:useLocalDpi xmlns:a14="http://schemas.microsoft.com/office/drawing/2010/main" val="0"/>
                        </a:ext>
                      </a:extLst>
                    </a:blip>
                    <a:srcRect l="7612" t="15333" r="40313" b="36256"/>
                    <a:stretch/>
                  </pic:blipFill>
                  <pic:spPr bwMode="auto">
                    <a:xfrm>
                      <a:off x="0" y="0"/>
                      <a:ext cx="4816323" cy="2518577"/>
                    </a:xfrm>
                    <a:prstGeom prst="rect">
                      <a:avLst/>
                    </a:prstGeom>
                    <a:ln>
                      <a:noFill/>
                    </a:ln>
                    <a:extLst>
                      <a:ext uri="{53640926-AAD7-44D8-BBD7-CCE9431645EC}">
                        <a14:shadowObscured xmlns:a14="http://schemas.microsoft.com/office/drawing/2010/main"/>
                      </a:ext>
                    </a:extLst>
                  </pic:spPr>
                </pic:pic>
              </a:graphicData>
            </a:graphic>
          </wp:inline>
        </w:drawing>
      </w:r>
    </w:p>
    <w:p w14:paraId="2F359AE7" w14:textId="43BA2D22" w:rsidR="00666121" w:rsidRDefault="00666121" w:rsidP="00666121">
      <w:pPr>
        <w:pStyle w:val="Caption"/>
        <w:rPr>
          <w:b/>
          <w:bCs/>
          <w:lang w:val="en-US"/>
        </w:rPr>
      </w:pPr>
      <w:bookmarkStart w:id="178" w:name="_Ref102037739"/>
      <w:r w:rsidRPr="00666121">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16</w:t>
      </w:r>
      <w:r w:rsidR="005B1E99">
        <w:rPr>
          <w:lang w:val="en-US"/>
        </w:rPr>
        <w:fldChar w:fldCharType="end"/>
      </w:r>
      <w:bookmarkEnd w:id="178"/>
      <w:r w:rsidR="00D772C1">
        <w:rPr>
          <w:lang w:val="en-US"/>
        </w:rPr>
        <w:t xml:space="preserve">. Sum pooling, with a 2 x 2 kernel moving </w:t>
      </w:r>
      <w:r w:rsidR="0004044C">
        <w:rPr>
          <w:lang w:val="en-US"/>
        </w:rPr>
        <w:t xml:space="preserve">in 2 x 2 strides across the image, summing up the pixel values within the kernel. </w:t>
      </w:r>
      <w:r w:rsidR="00C64362">
        <w:rPr>
          <w:lang w:val="en-US"/>
        </w:rPr>
        <w:t>The arrows indicate the movement of the kernel</w:t>
      </w:r>
      <w:r w:rsidR="0030374E">
        <w:rPr>
          <w:lang w:val="en-US"/>
        </w:rPr>
        <w:t>.</w:t>
      </w:r>
    </w:p>
    <w:p w14:paraId="15157EA7" w14:textId="77777777" w:rsidR="005656BD" w:rsidRDefault="005656BD" w:rsidP="007634B1">
      <w:pPr>
        <w:rPr>
          <w:lang w:val="en-US"/>
        </w:rPr>
      </w:pPr>
    </w:p>
    <w:p w14:paraId="7FE9D5DE" w14:textId="77777777" w:rsidR="005656BD" w:rsidRDefault="005656BD" w:rsidP="007634B1">
      <w:pPr>
        <w:rPr>
          <w:lang w:val="en-US"/>
        </w:rPr>
      </w:pPr>
    </w:p>
    <w:p w14:paraId="54CAEF7E" w14:textId="1BC99A20" w:rsidR="005656BD" w:rsidRDefault="002D1CDC" w:rsidP="002D1CDC">
      <w:pPr>
        <w:pStyle w:val="Heading4"/>
        <w:rPr>
          <w:lang w:val="en-US"/>
        </w:rPr>
      </w:pPr>
      <w:bookmarkStart w:id="179" w:name="_Ref102489315"/>
      <w:r>
        <w:rPr>
          <w:lang w:val="en-US"/>
        </w:rPr>
        <w:t>Poisson Regression</w:t>
      </w:r>
      <w:bookmarkEnd w:id="179"/>
    </w:p>
    <w:p w14:paraId="75123BD0" w14:textId="533BD9CC" w:rsidR="007634B1" w:rsidRPr="005F5617" w:rsidRDefault="007634B1" w:rsidP="007634B1">
      <w:pPr>
        <w:rPr>
          <w:rFonts w:eastAsiaTheme="minorEastAsia"/>
          <w:lang w:val="en-US"/>
        </w:rPr>
      </w:pPr>
      <w:r w:rsidRPr="007634B1">
        <w:rPr>
          <w:lang w:val="en-US"/>
        </w:rPr>
        <w:t xml:space="preserve">For the Poisson regression itself, we chose the Generalized Linear Models (GLM) from the </w:t>
      </w:r>
      <w:proofErr w:type="spellStart"/>
      <w:r w:rsidRPr="007634B1">
        <w:rPr>
          <w:i/>
          <w:iCs/>
          <w:lang w:val="en-US"/>
        </w:rPr>
        <w:t>statsmodels</w:t>
      </w:r>
      <w:proofErr w:type="spellEnd"/>
      <w:r w:rsidRPr="007634B1">
        <w:rPr>
          <w:i/>
          <w:iCs/>
          <w:lang w:val="en-US"/>
        </w:rPr>
        <w:t xml:space="preserve"> </w:t>
      </w:r>
      <w:r w:rsidRPr="007634B1">
        <w:rPr>
          <w:lang w:val="en-US"/>
        </w:rPr>
        <w:t xml:space="preserve">module </w:t>
      </w:r>
      <w:r w:rsidRPr="007634B1">
        <w:rPr>
          <w:lang w:val="en-US"/>
        </w:rPr>
        <w:fldChar w:fldCharType="begin"/>
      </w:r>
      <w:r w:rsidRPr="007634B1">
        <w:rPr>
          <w:lang w:val="en-US"/>
        </w:rPr>
        <w:instrText xml:space="preserve"> ADDIN ZOTERO_ITEM CSL_CITATION {"citationID":"Jk5RqoJT","properties":{"formattedCitation":"(Seabold &amp; Perktold, 2010)","plainCitation":"(Seabold &amp; Perktold, 2010)","noteIndex":0},"citationItems":[{"id":504,"uris":["http://zotero.org/users/9228513/items/WXUPNTH8"],"itemData":{"id":504,"type":"paper-conference","container-title":"9th Python in Science Conference","title":"statsmodels: Econometric and statistical modeling with python","author":[{"family":"Seabold","given":"Skipper"},{"family":"Perktold","given":"Josef"}],"issued":{"date-parts":[["2010"]]}}}],"schema":"https://github.com/citation-style-language/schema/raw/master/csl-citation.json"} </w:instrText>
      </w:r>
      <w:r w:rsidRPr="007634B1">
        <w:rPr>
          <w:lang w:val="en-US"/>
        </w:rPr>
        <w:fldChar w:fldCharType="separate"/>
      </w:r>
      <w:r w:rsidRPr="007634B1">
        <w:rPr>
          <w:rFonts w:cs="Times New Roman"/>
          <w:lang w:val="en-US"/>
        </w:rPr>
        <w:t>(</w:t>
      </w:r>
      <w:proofErr w:type="spellStart"/>
      <w:r w:rsidRPr="007634B1">
        <w:rPr>
          <w:rFonts w:cs="Times New Roman"/>
          <w:lang w:val="en-US"/>
        </w:rPr>
        <w:t>Seabold</w:t>
      </w:r>
      <w:proofErr w:type="spellEnd"/>
      <w:r w:rsidRPr="007634B1">
        <w:rPr>
          <w:rFonts w:cs="Times New Roman"/>
          <w:lang w:val="en-US"/>
        </w:rPr>
        <w:t xml:space="preserve"> &amp; </w:t>
      </w:r>
      <w:proofErr w:type="spellStart"/>
      <w:r w:rsidRPr="007634B1">
        <w:rPr>
          <w:rFonts w:cs="Times New Roman"/>
          <w:lang w:val="en-US"/>
        </w:rPr>
        <w:t>Perktold</w:t>
      </w:r>
      <w:proofErr w:type="spellEnd"/>
      <w:r w:rsidRPr="007634B1">
        <w:rPr>
          <w:rFonts w:cs="Times New Roman"/>
          <w:lang w:val="en-US"/>
        </w:rPr>
        <w:t>, 2010)</w:t>
      </w:r>
      <w:r w:rsidRPr="007634B1">
        <w:rPr>
          <w:lang w:val="en-US"/>
        </w:rPr>
        <w:fldChar w:fldCharType="end"/>
      </w:r>
      <w:r w:rsidRPr="007634B1">
        <w:rPr>
          <w:lang w:val="en-US"/>
        </w:rPr>
        <w:t>. GLM takes the response data</w:t>
      </w:r>
      <w:r w:rsidRPr="00650C19">
        <w:rPr>
          <w:b/>
          <w:bCs/>
          <w:lang w:val="en-US"/>
        </w:rPr>
        <w:t xml:space="preserve"> </w:t>
      </w:r>
      <m:oMath>
        <m:r>
          <m:rPr>
            <m:sty m:val="bi"/>
          </m:rPr>
          <w:rPr>
            <w:rFonts w:ascii="Cambria Math" w:hAnsi="Cambria Math"/>
            <w:lang w:val="en-US"/>
          </w:rPr>
          <m:t>y</m:t>
        </m:r>
      </m:oMath>
      <w:r w:rsidRPr="00650C19">
        <w:rPr>
          <w:b/>
          <w:bCs/>
          <w:lang w:val="en-US"/>
        </w:rPr>
        <w:t xml:space="preserve"> </w:t>
      </w:r>
      <w:r w:rsidRPr="007634B1">
        <w:rPr>
          <w:lang w:val="en-US"/>
        </w:rPr>
        <w:t xml:space="preserve">and the </w:t>
      </w:r>
      <w:r w:rsidRPr="007634B1">
        <w:rPr>
          <w:lang w:val="en-US"/>
        </w:rPr>
        <w:lastRenderedPageBreak/>
        <w:t>explanatory data</w:t>
      </w:r>
      <w:r w:rsidRPr="00650C19">
        <w:rPr>
          <w:b/>
          <w:bCs/>
          <w:lang w:val="en-US"/>
        </w:rPr>
        <w:t xml:space="preserve"> </w:t>
      </w:r>
      <m:oMath>
        <m:r>
          <m:rPr>
            <m:sty m:val="bi"/>
          </m:rPr>
          <w:rPr>
            <w:rFonts w:ascii="Cambria Math" w:hAnsi="Cambria Math"/>
            <w:lang w:val="en-US"/>
          </w:rPr>
          <m:t>X</m:t>
        </m:r>
      </m:oMath>
      <w:r w:rsidRPr="00650C19">
        <w:rPr>
          <w:rFonts w:eastAsiaTheme="minorEastAsia"/>
          <w:b/>
          <w:bCs/>
          <w:lang w:val="en-US"/>
        </w:rPr>
        <w:t xml:space="preserve">. </w:t>
      </w:r>
      <w:r w:rsidR="00E75B4D">
        <w:rPr>
          <w:rFonts w:eastAsiaTheme="minorEastAsia"/>
          <w:b/>
          <w:bCs/>
          <w:lang w:val="en-US"/>
        </w:rPr>
        <w:t xml:space="preserve"> </w:t>
      </w:r>
      <w:r w:rsidR="00C108E1">
        <w:rPr>
          <w:rFonts w:eastAsiaTheme="minorEastAsia"/>
          <w:lang w:val="en-US"/>
        </w:rPr>
        <w:t>We chose to s</w:t>
      </w:r>
      <w:r w:rsidR="00FA266F">
        <w:rPr>
          <w:rFonts w:eastAsiaTheme="minorEastAsia"/>
          <w:lang w:val="en-US"/>
        </w:rPr>
        <w:t>plit</w:t>
      </w:r>
      <w:r w:rsidR="00C108E1">
        <w:rPr>
          <w:rFonts w:eastAsiaTheme="minorEastAsia"/>
          <w:lang w:val="en-US"/>
        </w:rPr>
        <w:t xml:space="preserve"> the data into training and test (80/20 split)</w:t>
      </w:r>
      <w:r w:rsidR="00DA7C4F">
        <w:rPr>
          <w:rFonts w:eastAsiaTheme="minorEastAsia"/>
          <w:lang w:val="en-US"/>
        </w:rPr>
        <w:t xml:space="preserve">. The </w:t>
      </w:r>
      <w:r w:rsidR="00135CCD">
        <w:rPr>
          <w:rFonts w:eastAsiaTheme="minorEastAsia"/>
          <w:lang w:val="en-US"/>
        </w:rPr>
        <w:t xml:space="preserve">training data was stacked together, </w:t>
      </w:r>
      <w:r w:rsidR="000E379C">
        <w:rPr>
          <w:rFonts w:eastAsiaTheme="minorEastAsia"/>
          <w:lang w:val="en-US"/>
        </w:rPr>
        <w:t>to generate a</w:t>
      </w:r>
      <w:r w:rsidR="00135CCD">
        <w:rPr>
          <w:rFonts w:eastAsiaTheme="minorEastAsia"/>
          <w:lang w:val="en-US"/>
        </w:rPr>
        <w:t xml:space="preserve"> model </w:t>
      </w:r>
      <w:r w:rsidR="00D16D26">
        <w:rPr>
          <w:rFonts w:eastAsiaTheme="minorEastAsia"/>
          <w:lang w:val="en-US"/>
        </w:rPr>
        <w:t xml:space="preserve">suitable for all irradiation scenarios: </w:t>
      </w:r>
      <w:r w:rsidR="009D6E1D">
        <w:rPr>
          <w:rFonts w:eastAsiaTheme="minorEastAsia"/>
          <w:lang w:val="en-US"/>
        </w:rPr>
        <w:t>control, OPEN field, GRID stripes and GRID dots survival data</w:t>
      </w:r>
      <w:r w:rsidR="00D16D26">
        <w:rPr>
          <w:rFonts w:eastAsiaTheme="minorEastAsia"/>
          <w:lang w:val="en-US"/>
        </w:rPr>
        <w:t>.</w:t>
      </w:r>
      <w:r w:rsidR="00365911">
        <w:rPr>
          <w:rFonts w:eastAsiaTheme="minorEastAsia"/>
          <w:lang w:val="en-US"/>
        </w:rPr>
        <w:t xml:space="preserve"> </w:t>
      </w:r>
      <w:r w:rsidR="00D16D26">
        <w:rPr>
          <w:rFonts w:eastAsiaTheme="minorEastAsia"/>
          <w:lang w:val="en-US"/>
        </w:rPr>
        <w:t>T</w:t>
      </w:r>
      <w:r w:rsidR="00365911">
        <w:rPr>
          <w:rFonts w:eastAsiaTheme="minorEastAsia"/>
          <w:lang w:val="en-US"/>
        </w:rPr>
        <w:t>he test data was kept</w:t>
      </w:r>
      <w:r w:rsidR="00FA266F">
        <w:rPr>
          <w:rFonts w:eastAsiaTheme="minorEastAsia"/>
          <w:lang w:val="en-US"/>
        </w:rPr>
        <w:t xml:space="preserve"> </w:t>
      </w:r>
      <w:r w:rsidR="005A0944">
        <w:rPr>
          <w:rFonts w:eastAsiaTheme="minorEastAsia"/>
          <w:lang w:val="en-US"/>
        </w:rPr>
        <w:t xml:space="preserve">separate for model evaluation, which we will explain further in </w:t>
      </w:r>
      <w:r w:rsidR="005A0944">
        <w:rPr>
          <w:rFonts w:eastAsiaTheme="minorEastAsia"/>
          <w:lang w:val="en-US"/>
        </w:rPr>
        <w:fldChar w:fldCharType="begin"/>
      </w:r>
      <w:r w:rsidR="005A0944">
        <w:rPr>
          <w:rFonts w:eastAsiaTheme="minorEastAsia"/>
          <w:lang w:val="en-US"/>
        </w:rPr>
        <w:instrText xml:space="preserve"> REF _Ref102483652 \r \h </w:instrText>
      </w:r>
      <w:r w:rsidR="005A0944">
        <w:rPr>
          <w:rFonts w:eastAsiaTheme="minorEastAsia"/>
          <w:lang w:val="en-US"/>
        </w:rPr>
      </w:r>
      <w:r w:rsidR="005A0944">
        <w:rPr>
          <w:rFonts w:eastAsiaTheme="minorEastAsia"/>
          <w:lang w:val="en-US"/>
        </w:rPr>
        <w:fldChar w:fldCharType="separate"/>
      </w:r>
      <w:r w:rsidR="005A0944">
        <w:rPr>
          <w:rFonts w:eastAsiaTheme="minorEastAsia"/>
          <w:lang w:val="en-US"/>
        </w:rPr>
        <w:t>2.4.2.5</w:t>
      </w:r>
      <w:r w:rsidR="005A0944">
        <w:rPr>
          <w:rFonts w:eastAsiaTheme="minorEastAsia"/>
          <w:lang w:val="en-US"/>
        </w:rPr>
        <w:fldChar w:fldCharType="end"/>
      </w:r>
      <w:r w:rsidR="005F5617">
        <w:rPr>
          <w:rFonts w:eastAsiaTheme="minorEastAsia"/>
          <w:lang w:val="en-US"/>
        </w:rPr>
        <w:t>.</w:t>
      </w:r>
      <w:r w:rsidR="005A0944">
        <w:rPr>
          <w:rFonts w:eastAsiaTheme="minorEastAsia"/>
          <w:lang w:val="en-US"/>
        </w:rPr>
        <w:t xml:space="preserve"> </w:t>
      </w:r>
      <w:r w:rsidRPr="007634B1">
        <w:rPr>
          <w:rFonts w:eastAsiaTheme="minorEastAsia"/>
          <w:lang w:val="en-US"/>
        </w:rPr>
        <w:t>GLM needs</w:t>
      </w:r>
      <w:r w:rsidRPr="00650C19">
        <w:rPr>
          <w:rFonts w:eastAsiaTheme="minorEastAsia"/>
          <w:b/>
          <w:bCs/>
          <w:lang w:val="en-US"/>
        </w:rPr>
        <w:t xml:space="preserve"> </w:t>
      </w:r>
      <m:oMath>
        <m:r>
          <m:rPr>
            <m:sty m:val="bi"/>
          </m:rPr>
          <w:rPr>
            <w:rFonts w:ascii="Cambria Math" w:eastAsiaTheme="minorEastAsia" w:hAnsi="Cambria Math"/>
            <w:lang w:val="en-US"/>
          </w:rPr>
          <m:t>X</m:t>
        </m:r>
      </m:oMath>
      <w:r w:rsidRPr="00650C19">
        <w:rPr>
          <w:rFonts w:eastAsiaTheme="minorEastAsia"/>
          <w:b/>
          <w:bCs/>
          <w:lang w:val="en-US"/>
        </w:rPr>
        <w:t xml:space="preserve"> </w:t>
      </w:r>
      <w:r w:rsidRPr="007634B1">
        <w:rPr>
          <w:rFonts w:eastAsiaTheme="minorEastAsia"/>
          <w:lang w:val="en-US"/>
        </w:rPr>
        <w:t>to have the shape m x n, with m datapoints and n regressors. E.g., using dose and dose squared as regressors you get the matrix</w:t>
      </w:r>
    </w:p>
    <w:p w14:paraId="578D86AF" w14:textId="2CD69F0B" w:rsidR="007634B1" w:rsidRPr="007634B1" w:rsidRDefault="00FE17CB" w:rsidP="007634B1">
      <w:pPr>
        <w:jc w:val="center"/>
        <w:rPr>
          <w:lang w:val="en-US"/>
        </w:rPr>
      </w:pPr>
      <m:oMathPara>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0,1</m:t>
                        </m:r>
                      </m:sub>
                    </m:sSub>
                  </m:e>
                  <m:e>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0,2</m:t>
                        </m:r>
                      </m:sub>
                      <m:sup>
                        <m:r>
                          <w:rPr>
                            <w:rFonts w:ascii="Cambria Math" w:eastAsiaTheme="minorEastAsia" w:hAnsi="Cambria Math"/>
                            <w:lang w:val="en-US"/>
                          </w:rPr>
                          <m:t>2</m:t>
                        </m:r>
                      </m:sup>
                    </m:sSubSup>
                  </m:e>
                </m:m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1,1</m:t>
                        </m:r>
                      </m:sub>
                    </m:sSub>
                  </m:e>
                  <m:e>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1,2</m:t>
                        </m:r>
                      </m:sub>
                      <m:sup>
                        <m:r>
                          <w:rPr>
                            <w:rFonts w:ascii="Cambria Math" w:eastAsiaTheme="minorEastAsia" w:hAnsi="Cambria Math"/>
                            <w:lang w:val="en-US"/>
                          </w:rPr>
                          <m:t>2</m:t>
                        </m:r>
                      </m:sup>
                    </m:sSubSup>
                  </m:e>
                </m:m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2,1</m:t>
                        </m:r>
                      </m:sub>
                    </m:sSub>
                  </m:e>
                  <m:e>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2,2</m:t>
                        </m:r>
                      </m:sub>
                      <m:sup>
                        <m:r>
                          <w:rPr>
                            <w:rFonts w:ascii="Cambria Math" w:eastAsiaTheme="minorEastAsia" w:hAnsi="Cambria Math"/>
                            <w:lang w:val="en-US"/>
                          </w:rPr>
                          <m:t>2</m:t>
                        </m:r>
                      </m:sup>
                    </m:sSubSup>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n,1</m:t>
                        </m:r>
                      </m:sub>
                    </m:sSub>
                    <m:r>
                      <w:rPr>
                        <w:rFonts w:ascii="Cambria Math" w:eastAsia="Cambria Math" w:hAnsi="Cambria Math" w:cs="Cambria Math"/>
                      </w:rPr>
                      <m:t xml:space="preserve">  </m:t>
                    </m:r>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d</m:t>
                        </m:r>
                      </m:e>
                      <m:sub>
                        <m:r>
                          <w:rPr>
                            <w:rFonts w:ascii="Cambria Math" w:eastAsia="Cambria Math" w:hAnsi="Cambria Math" w:cs="Cambria Math"/>
                          </w:rPr>
                          <m:t>n,2</m:t>
                        </m:r>
                      </m:sub>
                      <m:sup>
                        <m:r>
                          <w:rPr>
                            <w:rFonts w:ascii="Cambria Math" w:eastAsia="Cambria Math" w:hAnsi="Cambria Math" w:cs="Cambria Math"/>
                          </w:rPr>
                          <m:t>2</m:t>
                        </m:r>
                      </m:sup>
                    </m:sSubSup>
                    <m:r>
                      <w:rPr>
                        <w:rFonts w:ascii="Cambria Math" w:eastAsia="Cambria Math" w:hAnsi="Cambria Math" w:cs="Cambria Math"/>
                      </w:rPr>
                      <m:t xml:space="preserve"> </m:t>
                    </m:r>
                  </m:e>
                </m:mr>
              </m:m>
            </m:e>
          </m:d>
          <m:r>
            <w:rPr>
              <w:rFonts w:ascii="Cambria Math" w:eastAsiaTheme="minorEastAsia" w:hAnsi="Cambria Math"/>
              <w:lang w:val="en-US"/>
            </w:rPr>
            <m:t xml:space="preserve"> ,</m:t>
          </m:r>
        </m:oMath>
      </m:oMathPara>
    </w:p>
    <w:p w14:paraId="6F59D911" w14:textId="43B1FAB1" w:rsidR="006713E1" w:rsidRDefault="007634B1" w:rsidP="007634B1">
      <w:pPr>
        <w:rPr>
          <w:lang w:val="en-US"/>
        </w:rPr>
      </w:pPr>
      <w:r w:rsidRPr="007634B1">
        <w:rPr>
          <w:lang w:val="en-US"/>
        </w:rPr>
        <w:t>where the first column represents the intercept</w:t>
      </w:r>
      <w:r w:rsidR="006B18BE">
        <w:rPr>
          <w:lang w:val="en-US"/>
        </w:rPr>
        <w:t xml:space="preserve"> </w:t>
      </w:r>
      <w:r w:rsidR="00A36B18">
        <w:rPr>
          <w:lang w:val="en-US"/>
        </w:rPr>
        <w:t xml:space="preserve">of </w:t>
      </w:r>
      <w:r w:rsidR="00A30C06">
        <w:rPr>
          <w:lang w:val="en-US"/>
        </w:rPr>
        <w:t xml:space="preserve">the linear model </w:t>
      </w:r>
      <w:r w:rsidR="00C72627">
        <w:rPr>
          <w:lang w:val="en-US"/>
        </w:rPr>
        <w:t xml:space="preserve">in equation </w:t>
      </w:r>
      <w:r w:rsidR="00C72627">
        <w:rPr>
          <w:lang w:val="en-US"/>
        </w:rPr>
        <w:fldChar w:fldCharType="begin"/>
      </w:r>
      <w:r w:rsidR="00C72627">
        <w:rPr>
          <w:lang w:val="en-US"/>
        </w:rPr>
        <w:instrText xml:space="preserve"> REF _Ref102225748 \h </w:instrText>
      </w:r>
      <w:r w:rsidR="00C72627">
        <w:rPr>
          <w:lang w:val="en-US"/>
        </w:rPr>
      </w:r>
      <w:r w:rsidR="00C72627">
        <w:rPr>
          <w:lang w:val="en-US"/>
        </w:rPr>
        <w:fldChar w:fldCharType="separate"/>
      </w:r>
      <w:r w:rsidR="00C72627" w:rsidRPr="00C72627">
        <w:rPr>
          <w:noProof/>
          <w:lang w:val="en-US"/>
        </w:rPr>
        <w:t>1</w:t>
      </w:r>
      <w:r w:rsidR="00C72627" w:rsidRPr="00C72627">
        <w:rPr>
          <w:lang w:val="en-US"/>
        </w:rPr>
        <w:noBreakHyphen/>
      </w:r>
      <w:r w:rsidR="00C72627" w:rsidRPr="00C72627">
        <w:rPr>
          <w:noProof/>
          <w:lang w:val="en-US"/>
        </w:rPr>
        <w:t>21</w:t>
      </w:r>
      <w:r w:rsidR="00C72627">
        <w:rPr>
          <w:lang w:val="en-US"/>
        </w:rPr>
        <w:fldChar w:fldCharType="end"/>
      </w:r>
      <w:r w:rsidR="00D1165A">
        <w:rPr>
          <w:lang w:val="en-US"/>
        </w:rPr>
        <w:t xml:space="preserve">. </w:t>
      </w:r>
      <w:r w:rsidR="00643B69">
        <w:rPr>
          <w:lang w:val="en-US"/>
        </w:rPr>
        <w:t xml:space="preserve">GLM also takes </w:t>
      </w:r>
      <w:r w:rsidR="007308B5">
        <w:rPr>
          <w:lang w:val="en-US"/>
        </w:rPr>
        <w:t xml:space="preserve">a </w:t>
      </w:r>
      <w:r w:rsidR="00D4747B">
        <w:rPr>
          <w:lang w:val="en-US"/>
        </w:rPr>
        <w:t xml:space="preserve">family </w:t>
      </w:r>
      <w:r w:rsidR="007335F4">
        <w:rPr>
          <w:lang w:val="en-US"/>
        </w:rPr>
        <w:t xml:space="preserve">class. </w:t>
      </w:r>
      <w:r w:rsidR="007A1462">
        <w:rPr>
          <w:lang w:val="en-US"/>
        </w:rPr>
        <w:t xml:space="preserve">The family class provides the link function and the mean-variance relationship. </w:t>
      </w:r>
      <w:r w:rsidR="00E64A2E">
        <w:rPr>
          <w:lang w:val="en-US"/>
        </w:rPr>
        <w:t xml:space="preserve">We will of course use the Poisson family for our Poisson regression. </w:t>
      </w:r>
      <w:r w:rsidR="00E04F56">
        <w:rPr>
          <w:lang w:val="en-US"/>
        </w:rPr>
        <w:t xml:space="preserve">After fitting the data, the GLM returns the estimated coefficients for our regressors, and </w:t>
      </w:r>
      <w:r w:rsidR="00D47623">
        <w:rPr>
          <w:lang w:val="en-US"/>
        </w:rPr>
        <w:t>numerous</w:t>
      </w:r>
      <w:r w:rsidR="00C5761E">
        <w:rPr>
          <w:lang w:val="en-US"/>
        </w:rPr>
        <w:t xml:space="preserve"> </w:t>
      </w:r>
      <w:r w:rsidR="007B393B">
        <w:rPr>
          <w:lang w:val="en-US"/>
        </w:rPr>
        <w:t xml:space="preserve">statistical quantities. </w:t>
      </w:r>
    </w:p>
    <w:p w14:paraId="24C91E9D" w14:textId="544CC5C0" w:rsidR="00FD65A4" w:rsidRPr="003E2F66" w:rsidRDefault="00FD65A4" w:rsidP="007634B1">
      <w:pPr>
        <w:rPr>
          <w:lang w:val="en-US"/>
        </w:rPr>
      </w:pPr>
      <w:r>
        <w:rPr>
          <w:lang w:val="en-US"/>
        </w:rPr>
        <w:t xml:space="preserve">We wanted to expand </w:t>
      </w:r>
      <w:r w:rsidR="00123AA0">
        <w:rPr>
          <w:lang w:val="en-US"/>
        </w:rPr>
        <w:t xml:space="preserve">the model and include regressors that could possibly explain </w:t>
      </w:r>
      <w:r w:rsidR="00AC4429">
        <w:rPr>
          <w:lang w:val="en-US"/>
        </w:rPr>
        <w:t xml:space="preserve">difference in survival of GRID compared to OPEN field </w:t>
      </w:r>
      <w:r w:rsidR="009B5951">
        <w:rPr>
          <w:lang w:val="en-US"/>
        </w:rPr>
        <w:t>irradiated cells.</w:t>
      </w:r>
      <w:r w:rsidR="00045ACF">
        <w:rPr>
          <w:lang w:val="en-US"/>
        </w:rPr>
        <w:t xml:space="preserve"> </w:t>
      </w:r>
      <w:r w:rsidR="00276CDB">
        <w:rPr>
          <w:lang w:val="en-US"/>
        </w:rPr>
        <w:t xml:space="preserve">We first incorporated </w:t>
      </w:r>
      <w:r w:rsidR="000C751C">
        <w:rPr>
          <w:lang w:val="en-US"/>
        </w:rPr>
        <w:t>the peak area ratios</w:t>
      </w:r>
      <w:r w:rsidR="00C85062">
        <w:rPr>
          <w:lang w:val="en-US"/>
        </w:rPr>
        <w:t xml:space="preserve">. </w:t>
      </w:r>
      <w:r w:rsidR="003B69B5">
        <w:rPr>
          <w:lang w:val="en-US"/>
        </w:rPr>
        <w:t xml:space="preserve">The hope </w:t>
      </w:r>
      <w:r w:rsidR="00C2270C">
        <w:rPr>
          <w:lang w:val="en-US"/>
        </w:rPr>
        <w:t>was</w:t>
      </w:r>
      <w:r w:rsidR="003B69B5">
        <w:rPr>
          <w:lang w:val="en-US"/>
        </w:rPr>
        <w:t xml:space="preserve"> that the ratios could describe </w:t>
      </w:r>
      <w:r w:rsidR="00C2270C">
        <w:rPr>
          <w:lang w:val="en-US"/>
        </w:rPr>
        <w:t xml:space="preserve">degree of cell killing caused by </w:t>
      </w:r>
      <w:r w:rsidR="00B24E1E">
        <w:rPr>
          <w:lang w:val="en-US"/>
        </w:rPr>
        <w:t>changing GRID configuration</w:t>
      </w:r>
      <w:r w:rsidR="002F2C83">
        <w:rPr>
          <w:lang w:val="en-US"/>
        </w:rPr>
        <w:t>s</w:t>
      </w:r>
      <w:r w:rsidR="00B24E1E">
        <w:rPr>
          <w:lang w:val="en-US"/>
        </w:rPr>
        <w:t>.</w:t>
      </w:r>
      <w:r w:rsidR="002F2C83">
        <w:rPr>
          <w:lang w:val="en-US"/>
        </w:rPr>
        <w:t xml:space="preserve"> </w:t>
      </w:r>
      <w:r w:rsidR="005F6F09">
        <w:rPr>
          <w:lang w:val="en-US"/>
        </w:rPr>
        <w:t>Secondly,</w:t>
      </w:r>
      <w:r w:rsidR="002F2C83">
        <w:rPr>
          <w:lang w:val="en-US"/>
        </w:rPr>
        <w:t xml:space="preserve"> we tried to incorporate the distance from a quadrat to nearest peak. </w:t>
      </w:r>
      <w:r w:rsidR="005F6F09">
        <w:rPr>
          <w:lang w:val="en-US"/>
        </w:rPr>
        <w:t xml:space="preserve">This distance might explain </w:t>
      </w:r>
      <w:r w:rsidR="0018592D">
        <w:rPr>
          <w:lang w:val="en-US"/>
        </w:rPr>
        <w:t>the bystander effects</w:t>
      </w:r>
      <w:r w:rsidR="00E767D3">
        <w:rPr>
          <w:lang w:val="en-US"/>
        </w:rPr>
        <w:t xml:space="preserve"> occurring between the cells. </w:t>
      </w:r>
    </w:p>
    <w:p w14:paraId="64007476" w14:textId="204B4559" w:rsidR="00B654AF" w:rsidRPr="00AC6AC2" w:rsidRDefault="00B654AF" w:rsidP="002D1CDC">
      <w:pPr>
        <w:pStyle w:val="Heading4"/>
        <w:rPr>
          <w:lang w:val="en-US"/>
        </w:rPr>
      </w:pPr>
      <w:r w:rsidRPr="00AC6AC2">
        <w:rPr>
          <w:lang w:val="en-US"/>
        </w:rPr>
        <w:t xml:space="preserve">Peak </w:t>
      </w:r>
      <w:r w:rsidR="00AC6AC2" w:rsidRPr="00AC6AC2">
        <w:rPr>
          <w:lang w:val="en-US"/>
        </w:rPr>
        <w:t>area r</w:t>
      </w:r>
      <w:r w:rsidR="00AC6AC2">
        <w:rPr>
          <w:lang w:val="en-US"/>
        </w:rPr>
        <w:t>atios</w:t>
      </w:r>
    </w:p>
    <w:p w14:paraId="5D016997" w14:textId="0B0847A0" w:rsidR="00105508" w:rsidRDefault="009B794F" w:rsidP="007634B1">
      <w:pPr>
        <w:rPr>
          <w:lang w:val="en-US"/>
        </w:rPr>
      </w:pPr>
      <w:r>
        <w:rPr>
          <w:lang w:val="en-US"/>
        </w:rPr>
        <w:t xml:space="preserve">For both striped and dotted GRID we measured </w:t>
      </w:r>
      <w:r w:rsidR="00303294">
        <w:rPr>
          <w:lang w:val="en-US"/>
        </w:rPr>
        <w:t xml:space="preserve">the area </w:t>
      </w:r>
      <w:r w:rsidR="0084385C">
        <w:rPr>
          <w:lang w:val="en-US"/>
        </w:rPr>
        <w:t xml:space="preserve">positioned </w:t>
      </w:r>
      <w:r w:rsidR="00303294">
        <w:rPr>
          <w:lang w:val="en-US"/>
        </w:rPr>
        <w:t xml:space="preserve">underneath the grid </w:t>
      </w:r>
      <w:r w:rsidR="00530EDB">
        <w:rPr>
          <w:lang w:val="en-US"/>
        </w:rPr>
        <w:t>opening</w:t>
      </w:r>
      <w:r w:rsidR="00E167FB">
        <w:rPr>
          <w:lang w:val="en-US"/>
        </w:rPr>
        <w:t>, called peak area</w:t>
      </w:r>
      <w:r w:rsidR="002474C2">
        <w:rPr>
          <w:lang w:val="en-US"/>
        </w:rPr>
        <w:t xml:space="preserve">. </w:t>
      </w:r>
      <w:r w:rsidR="002856CA">
        <w:rPr>
          <w:lang w:val="en-US"/>
        </w:rPr>
        <w:t>Using a</w:t>
      </w:r>
      <w:r w:rsidR="007F1802">
        <w:rPr>
          <w:lang w:val="en-US"/>
        </w:rPr>
        <w:t xml:space="preserve"> caliper and one</w:t>
      </w:r>
      <w:r w:rsidR="002856CA">
        <w:rPr>
          <w:lang w:val="en-US"/>
        </w:rPr>
        <w:t xml:space="preserve"> irradiated EBT3 film, we were able to measure the area of the stripes</w:t>
      </w:r>
      <w:r w:rsidR="002F0039">
        <w:rPr>
          <w:lang w:val="en-US"/>
        </w:rPr>
        <w:t xml:space="preserve"> to get peak area. However,</w:t>
      </w:r>
      <w:r w:rsidR="00407BCE">
        <w:rPr>
          <w:lang w:val="en-US"/>
        </w:rPr>
        <w:t xml:space="preserve"> poor cutting accuracy causes this area to be slightly different for all </w:t>
      </w:r>
      <w:r w:rsidR="0019287B">
        <w:rPr>
          <w:lang w:val="en-US"/>
        </w:rPr>
        <w:t>films and</w:t>
      </w:r>
      <w:r w:rsidR="00407BCE">
        <w:rPr>
          <w:lang w:val="en-US"/>
        </w:rPr>
        <w:t xml:space="preserve"> does not perfectly represent the peak area of the </w:t>
      </w:r>
      <w:r w:rsidR="00E53502">
        <w:rPr>
          <w:lang w:val="en-US"/>
        </w:rPr>
        <w:t xml:space="preserve">irradiated cells. </w:t>
      </w:r>
      <w:r w:rsidR="0037610B">
        <w:rPr>
          <w:lang w:val="en-US"/>
        </w:rPr>
        <w:t xml:space="preserve">The length measurements of the chosen film can be seen in </w:t>
      </w:r>
      <w:r w:rsidR="0037610B">
        <w:rPr>
          <w:lang w:val="en-US"/>
        </w:rPr>
        <w:fldChar w:fldCharType="begin"/>
      </w:r>
      <w:r w:rsidR="0037610B">
        <w:rPr>
          <w:lang w:val="en-US"/>
        </w:rPr>
        <w:instrText xml:space="preserve"> REF _Ref102229663 \h </w:instrText>
      </w:r>
      <w:r w:rsidR="0037610B">
        <w:rPr>
          <w:lang w:val="en-US"/>
        </w:rPr>
      </w:r>
      <w:r w:rsidR="0037610B">
        <w:rPr>
          <w:lang w:val="en-US"/>
        </w:rPr>
        <w:fldChar w:fldCharType="separate"/>
      </w:r>
      <w:r w:rsidR="0037610B" w:rsidRPr="00C571F7">
        <w:rPr>
          <w:lang w:val="en-US"/>
        </w:rPr>
        <w:t xml:space="preserve">Figure </w:t>
      </w:r>
      <w:r w:rsidR="0037610B" w:rsidRPr="00C571F7">
        <w:rPr>
          <w:noProof/>
          <w:lang w:val="en-US"/>
        </w:rPr>
        <w:t>2</w:t>
      </w:r>
      <w:r w:rsidR="0037610B" w:rsidRPr="00C571F7">
        <w:rPr>
          <w:lang w:val="en-US"/>
        </w:rPr>
        <w:noBreakHyphen/>
      </w:r>
      <w:r w:rsidR="0037610B" w:rsidRPr="00C571F7">
        <w:rPr>
          <w:noProof/>
          <w:lang w:val="en-US"/>
        </w:rPr>
        <w:t>16</w:t>
      </w:r>
      <w:r w:rsidR="0037610B">
        <w:rPr>
          <w:lang w:val="en-US"/>
        </w:rPr>
        <w:fldChar w:fldCharType="end"/>
      </w:r>
      <w:r w:rsidR="0037610B">
        <w:rPr>
          <w:lang w:val="en-US"/>
        </w:rPr>
        <w:t>.</w:t>
      </w:r>
      <w:r w:rsidR="00FF3590">
        <w:rPr>
          <w:lang w:val="en-US"/>
        </w:rPr>
        <w:t xml:space="preserve"> For </w:t>
      </w:r>
      <w:r w:rsidR="00500C61">
        <w:rPr>
          <w:lang w:val="en-US"/>
        </w:rPr>
        <w:t>peak 3 we assumed the same area as peak 1 and 2</w:t>
      </w:r>
      <w:r w:rsidR="00B84DB3">
        <w:rPr>
          <w:lang w:val="en-US"/>
        </w:rPr>
        <w:t xml:space="preserve"> of </w:t>
      </w:r>
      <m:oMath>
        <m:r>
          <w:rPr>
            <w:rFonts w:ascii="Cambria Math" w:hAnsi="Cambria Math"/>
            <w:lang w:val="en-US"/>
          </w:rPr>
          <m:t>4.3⋅0.5=2.15 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oMath>
      <w:r w:rsidR="00544DA0">
        <w:rPr>
          <w:rFonts w:eastAsiaTheme="minorEastAsia"/>
          <w:lang w:val="en-US"/>
        </w:rPr>
        <w:t xml:space="preserve">. Which results in the total area for peak 1, 2 and 3 of </w:t>
      </w:r>
      <m:oMath>
        <m:r>
          <w:rPr>
            <w:rFonts w:ascii="Cambria Math" w:eastAsiaTheme="minorEastAsia" w:hAnsi="Cambria Math"/>
            <w:lang w:val="en-US"/>
          </w:rPr>
          <m:t>3⋅2.15=6.45±0.01 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oMath>
      <w:r w:rsidR="002565C3">
        <w:rPr>
          <w:rFonts w:eastAsiaTheme="minorEastAsia"/>
          <w:lang w:val="en-US"/>
        </w:rPr>
        <w:t xml:space="preserve">. </w:t>
      </w:r>
      <w:r w:rsidR="00AF49CD">
        <w:rPr>
          <w:rFonts w:eastAsiaTheme="minorEastAsia"/>
          <w:lang w:val="en-US"/>
        </w:rPr>
        <w:t xml:space="preserve">Peak 0 had a trapezoidal shape, with the area of </w:t>
      </w:r>
      <w:r w:rsidR="007C77CB">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3.19+3.64</m:t>
            </m:r>
          </m:num>
          <m:den>
            <m:r>
              <w:rPr>
                <w:rFonts w:ascii="Cambria Math" w:eastAsiaTheme="minorEastAsia" w:hAnsi="Cambria Math"/>
                <w:lang w:val="en-US"/>
              </w:rPr>
              <m:t>2</m:t>
            </m:r>
          </m:den>
        </m:f>
        <m:r>
          <w:rPr>
            <w:rFonts w:ascii="Cambria Math" w:eastAsiaTheme="minorEastAsia" w:hAnsi="Cambria Math"/>
            <w:lang w:val="en-US"/>
          </w:rPr>
          <m:t>⋅0.5=1.7075±0.0004 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oMath>
      <w:r w:rsidR="00733E97">
        <w:rPr>
          <w:rFonts w:eastAsiaTheme="minorEastAsia"/>
          <w:lang w:val="en-US"/>
        </w:rPr>
        <w:t xml:space="preserve">, which results in a total peak area of </w:t>
      </w:r>
      <w:r w:rsidR="003719C2">
        <w:rPr>
          <w:rFonts w:eastAsiaTheme="minorEastAsia"/>
          <w:lang w:val="en-US"/>
        </w:rPr>
        <w:t xml:space="preserve">approximately </w:t>
      </w:r>
      <m:oMath>
        <m:r>
          <w:rPr>
            <w:rFonts w:ascii="Cambria Math" w:eastAsiaTheme="minorEastAsia" w:hAnsi="Cambria Math"/>
            <w:lang w:val="en-US"/>
          </w:rPr>
          <m:t>8.16 ±0.01 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oMath>
      <w:r w:rsidR="00C93131">
        <w:rPr>
          <w:rFonts w:eastAsiaTheme="minorEastAsia"/>
          <w:lang w:val="en-US"/>
        </w:rPr>
        <w:t>. The total peak area was divided by the area of the bottom of the cell flask (25 cm</w:t>
      </w:r>
      <w:r w:rsidR="00C93131">
        <w:rPr>
          <w:rFonts w:eastAsiaTheme="minorEastAsia"/>
          <w:vertAlign w:val="superscript"/>
          <w:lang w:val="en-US"/>
        </w:rPr>
        <w:t>2</w:t>
      </w:r>
      <w:r w:rsidR="00C93131">
        <w:rPr>
          <w:rFonts w:eastAsiaTheme="minorEastAsia"/>
          <w:lang w:val="en-US"/>
        </w:rPr>
        <w:t>)</w:t>
      </w:r>
      <w:r w:rsidR="00FD5690">
        <w:rPr>
          <w:rFonts w:eastAsiaTheme="minorEastAsia"/>
          <w:lang w:val="en-US"/>
        </w:rPr>
        <w:t xml:space="preserve"> to obtain peak area ratio</w:t>
      </w:r>
      <w:r w:rsidR="0064369C">
        <w:rPr>
          <w:lang w:val="en-US"/>
        </w:rPr>
        <w:t xml:space="preserve">.  </w:t>
      </w:r>
      <w:r w:rsidR="00DB7043">
        <w:rPr>
          <w:rFonts w:eastAsiaTheme="minorEastAsia"/>
          <w:lang w:val="en-US"/>
        </w:rPr>
        <w:t xml:space="preserve">Uncertainties were found using the error propagation </w:t>
      </w:r>
      <w:r w:rsidR="00F2037E">
        <w:rPr>
          <w:rFonts w:eastAsiaTheme="minorEastAsia"/>
          <w:lang w:val="en-US"/>
        </w:rPr>
        <w:t xml:space="preserve">in equation </w:t>
      </w:r>
      <w:r w:rsidR="0067571C">
        <w:rPr>
          <w:rFonts w:eastAsiaTheme="minorEastAsia"/>
          <w:lang w:val="en-US"/>
        </w:rPr>
        <w:fldChar w:fldCharType="begin"/>
      </w:r>
      <w:r w:rsidR="0067571C">
        <w:rPr>
          <w:rFonts w:eastAsiaTheme="minorEastAsia"/>
          <w:lang w:val="en-US"/>
        </w:rPr>
        <w:instrText xml:space="preserve"> REF _Ref100759194 \h </w:instrText>
      </w:r>
      <w:r w:rsidR="0067571C">
        <w:rPr>
          <w:rFonts w:eastAsiaTheme="minorEastAsia"/>
          <w:lang w:val="en-US"/>
        </w:rPr>
      </w:r>
      <w:r w:rsidR="0067571C">
        <w:rPr>
          <w:rFonts w:eastAsiaTheme="minorEastAsia"/>
          <w:lang w:val="en-US"/>
        </w:rPr>
        <w:fldChar w:fldCharType="separate"/>
      </w:r>
      <w:r w:rsidR="0067571C" w:rsidRPr="0067571C">
        <w:rPr>
          <w:noProof/>
          <w:lang w:val="en-US"/>
        </w:rPr>
        <w:t>2</w:t>
      </w:r>
      <w:r w:rsidR="0067571C" w:rsidRPr="0067571C">
        <w:rPr>
          <w:lang w:val="en-US"/>
        </w:rPr>
        <w:noBreakHyphen/>
      </w:r>
      <w:r w:rsidR="0067571C" w:rsidRPr="0067571C">
        <w:rPr>
          <w:noProof/>
          <w:lang w:val="en-US"/>
        </w:rPr>
        <w:t>2</w:t>
      </w:r>
      <w:r w:rsidR="0067571C">
        <w:rPr>
          <w:rFonts w:eastAsiaTheme="minorEastAsia"/>
          <w:lang w:val="en-US"/>
        </w:rPr>
        <w:fldChar w:fldCharType="end"/>
      </w:r>
      <w:r w:rsidR="00067C3A">
        <w:rPr>
          <w:rFonts w:eastAsiaTheme="minorEastAsia"/>
          <w:lang w:val="en-US"/>
        </w:rPr>
        <w:t xml:space="preserve">, with the assumption of no uncertainty in the </w:t>
      </w:r>
      <w:r w:rsidR="00E92368">
        <w:rPr>
          <w:rFonts w:eastAsiaTheme="minorEastAsia"/>
          <w:lang w:val="en-US"/>
        </w:rPr>
        <w:t>width of the grid slits</w:t>
      </w:r>
      <w:r w:rsidR="002D3109">
        <w:rPr>
          <w:rFonts w:eastAsiaTheme="minorEastAsia"/>
          <w:lang w:val="en-US"/>
        </w:rPr>
        <w:t xml:space="preserve"> and the uncertainty of the caliper being 0.001 cm</w:t>
      </w:r>
      <w:r w:rsidR="0067571C">
        <w:rPr>
          <w:rFonts w:eastAsiaTheme="minorEastAsia"/>
          <w:lang w:val="en-US"/>
        </w:rPr>
        <w:t xml:space="preserve">. </w:t>
      </w:r>
      <w:r w:rsidR="00500C61">
        <w:rPr>
          <w:lang w:val="en-US"/>
        </w:rPr>
        <w:t xml:space="preserve"> </w:t>
      </w:r>
      <w:r w:rsidR="00A57F65">
        <w:rPr>
          <w:lang w:val="en-US"/>
        </w:rPr>
        <w:br/>
        <w:t>For dotted GRID the peak area was found by multiplying the number of holes</w:t>
      </w:r>
      <w:r w:rsidR="00640B9D">
        <w:rPr>
          <w:lang w:val="en-US"/>
        </w:rPr>
        <w:t xml:space="preserve"> </w:t>
      </w:r>
      <w:r w:rsidR="00EF7B11">
        <w:rPr>
          <w:lang w:val="en-US"/>
        </w:rPr>
        <w:t>within the irradiated films</w:t>
      </w:r>
      <w:r w:rsidR="004A3F30">
        <w:rPr>
          <w:lang w:val="en-US"/>
        </w:rPr>
        <w:t>, of which there was 7,</w:t>
      </w:r>
      <w:r w:rsidR="002A600D">
        <w:rPr>
          <w:lang w:val="en-US"/>
        </w:rPr>
        <w:t xml:space="preserve"> with </w:t>
      </w:r>
      <w:r w:rsidR="00EF7B11">
        <w:rPr>
          <w:lang w:val="en-US"/>
        </w:rPr>
        <w:t>the</w:t>
      </w:r>
      <w:r w:rsidR="00576E49">
        <w:rPr>
          <w:lang w:val="en-US"/>
        </w:rPr>
        <w:t xml:space="preserve"> area of th</w:t>
      </w:r>
      <w:r w:rsidR="005A2377">
        <w:rPr>
          <w:lang w:val="en-US"/>
        </w:rPr>
        <w:t>e holes.</w:t>
      </w:r>
      <w:r w:rsidR="008C79BD">
        <w:rPr>
          <w:lang w:val="en-US"/>
        </w:rPr>
        <w:t xml:space="preserve"> The holes ha</w:t>
      </w:r>
      <w:r w:rsidR="005A5DF9">
        <w:rPr>
          <w:lang w:val="en-US"/>
        </w:rPr>
        <w:t>ve</w:t>
      </w:r>
      <w:r w:rsidR="008C79BD">
        <w:rPr>
          <w:lang w:val="en-US"/>
        </w:rPr>
        <w:t xml:space="preserve"> a diameter of 5 mm,</w:t>
      </w:r>
      <w:r w:rsidR="005A2377">
        <w:rPr>
          <w:lang w:val="en-US"/>
        </w:rPr>
        <w:t xml:space="preserve"> </w:t>
      </w:r>
      <w:r w:rsidR="008C79BD">
        <w:rPr>
          <w:lang w:val="en-US"/>
        </w:rPr>
        <w:t>r</w:t>
      </w:r>
      <w:r w:rsidR="004506E1">
        <w:rPr>
          <w:lang w:val="en-US"/>
        </w:rPr>
        <w:t xml:space="preserve">esulting in a peak area of </w:t>
      </w:r>
      <m:oMath>
        <m:r>
          <w:rPr>
            <w:rFonts w:ascii="Cambria Math" w:hAnsi="Cambria Math"/>
            <w:lang w:val="en-US"/>
          </w:rPr>
          <m:t>7⋅π</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0.5</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=1.37 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oMath>
      <w:r w:rsidR="00F11BE1">
        <w:rPr>
          <w:lang w:val="en-US"/>
        </w:rPr>
        <w:t xml:space="preserve"> </w:t>
      </w:r>
      <w:r w:rsidR="002326BF">
        <w:rPr>
          <w:lang w:val="en-US"/>
        </w:rPr>
        <w:t>No uncertainties</w:t>
      </w:r>
      <w:r w:rsidR="00430EA6">
        <w:rPr>
          <w:lang w:val="en-US"/>
        </w:rPr>
        <w:t xml:space="preserve"> were estimated because </w:t>
      </w:r>
      <w:r w:rsidR="00430EA6">
        <w:rPr>
          <w:lang w:val="en-US"/>
        </w:rPr>
        <w:lastRenderedPageBreak/>
        <w:t xml:space="preserve">no caliper measurements were needed. </w:t>
      </w:r>
      <w:r w:rsidR="00FD757D">
        <w:rPr>
          <w:lang w:val="en-US"/>
        </w:rPr>
        <w:t>Peak area ratios</w:t>
      </w:r>
      <w:r w:rsidR="008274CC">
        <w:rPr>
          <w:lang w:val="en-US"/>
        </w:rPr>
        <w:t xml:space="preserve"> were found </w:t>
      </w:r>
      <w:r w:rsidR="009A07AE">
        <w:rPr>
          <w:lang w:val="en-US"/>
        </w:rPr>
        <w:t>similarly as for striped GRID</w:t>
      </w:r>
      <w:r w:rsidR="00EB1005">
        <w:rPr>
          <w:lang w:val="en-US"/>
        </w:rPr>
        <w:t>.</w:t>
      </w:r>
      <w:r w:rsidR="0018292C">
        <w:rPr>
          <w:lang w:val="en-US"/>
        </w:rPr>
        <w:t xml:space="preserve"> For OPEN field all area would be within a “peak”, and peak area ratio </w:t>
      </w:r>
      <w:r w:rsidR="00573025">
        <w:rPr>
          <w:lang w:val="en-US"/>
        </w:rPr>
        <w:t>was</w:t>
      </w:r>
      <w:r w:rsidR="0018292C">
        <w:rPr>
          <w:lang w:val="en-US"/>
        </w:rPr>
        <w:t xml:space="preserve"> therefore 1. </w:t>
      </w:r>
      <w:r w:rsidR="008205D5">
        <w:rPr>
          <w:lang w:val="en-US"/>
        </w:rPr>
        <w:t xml:space="preserve">The control films were not </w:t>
      </w:r>
      <w:r w:rsidR="002A7B02">
        <w:rPr>
          <w:lang w:val="en-US"/>
        </w:rPr>
        <w:t>irradiated;</w:t>
      </w:r>
      <w:r w:rsidR="009B5E5B">
        <w:rPr>
          <w:lang w:val="en-US"/>
        </w:rPr>
        <w:t xml:space="preserve"> hence</w:t>
      </w:r>
      <w:r w:rsidR="008205D5">
        <w:rPr>
          <w:lang w:val="en-US"/>
        </w:rPr>
        <w:t xml:space="preserve"> </w:t>
      </w:r>
      <w:r w:rsidR="00F57B59">
        <w:rPr>
          <w:lang w:val="en-US"/>
        </w:rPr>
        <w:t>they are neither peak nor valley and</w:t>
      </w:r>
      <w:r w:rsidR="003271DE">
        <w:rPr>
          <w:lang w:val="en-US"/>
        </w:rPr>
        <w:t xml:space="preserve"> the</w:t>
      </w:r>
      <w:r w:rsidR="00F57B59">
        <w:rPr>
          <w:lang w:val="en-US"/>
        </w:rPr>
        <w:t xml:space="preserve"> </w:t>
      </w:r>
      <w:r w:rsidR="003271DE">
        <w:rPr>
          <w:lang w:val="en-US"/>
        </w:rPr>
        <w:t>peak area</w:t>
      </w:r>
      <w:r w:rsidR="00F57B59">
        <w:rPr>
          <w:lang w:val="en-US"/>
        </w:rPr>
        <w:t xml:space="preserve"> ratio </w:t>
      </w:r>
      <w:r w:rsidR="003271DE">
        <w:rPr>
          <w:lang w:val="en-US"/>
        </w:rPr>
        <w:t>was</w:t>
      </w:r>
      <w:r w:rsidR="00F57B59">
        <w:rPr>
          <w:lang w:val="en-US"/>
        </w:rPr>
        <w:t xml:space="preserve"> set to 0. </w:t>
      </w:r>
      <w:r w:rsidR="00EA35A2">
        <w:rPr>
          <w:lang w:val="en-US"/>
        </w:rPr>
        <w:br/>
        <w:t xml:space="preserve">In </w:t>
      </w:r>
      <w:r w:rsidR="001267F4">
        <w:rPr>
          <w:lang w:val="en-US"/>
        </w:rPr>
        <w:fldChar w:fldCharType="begin"/>
      </w:r>
      <w:r w:rsidR="001267F4">
        <w:rPr>
          <w:lang w:val="en-US"/>
        </w:rPr>
        <w:instrText xml:space="preserve"> REF _Ref102385691 \h </w:instrText>
      </w:r>
      <w:r w:rsidR="001267F4">
        <w:rPr>
          <w:lang w:val="en-US"/>
        </w:rPr>
      </w:r>
      <w:r w:rsidR="001267F4">
        <w:rPr>
          <w:lang w:val="en-US"/>
        </w:rPr>
        <w:fldChar w:fldCharType="separate"/>
      </w:r>
      <w:r w:rsidR="001267F4" w:rsidRPr="00604310">
        <w:rPr>
          <w:lang w:val="en-US"/>
        </w:rPr>
        <w:t xml:space="preserve">Table </w:t>
      </w:r>
      <w:r w:rsidR="001267F4" w:rsidRPr="00604310">
        <w:rPr>
          <w:noProof/>
          <w:lang w:val="en-US"/>
        </w:rPr>
        <w:t>3</w:t>
      </w:r>
      <w:r w:rsidR="001267F4">
        <w:rPr>
          <w:lang w:val="en-US"/>
        </w:rPr>
        <w:fldChar w:fldCharType="end"/>
      </w:r>
      <w:r w:rsidR="001267F4">
        <w:rPr>
          <w:lang w:val="en-US"/>
        </w:rPr>
        <w:t xml:space="preserve"> </w:t>
      </w:r>
      <w:r w:rsidR="00EA35A2">
        <w:rPr>
          <w:lang w:val="en-US"/>
        </w:rPr>
        <w:t>we see the peak area ratio</w:t>
      </w:r>
      <w:r w:rsidR="00EB1005">
        <w:rPr>
          <w:lang w:val="en-US"/>
        </w:rPr>
        <w:t>s</w:t>
      </w:r>
      <w:r w:rsidR="00EA35A2">
        <w:rPr>
          <w:lang w:val="en-US"/>
        </w:rPr>
        <w:t xml:space="preserve"> for </w:t>
      </w:r>
      <w:r w:rsidR="002A7B02">
        <w:rPr>
          <w:lang w:val="en-US"/>
        </w:rPr>
        <w:t>all irradiation configurations</w:t>
      </w:r>
      <w:r w:rsidR="00EA35A2">
        <w:rPr>
          <w:lang w:val="en-US"/>
        </w:rPr>
        <w:t>.</w:t>
      </w:r>
    </w:p>
    <w:p w14:paraId="60B89510" w14:textId="30FA1518" w:rsidR="001B7486" w:rsidRDefault="001B7486" w:rsidP="007634B1">
      <w:pPr>
        <w:rPr>
          <w:lang w:val="en-US"/>
        </w:rPr>
      </w:pPr>
      <w:r>
        <w:rPr>
          <w:noProof/>
        </w:rPr>
        <w:drawing>
          <wp:anchor distT="0" distB="0" distL="114300" distR="114300" simplePos="0" relativeHeight="251765760" behindDoc="1" locked="0" layoutInCell="1" allowOverlap="1" wp14:anchorId="601B80AE" wp14:editId="3F2AFBEF">
            <wp:simplePos x="0" y="0"/>
            <wp:positionH relativeFrom="column">
              <wp:posOffset>0</wp:posOffset>
            </wp:positionH>
            <wp:positionV relativeFrom="paragraph">
              <wp:posOffset>3175</wp:posOffset>
            </wp:positionV>
            <wp:extent cx="2221035" cy="2939183"/>
            <wp:effectExtent l="0" t="0" r="8255" b="0"/>
            <wp:wrapTight wrapText="bothSides">
              <wp:wrapPolygon edited="0">
                <wp:start x="0" y="0"/>
                <wp:lineTo x="0" y="21423"/>
                <wp:lineTo x="21495" y="21423"/>
                <wp:lineTo x="21495" y="0"/>
                <wp:lineTo x="0" y="0"/>
              </wp:wrapPolygon>
            </wp:wrapTight>
            <wp:docPr id="64" name="Picture 6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diagram&#10;&#10;Description automatically generated"/>
                    <pic:cNvPicPr/>
                  </pic:nvPicPr>
                  <pic:blipFill rotWithShape="1">
                    <a:blip r:embed="rId55">
                      <a:extLst>
                        <a:ext uri="{28A0092B-C50C-407E-A947-70E740481C1C}">
                          <a14:useLocalDpi xmlns:a14="http://schemas.microsoft.com/office/drawing/2010/main" val="0"/>
                        </a:ext>
                      </a:extLst>
                    </a:blip>
                    <a:srcRect l="56586" t="7473" r="6035" b="4589"/>
                    <a:stretch/>
                  </pic:blipFill>
                  <pic:spPr bwMode="auto">
                    <a:xfrm>
                      <a:off x="0" y="0"/>
                      <a:ext cx="2221035" cy="2939183"/>
                    </a:xfrm>
                    <a:prstGeom prst="rect">
                      <a:avLst/>
                    </a:prstGeom>
                    <a:ln>
                      <a:noFill/>
                    </a:ln>
                    <a:extLst>
                      <a:ext uri="{53640926-AAD7-44D8-BBD7-CCE9431645EC}">
                        <a14:shadowObscured xmlns:a14="http://schemas.microsoft.com/office/drawing/2010/main"/>
                      </a:ext>
                    </a:extLst>
                  </pic:spPr>
                </pic:pic>
              </a:graphicData>
            </a:graphic>
          </wp:anchor>
        </w:drawing>
      </w:r>
    </w:p>
    <w:p w14:paraId="6CC75D71" w14:textId="77777777" w:rsidR="001B7486" w:rsidRDefault="001B7486" w:rsidP="007634B1">
      <w:pPr>
        <w:rPr>
          <w:lang w:val="en-US"/>
        </w:rPr>
      </w:pPr>
    </w:p>
    <w:p w14:paraId="6CCAF475" w14:textId="77777777" w:rsidR="001B7486" w:rsidRDefault="001B7486" w:rsidP="007634B1">
      <w:pPr>
        <w:rPr>
          <w:lang w:val="en-US"/>
        </w:rPr>
      </w:pPr>
    </w:p>
    <w:p w14:paraId="4A463500" w14:textId="6EDD28FE" w:rsidR="001B7486" w:rsidRDefault="001B7486" w:rsidP="007634B1">
      <w:pPr>
        <w:rPr>
          <w:lang w:val="en-US"/>
        </w:rPr>
      </w:pPr>
    </w:p>
    <w:p w14:paraId="0A9BC145" w14:textId="0507F597" w:rsidR="001B7486" w:rsidRDefault="001B7486" w:rsidP="007634B1">
      <w:pPr>
        <w:rPr>
          <w:lang w:val="en-US"/>
        </w:rPr>
      </w:pPr>
      <w:r>
        <w:rPr>
          <w:noProof/>
        </w:rPr>
        <mc:AlternateContent>
          <mc:Choice Requires="wps">
            <w:drawing>
              <wp:anchor distT="0" distB="0" distL="114300" distR="114300" simplePos="0" relativeHeight="251767808" behindDoc="1" locked="0" layoutInCell="1" allowOverlap="1" wp14:anchorId="0AE63E90" wp14:editId="6A29DA9F">
                <wp:simplePos x="0" y="0"/>
                <wp:positionH relativeFrom="column">
                  <wp:posOffset>2220595</wp:posOffset>
                </wp:positionH>
                <wp:positionV relativeFrom="paragraph">
                  <wp:posOffset>75565</wp:posOffset>
                </wp:positionV>
                <wp:extent cx="2220595"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wps:spPr>
                      <wps:txbx>
                        <w:txbxContent>
                          <w:p w14:paraId="561AB3AB" w14:textId="692435D4" w:rsidR="001B7486" w:rsidRPr="00141239" w:rsidRDefault="001B7486" w:rsidP="001B7486">
                            <w:pPr>
                              <w:pStyle w:val="Caption"/>
                              <w:rPr>
                                <w:noProof/>
                                <w:sz w:val="24"/>
                                <w:lang w:val="en-US"/>
                              </w:rPr>
                            </w:pPr>
                            <w:r w:rsidRPr="00141239">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17</w:t>
                            </w:r>
                            <w:r w:rsidR="005B1E99">
                              <w:rPr>
                                <w:lang w:val="en-US"/>
                              </w:rPr>
                              <w:fldChar w:fldCharType="end"/>
                            </w:r>
                            <w:r w:rsidRPr="00141239">
                              <w:rPr>
                                <w:lang w:val="en-US"/>
                              </w:rPr>
                              <w:t xml:space="preserve">. </w:t>
                            </w:r>
                            <w:r w:rsidR="003E2F66" w:rsidRPr="00141239">
                              <w:rPr>
                                <w:lang w:val="en-US"/>
                              </w:rPr>
                              <w:t xml:space="preserve">Caliper measurements </w:t>
                            </w:r>
                            <w:r w:rsidR="00141239" w:rsidRPr="00141239">
                              <w:rPr>
                                <w:lang w:val="en-US"/>
                              </w:rPr>
                              <w:t>on irradiated E</w:t>
                            </w:r>
                            <w:r w:rsidR="00141239">
                              <w:rPr>
                                <w:lang w:val="en-US"/>
                              </w:rPr>
                              <w:t>BT3 film</w:t>
                            </w:r>
                            <w:r w:rsidR="002362E6">
                              <w:rPr>
                                <w:lang w:val="en-US"/>
                              </w:rPr>
                              <w:t>. Every peak is marked with a number</w:t>
                            </w:r>
                            <w:r w:rsidR="001267F4">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63E90" id="Text Box 67" o:spid="_x0000_s1048" type="#_x0000_t202" style="position:absolute;margin-left:174.85pt;margin-top:5.95pt;width:174.8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" stroked="f">
                <v:textbox style="mso-fit-shape-to-text:t" inset="0,0,0,0">
                  <w:txbxContent>
                    <w:p w14:paraId="561AB3AB" w14:textId="692435D4" w:rsidR="001B7486" w:rsidRPr="00141239" w:rsidRDefault="001B7486" w:rsidP="001B7486">
                      <w:pPr>
                        <w:pStyle w:val="Caption"/>
                        <w:rPr>
                          <w:noProof/>
                          <w:sz w:val="24"/>
                          <w:lang w:val="en-US"/>
                        </w:rPr>
                      </w:pPr>
                      <w:r w:rsidRPr="00141239">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17</w:t>
                      </w:r>
                      <w:r w:rsidR="005B1E99">
                        <w:rPr>
                          <w:lang w:val="en-US"/>
                        </w:rPr>
                        <w:fldChar w:fldCharType="end"/>
                      </w:r>
                      <w:r w:rsidRPr="00141239">
                        <w:rPr>
                          <w:lang w:val="en-US"/>
                        </w:rPr>
                        <w:t xml:space="preserve">. </w:t>
                      </w:r>
                      <w:r w:rsidR="003E2F66" w:rsidRPr="00141239">
                        <w:rPr>
                          <w:lang w:val="en-US"/>
                        </w:rPr>
                        <w:t xml:space="preserve">Caliper measurements </w:t>
                      </w:r>
                      <w:r w:rsidR="00141239" w:rsidRPr="00141239">
                        <w:rPr>
                          <w:lang w:val="en-US"/>
                        </w:rPr>
                        <w:t>on irradiated E</w:t>
                      </w:r>
                      <w:r w:rsidR="00141239">
                        <w:rPr>
                          <w:lang w:val="en-US"/>
                        </w:rPr>
                        <w:t>BT3 film</w:t>
                      </w:r>
                      <w:r w:rsidR="002362E6">
                        <w:rPr>
                          <w:lang w:val="en-US"/>
                        </w:rPr>
                        <w:t>. Every peak is marked with a number</w:t>
                      </w:r>
                      <w:r w:rsidR="001267F4">
                        <w:rPr>
                          <w:lang w:val="en-US"/>
                        </w:rPr>
                        <w:t>.</w:t>
                      </w:r>
                    </w:p>
                  </w:txbxContent>
                </v:textbox>
                <w10:wrap type="tight"/>
              </v:shape>
            </w:pict>
          </mc:Fallback>
        </mc:AlternateContent>
      </w:r>
    </w:p>
    <w:p w14:paraId="2E930A5D" w14:textId="4424FAE9" w:rsidR="001B7486" w:rsidRDefault="001B7486" w:rsidP="007634B1">
      <w:pPr>
        <w:rPr>
          <w:lang w:val="en-US"/>
        </w:rPr>
      </w:pPr>
    </w:p>
    <w:p w14:paraId="7ED4D10C" w14:textId="77777777" w:rsidR="001B7486" w:rsidRDefault="001B7486" w:rsidP="007634B1">
      <w:pPr>
        <w:rPr>
          <w:lang w:val="en-US"/>
        </w:rPr>
      </w:pPr>
    </w:p>
    <w:p w14:paraId="419D58C0" w14:textId="0602DCAD" w:rsidR="001B7486" w:rsidRDefault="001B7486" w:rsidP="007634B1">
      <w:pPr>
        <w:rPr>
          <w:lang w:val="en-US"/>
        </w:rPr>
      </w:pPr>
    </w:p>
    <w:p w14:paraId="7D1670C2" w14:textId="374A7A83" w:rsidR="001B7486" w:rsidRDefault="001B7486" w:rsidP="007634B1">
      <w:pPr>
        <w:rPr>
          <w:lang w:val="en-US"/>
        </w:rPr>
      </w:pPr>
    </w:p>
    <w:p w14:paraId="0D89547C" w14:textId="17116DD9" w:rsidR="001B7486" w:rsidRDefault="001B7486" w:rsidP="007634B1">
      <w:pPr>
        <w:rPr>
          <w:lang w:val="en-US"/>
        </w:rPr>
      </w:pPr>
    </w:p>
    <w:p w14:paraId="499AA723" w14:textId="77777777" w:rsidR="001B7486" w:rsidRDefault="001B7486" w:rsidP="007634B1">
      <w:pPr>
        <w:rPr>
          <w:lang w:val="en-US"/>
        </w:rPr>
      </w:pPr>
    </w:p>
    <w:p w14:paraId="6C81D4EF" w14:textId="4F70563B" w:rsidR="00934973" w:rsidRPr="00604310" w:rsidRDefault="00934973" w:rsidP="00934973">
      <w:pPr>
        <w:pStyle w:val="Caption"/>
        <w:keepNext/>
        <w:rPr>
          <w:lang w:val="en-US"/>
        </w:rPr>
      </w:pPr>
      <w:bookmarkStart w:id="180" w:name="_Ref102385691"/>
      <w:r w:rsidRPr="00604310">
        <w:rPr>
          <w:lang w:val="en-US"/>
        </w:rPr>
        <w:t xml:space="preserve">Table </w:t>
      </w:r>
      <w:r>
        <w:fldChar w:fldCharType="begin"/>
      </w:r>
      <w:r w:rsidRPr="00604310">
        <w:rPr>
          <w:lang w:val="en-US"/>
        </w:rPr>
        <w:instrText xml:space="preserve"> SEQ Table \* ARABIC </w:instrText>
      </w:r>
      <w:r>
        <w:fldChar w:fldCharType="separate"/>
      </w:r>
      <w:r w:rsidR="00885EA9">
        <w:rPr>
          <w:noProof/>
          <w:lang w:val="en-US"/>
        </w:rPr>
        <w:t>3</w:t>
      </w:r>
      <w:r>
        <w:fldChar w:fldCharType="end"/>
      </w:r>
      <w:bookmarkEnd w:id="180"/>
      <w:r w:rsidRPr="00604310">
        <w:rPr>
          <w:lang w:val="en-US"/>
        </w:rPr>
        <w:t xml:space="preserve">. </w:t>
      </w:r>
      <w:r w:rsidR="00604310" w:rsidRPr="00604310">
        <w:rPr>
          <w:lang w:val="en-US"/>
        </w:rPr>
        <w:t>Peak area ratio a</w:t>
      </w:r>
      <w:r w:rsidR="00604310">
        <w:rPr>
          <w:lang w:val="en-US"/>
        </w:rPr>
        <w:t>nd valley area rati</w:t>
      </w:r>
      <w:r w:rsidR="00F53EA7">
        <w:rPr>
          <w:lang w:val="en-US"/>
        </w:rPr>
        <w:t xml:space="preserve">os for dotted and striped GRID. The area measurements for striped GRID were found using an irradiated EBT3 film.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5"/>
        <w:gridCol w:w="1176"/>
        <w:gridCol w:w="2189"/>
        <w:gridCol w:w="810"/>
        <w:gridCol w:w="1080"/>
      </w:tblGrid>
      <w:tr w:rsidR="00B569CB" w14:paraId="6C583753" w14:textId="5630A67F" w:rsidTr="00B569CB">
        <w:tc>
          <w:tcPr>
            <w:tcW w:w="2665" w:type="dxa"/>
            <w:tcBorders>
              <w:bottom w:val="single" w:sz="4" w:space="0" w:color="auto"/>
              <w:right w:val="single" w:sz="4" w:space="0" w:color="auto"/>
            </w:tcBorders>
          </w:tcPr>
          <w:p w14:paraId="05A03E1D" w14:textId="70F0CF6F" w:rsidR="00BC65D0" w:rsidRDefault="00BC65D0" w:rsidP="007634B1">
            <w:pPr>
              <w:rPr>
                <w:lang w:val="en-US"/>
              </w:rPr>
            </w:pPr>
          </w:p>
        </w:tc>
        <w:tc>
          <w:tcPr>
            <w:tcW w:w="1176" w:type="dxa"/>
            <w:tcBorders>
              <w:left w:val="single" w:sz="4" w:space="0" w:color="auto"/>
              <w:bottom w:val="single" w:sz="4" w:space="0" w:color="auto"/>
            </w:tcBorders>
          </w:tcPr>
          <w:p w14:paraId="6F7B9ADA" w14:textId="1DC4299C" w:rsidR="00BC65D0" w:rsidRDefault="00BC65D0" w:rsidP="007634B1">
            <w:pPr>
              <w:rPr>
                <w:lang w:val="en-US"/>
              </w:rPr>
            </w:pPr>
            <w:r>
              <w:rPr>
                <w:lang w:val="en-US"/>
              </w:rPr>
              <w:t>Dots</w:t>
            </w:r>
          </w:p>
        </w:tc>
        <w:tc>
          <w:tcPr>
            <w:tcW w:w="2189" w:type="dxa"/>
            <w:tcBorders>
              <w:bottom w:val="single" w:sz="4" w:space="0" w:color="auto"/>
            </w:tcBorders>
          </w:tcPr>
          <w:p w14:paraId="73F07F80" w14:textId="5840A141" w:rsidR="00BC65D0" w:rsidRDefault="00BC65D0" w:rsidP="007634B1">
            <w:pPr>
              <w:rPr>
                <w:lang w:val="en-US"/>
              </w:rPr>
            </w:pPr>
            <w:r>
              <w:rPr>
                <w:lang w:val="en-US"/>
              </w:rPr>
              <w:t>Stripes</w:t>
            </w:r>
          </w:p>
        </w:tc>
        <w:tc>
          <w:tcPr>
            <w:tcW w:w="810" w:type="dxa"/>
            <w:tcBorders>
              <w:bottom w:val="single" w:sz="4" w:space="0" w:color="auto"/>
            </w:tcBorders>
          </w:tcPr>
          <w:p w14:paraId="04C8012E" w14:textId="6651AB69" w:rsidR="00BC65D0" w:rsidRDefault="00BC65D0" w:rsidP="007634B1">
            <w:pPr>
              <w:rPr>
                <w:lang w:val="en-US"/>
              </w:rPr>
            </w:pPr>
            <w:r>
              <w:rPr>
                <w:lang w:val="en-US"/>
              </w:rPr>
              <w:t>Open</w:t>
            </w:r>
          </w:p>
        </w:tc>
        <w:tc>
          <w:tcPr>
            <w:tcW w:w="1080" w:type="dxa"/>
            <w:tcBorders>
              <w:bottom w:val="single" w:sz="4" w:space="0" w:color="auto"/>
            </w:tcBorders>
          </w:tcPr>
          <w:p w14:paraId="23704ABA" w14:textId="0C5E47D6" w:rsidR="00BC65D0" w:rsidRDefault="00BC65D0" w:rsidP="007634B1">
            <w:pPr>
              <w:rPr>
                <w:lang w:val="en-US"/>
              </w:rPr>
            </w:pPr>
            <w:r>
              <w:rPr>
                <w:lang w:val="en-US"/>
              </w:rPr>
              <w:t>Control</w:t>
            </w:r>
          </w:p>
        </w:tc>
      </w:tr>
      <w:tr w:rsidR="00B569CB" w14:paraId="62390702" w14:textId="095353E0" w:rsidTr="00B569CB">
        <w:tc>
          <w:tcPr>
            <w:tcW w:w="2665" w:type="dxa"/>
            <w:tcBorders>
              <w:top w:val="single" w:sz="4" w:space="0" w:color="auto"/>
              <w:right w:val="single" w:sz="4" w:space="0" w:color="auto"/>
            </w:tcBorders>
          </w:tcPr>
          <w:p w14:paraId="0F4F65AA" w14:textId="6537475B" w:rsidR="00BC65D0" w:rsidRDefault="00BC65D0" w:rsidP="007634B1">
            <w:pPr>
              <w:rPr>
                <w:lang w:val="en-US"/>
              </w:rPr>
            </w:pPr>
            <w:r>
              <w:rPr>
                <w:lang w:val="en-US"/>
              </w:rPr>
              <w:t>Peak area ratio</w:t>
            </w:r>
          </w:p>
        </w:tc>
        <w:tc>
          <w:tcPr>
            <w:tcW w:w="1176" w:type="dxa"/>
            <w:tcBorders>
              <w:top w:val="single" w:sz="4" w:space="0" w:color="auto"/>
              <w:left w:val="single" w:sz="4" w:space="0" w:color="auto"/>
            </w:tcBorders>
          </w:tcPr>
          <w:p w14:paraId="73FBDDA2" w14:textId="3231595D" w:rsidR="00BC65D0" w:rsidRDefault="00BC65D0" w:rsidP="007634B1">
            <w:pPr>
              <w:rPr>
                <w:lang w:val="en-US"/>
              </w:rPr>
            </w:pPr>
            <m:oMathPara>
              <m:oMath>
                <m:r>
                  <w:rPr>
                    <w:rFonts w:ascii="Cambria Math" w:hAnsi="Cambria Math"/>
                    <w:lang w:val="en-US"/>
                  </w:rPr>
                  <m:t>0.05498</m:t>
                </m:r>
              </m:oMath>
            </m:oMathPara>
          </w:p>
        </w:tc>
        <w:tc>
          <w:tcPr>
            <w:tcW w:w="2189" w:type="dxa"/>
            <w:tcBorders>
              <w:top w:val="single" w:sz="4" w:space="0" w:color="auto"/>
            </w:tcBorders>
          </w:tcPr>
          <w:p w14:paraId="20727681" w14:textId="370899E2" w:rsidR="00BC65D0" w:rsidRDefault="00BC65D0" w:rsidP="007634B1">
            <w:pPr>
              <w:rPr>
                <w:lang w:val="en-US"/>
              </w:rPr>
            </w:pPr>
            <m:oMathPara>
              <m:oMath>
                <m:r>
                  <w:rPr>
                    <w:rFonts w:ascii="Cambria Math" w:hAnsi="Cambria Math"/>
                    <w:lang w:val="en-US"/>
                  </w:rPr>
                  <m:t>0.32640±0.0005</m:t>
                </m:r>
              </m:oMath>
            </m:oMathPara>
          </w:p>
        </w:tc>
        <w:tc>
          <w:tcPr>
            <w:tcW w:w="810" w:type="dxa"/>
            <w:tcBorders>
              <w:top w:val="single" w:sz="4" w:space="0" w:color="auto"/>
            </w:tcBorders>
          </w:tcPr>
          <w:p w14:paraId="2DFD21F2" w14:textId="76F0D39D" w:rsidR="00BC65D0" w:rsidRDefault="00A46C84" w:rsidP="007634B1">
            <w:pPr>
              <w:rPr>
                <w:rFonts w:ascii="Calibri Light" w:eastAsia="Calibri" w:hAnsi="Calibri Light" w:cs="Calibri Light"/>
                <w:i/>
                <w:lang w:val="en-US"/>
              </w:rPr>
            </w:pPr>
            <m:oMathPara>
              <m:oMath>
                <m:r>
                  <w:rPr>
                    <w:rFonts w:ascii="Cambria Math" w:eastAsia="Calibri" w:hAnsi="Cambria Math" w:cs="Calibri Light"/>
                    <w:lang w:val="en-US"/>
                  </w:rPr>
                  <m:t>1</m:t>
                </m:r>
              </m:oMath>
            </m:oMathPara>
          </w:p>
        </w:tc>
        <w:tc>
          <w:tcPr>
            <w:tcW w:w="1080" w:type="dxa"/>
            <w:tcBorders>
              <w:top w:val="single" w:sz="4" w:space="0" w:color="auto"/>
            </w:tcBorders>
          </w:tcPr>
          <w:p w14:paraId="5CC5669B" w14:textId="11C9D0C8" w:rsidR="00BC65D0" w:rsidRDefault="00A46C84" w:rsidP="007634B1">
            <w:pPr>
              <w:rPr>
                <w:rFonts w:ascii="Calibri Light" w:eastAsia="Calibri" w:hAnsi="Calibri Light" w:cs="Calibri Light"/>
                <w:i/>
                <w:lang w:val="en-US"/>
              </w:rPr>
            </w:pPr>
            <m:oMathPara>
              <m:oMath>
                <m:r>
                  <w:rPr>
                    <w:rFonts w:ascii="Cambria Math" w:eastAsia="Calibri" w:hAnsi="Cambria Math" w:cs="Calibri Light"/>
                    <w:lang w:val="en-US"/>
                  </w:rPr>
                  <m:t>0</m:t>
                </m:r>
              </m:oMath>
            </m:oMathPara>
          </w:p>
        </w:tc>
      </w:tr>
    </w:tbl>
    <w:p w14:paraId="49136B1F" w14:textId="1539641D" w:rsidR="00D155D3" w:rsidRDefault="00D155D3" w:rsidP="00D155D3">
      <w:pPr>
        <w:rPr>
          <w:lang w:val="en-US"/>
        </w:rPr>
      </w:pPr>
    </w:p>
    <w:p w14:paraId="70F23761" w14:textId="77777777" w:rsidR="00787405" w:rsidRDefault="00787405" w:rsidP="00D155D3">
      <w:pPr>
        <w:rPr>
          <w:lang w:val="en-US"/>
        </w:rPr>
      </w:pPr>
    </w:p>
    <w:p w14:paraId="14BE0EE8" w14:textId="77777777" w:rsidR="00787405" w:rsidRDefault="00787405" w:rsidP="00D155D3">
      <w:pPr>
        <w:rPr>
          <w:lang w:val="en-US"/>
        </w:rPr>
      </w:pPr>
    </w:p>
    <w:p w14:paraId="138432EF" w14:textId="77777777" w:rsidR="00787405" w:rsidRDefault="00787405" w:rsidP="00D155D3">
      <w:pPr>
        <w:rPr>
          <w:lang w:val="en-US"/>
        </w:rPr>
      </w:pPr>
    </w:p>
    <w:p w14:paraId="29B61639" w14:textId="3063CD15" w:rsidR="00721D6D" w:rsidRDefault="00721D6D" w:rsidP="00721D6D">
      <w:pPr>
        <w:pStyle w:val="Heading4"/>
        <w:rPr>
          <w:lang w:val="en-US"/>
        </w:rPr>
      </w:pPr>
      <w:r>
        <w:rPr>
          <w:lang w:val="en-US"/>
        </w:rPr>
        <w:t>Nearest Peak estimation</w:t>
      </w:r>
    </w:p>
    <w:p w14:paraId="503833D0" w14:textId="4A8706CF" w:rsidR="001B24E1" w:rsidRPr="007C240C" w:rsidRDefault="001B24E1" w:rsidP="00D155D3">
      <w:pPr>
        <w:rPr>
          <w:lang w:val="en-US"/>
        </w:rPr>
      </w:pPr>
      <w:r>
        <w:rPr>
          <w:lang w:val="en-US"/>
        </w:rPr>
        <w:br/>
      </w:r>
      <w:r w:rsidR="00A10250">
        <w:rPr>
          <w:lang w:val="en-US"/>
        </w:rPr>
        <w:t xml:space="preserve">An algorithm was made to loop over each quadrat and find the distance to the nearest peak. The code can be found in </w:t>
      </w:r>
      <w:r w:rsidR="00A10250" w:rsidRPr="007C240C">
        <w:rPr>
          <w:szCs w:val="24"/>
          <w:lang w:val="en-US"/>
        </w:rPr>
        <w:fldChar w:fldCharType="begin"/>
      </w:r>
      <w:r w:rsidR="00A10250" w:rsidRPr="007C240C">
        <w:rPr>
          <w:szCs w:val="24"/>
          <w:lang w:val="en-US"/>
        </w:rPr>
        <w:instrText xml:space="preserve"> REF _Ref94693997 \h  \* MERGEFORMAT </w:instrText>
      </w:r>
      <w:r w:rsidR="00A10250" w:rsidRPr="007C240C">
        <w:rPr>
          <w:szCs w:val="24"/>
          <w:lang w:val="en-US"/>
        </w:rPr>
      </w:r>
      <w:r w:rsidR="00A10250" w:rsidRPr="007C240C">
        <w:rPr>
          <w:szCs w:val="24"/>
          <w:lang w:val="en-US"/>
        </w:rPr>
        <w:fldChar w:fldCharType="separate"/>
      </w:r>
      <w:r w:rsidR="00A10250" w:rsidRPr="007C240C">
        <w:rPr>
          <w:szCs w:val="24"/>
          <w:lang w:val="en-US"/>
        </w:rPr>
        <w:t>Appendix A</w:t>
      </w:r>
      <w:r w:rsidR="00A10250" w:rsidRPr="007C240C">
        <w:rPr>
          <w:szCs w:val="24"/>
          <w:lang w:val="en-US"/>
        </w:rPr>
        <w:fldChar w:fldCharType="end"/>
      </w:r>
      <w:r w:rsidR="00EE7671">
        <w:rPr>
          <w:szCs w:val="24"/>
          <w:lang w:val="en-US"/>
        </w:rPr>
        <w:t xml:space="preserve">. </w:t>
      </w:r>
      <w:r w:rsidR="005538AD">
        <w:rPr>
          <w:szCs w:val="24"/>
          <w:lang w:val="en-US"/>
        </w:rPr>
        <w:t xml:space="preserve">Note that </w:t>
      </w:r>
      <w:proofErr w:type="spellStart"/>
      <m:oMath>
        <m:r>
          <m:rPr>
            <m:nor/>
          </m:rPr>
          <w:rPr>
            <w:rFonts w:ascii="Cambria Math" w:hAnsi="Cambria Math"/>
            <w:szCs w:val="24"/>
            <w:lang w:val="en-US"/>
          </w:rPr>
          <m:t>kernel_size</m:t>
        </m:r>
      </m:oMath>
      <w:proofErr w:type="spellEnd"/>
      <w:r w:rsidR="005526D1">
        <w:rPr>
          <w:szCs w:val="24"/>
          <w:lang w:val="en-US"/>
        </w:rPr>
        <w:t xml:space="preserve"> is the </w:t>
      </w:r>
      <w:r w:rsidR="00BA541F">
        <w:rPr>
          <w:szCs w:val="24"/>
          <w:lang w:val="en-US"/>
        </w:rPr>
        <w:t xml:space="preserve">length of the sides of the quadrats converted to pixels. </w:t>
      </w:r>
    </w:p>
    <w:p w14:paraId="5A595104" w14:textId="7E42E983" w:rsidR="00BA357F" w:rsidRDefault="00EE042C" w:rsidP="00D155D3">
      <w:pPr>
        <w:rPr>
          <w:lang w:val="en-US"/>
        </w:rPr>
      </w:pPr>
      <w:r>
        <w:rPr>
          <w:lang w:val="en-US"/>
        </w:rPr>
        <w:lastRenderedPageBreak/>
        <w:t xml:space="preserve">We defined peak dose as </w:t>
      </w:r>
      <w:r w:rsidR="00323D13">
        <w:rPr>
          <w:lang w:val="en-US"/>
        </w:rPr>
        <w:t>85% of maximum dose</w:t>
      </w:r>
      <w:r w:rsidR="007807A8">
        <w:rPr>
          <w:lang w:val="en-US"/>
        </w:rPr>
        <w:t xml:space="preserve"> to cover variance in peak doses. </w:t>
      </w:r>
      <w:r w:rsidR="006D0D4F">
        <w:rPr>
          <w:lang w:val="en-US"/>
        </w:rPr>
        <w:t>Contour lines were generated at the peak doses</w:t>
      </w:r>
      <w:r w:rsidR="00677904">
        <w:rPr>
          <w:lang w:val="en-US"/>
        </w:rPr>
        <w:t xml:space="preserve">. To exclude sporadically occurring high intensity pixels, which did not constitute </w:t>
      </w:r>
      <w:r w:rsidR="00F319E2">
        <w:rPr>
          <w:lang w:val="en-US"/>
        </w:rPr>
        <w:t xml:space="preserve">peak doses, we </w:t>
      </w:r>
      <w:r w:rsidR="00F714B1">
        <w:rPr>
          <w:lang w:val="en-US"/>
        </w:rPr>
        <w:t xml:space="preserve">only included lines surpassing </w:t>
      </w:r>
      <w:r w:rsidR="00604A12">
        <w:rPr>
          <w:lang w:val="en-US"/>
        </w:rPr>
        <w:t>500</w:t>
      </w:r>
      <w:r w:rsidR="000210BD">
        <w:rPr>
          <w:lang w:val="en-US"/>
        </w:rPr>
        <w:t xml:space="preserve"> </w:t>
      </w:r>
      <w:r w:rsidR="00604A12">
        <w:rPr>
          <w:lang w:val="en-US"/>
        </w:rPr>
        <w:t xml:space="preserve">pixels. </w:t>
      </w:r>
      <w:r w:rsidR="007B67BE">
        <w:rPr>
          <w:lang w:val="en-US"/>
        </w:rPr>
        <w:t xml:space="preserve">The two loops are looping over rows and columns in the </w:t>
      </w:r>
      <w:r w:rsidR="00253E9A">
        <w:rPr>
          <w:lang w:val="en-US"/>
        </w:rPr>
        <w:t xml:space="preserve">pooled </w:t>
      </w:r>
      <w:r w:rsidR="004E73E6">
        <w:rPr>
          <w:lang w:val="en-US"/>
        </w:rPr>
        <w:t xml:space="preserve">image, jumping from quadrat center to quadrat center. </w:t>
      </w:r>
      <w:r w:rsidR="00307D03">
        <w:rPr>
          <w:lang w:val="en-US"/>
        </w:rPr>
        <w:t>For all centers</w:t>
      </w:r>
      <w:r w:rsidR="0058215B">
        <w:rPr>
          <w:lang w:val="en-US"/>
        </w:rPr>
        <w:t>,</w:t>
      </w:r>
      <w:r w:rsidR="00307D03">
        <w:rPr>
          <w:lang w:val="en-US"/>
        </w:rPr>
        <w:t xml:space="preserve"> </w:t>
      </w:r>
      <w:r w:rsidR="00447E01">
        <w:rPr>
          <w:lang w:val="en-US"/>
        </w:rPr>
        <w:t xml:space="preserve">the algorithm finds </w:t>
      </w:r>
      <w:r w:rsidR="00F6122E">
        <w:rPr>
          <w:lang w:val="en-US"/>
        </w:rPr>
        <w:t xml:space="preserve">the smallest Euclidean distance between the center and </w:t>
      </w:r>
      <w:r w:rsidR="00AC7D49">
        <w:rPr>
          <w:lang w:val="en-US"/>
        </w:rPr>
        <w:t xml:space="preserve">each </w:t>
      </w:r>
      <w:r w:rsidR="00312743">
        <w:rPr>
          <w:lang w:val="en-US"/>
        </w:rPr>
        <w:t>peak</w:t>
      </w:r>
      <w:r w:rsidR="00C67C96">
        <w:rPr>
          <w:lang w:val="en-US"/>
        </w:rPr>
        <w:t xml:space="preserve"> contour lines</w:t>
      </w:r>
      <w:r w:rsidR="002A4817">
        <w:rPr>
          <w:lang w:val="en-US"/>
        </w:rPr>
        <w:t>.</w:t>
      </w:r>
      <w:r w:rsidR="003A3E1A">
        <w:rPr>
          <w:lang w:val="en-US"/>
        </w:rPr>
        <w:t xml:space="preserve"> </w:t>
      </w:r>
      <w:r w:rsidR="002A4817">
        <w:rPr>
          <w:lang w:val="en-US"/>
        </w:rPr>
        <w:t>It then</w:t>
      </w:r>
      <w:r w:rsidR="003A3E1A">
        <w:rPr>
          <w:lang w:val="en-US"/>
        </w:rPr>
        <w:t xml:space="preserve"> saves the smallest distance</w:t>
      </w:r>
      <w:r w:rsidR="00E45D20">
        <w:rPr>
          <w:lang w:val="en-US"/>
        </w:rPr>
        <w:t>,</w:t>
      </w:r>
      <w:r w:rsidR="003A3E1A">
        <w:rPr>
          <w:lang w:val="en-US"/>
        </w:rPr>
        <w:t xml:space="preserve"> </w:t>
      </w:r>
      <w:r w:rsidR="00E45D20">
        <w:rPr>
          <w:lang w:val="en-US"/>
        </w:rPr>
        <w:t>i</w:t>
      </w:r>
      <w:r w:rsidR="00E35C61">
        <w:rPr>
          <w:lang w:val="en-US"/>
        </w:rPr>
        <w:t>.e., it finds the distance to all the peaks</w:t>
      </w:r>
      <w:r w:rsidR="00721C53">
        <w:rPr>
          <w:lang w:val="en-US"/>
        </w:rPr>
        <w:t xml:space="preserve"> and</w:t>
      </w:r>
      <w:r w:rsidR="00E35C61">
        <w:rPr>
          <w:lang w:val="en-US"/>
        </w:rPr>
        <w:t xml:space="preserve"> </w:t>
      </w:r>
      <w:r w:rsidR="00721C53">
        <w:rPr>
          <w:lang w:val="en-US"/>
        </w:rPr>
        <w:t>stores the smallest one in</w:t>
      </w:r>
      <w:r w:rsidR="00E24A76">
        <w:rPr>
          <w:lang w:val="en-US"/>
        </w:rPr>
        <w:t xml:space="preserve"> a matrix</w:t>
      </w:r>
      <w:r w:rsidR="00E35C61">
        <w:rPr>
          <w:lang w:val="en-US"/>
        </w:rPr>
        <w:t xml:space="preserve">. </w:t>
      </w:r>
      <w:r w:rsidR="00615002">
        <w:rPr>
          <w:lang w:val="en-US"/>
        </w:rPr>
        <w:t xml:space="preserve">If the quadrat is positioned within a peak, then the distance should </w:t>
      </w:r>
      <w:r w:rsidR="008B65F1">
        <w:rPr>
          <w:lang w:val="en-US"/>
        </w:rPr>
        <w:t>be set to</w:t>
      </w:r>
      <w:r w:rsidR="00615002">
        <w:rPr>
          <w:lang w:val="en-US"/>
        </w:rPr>
        <w:t xml:space="preserve"> 0. An if</w:t>
      </w:r>
      <w:r w:rsidR="0073037B">
        <w:rPr>
          <w:lang w:val="en-US"/>
        </w:rPr>
        <w:t>-</w:t>
      </w:r>
      <w:r w:rsidR="00615002">
        <w:rPr>
          <w:lang w:val="en-US"/>
        </w:rPr>
        <w:t xml:space="preserve">test </w:t>
      </w:r>
      <w:r w:rsidR="00A641ED">
        <w:rPr>
          <w:lang w:val="en-US"/>
        </w:rPr>
        <w:t xml:space="preserve">handles this </w:t>
      </w:r>
      <w:r w:rsidR="00317B22">
        <w:rPr>
          <w:lang w:val="en-US"/>
        </w:rPr>
        <w:t xml:space="preserve">scenario. </w:t>
      </w:r>
      <w:r w:rsidR="00317B22">
        <w:rPr>
          <w:lang w:val="en-US"/>
        </w:rPr>
        <w:br/>
      </w:r>
      <w:r w:rsidR="00D151E5">
        <w:rPr>
          <w:lang w:val="en-US"/>
        </w:rPr>
        <w:t xml:space="preserve">When looping over the </w:t>
      </w:r>
      <w:r w:rsidR="00A63985">
        <w:rPr>
          <w:lang w:val="en-US"/>
        </w:rPr>
        <w:t xml:space="preserve">quadrat centers </w:t>
      </w:r>
      <w:r w:rsidR="00DF67BD">
        <w:rPr>
          <w:lang w:val="en-US"/>
        </w:rPr>
        <w:t>in the pooled image</w:t>
      </w:r>
      <w:r w:rsidR="0066289C">
        <w:rPr>
          <w:lang w:val="en-US"/>
        </w:rPr>
        <w:t>,</w:t>
      </w:r>
      <w:r w:rsidR="00A266D7">
        <w:rPr>
          <w:lang w:val="en-US"/>
        </w:rPr>
        <w:t xml:space="preserve"> index</w:t>
      </w:r>
      <w:r w:rsidR="00AC392F" w:rsidRPr="00501A72">
        <w:rPr>
          <w:i/>
          <w:iCs/>
          <w:lang w:val="en-US"/>
        </w:rPr>
        <w:t xml:space="preserve"> </w:t>
      </w:r>
      <w:proofErr w:type="spellStart"/>
      <w:r w:rsidR="0011774E" w:rsidRPr="00501A72">
        <w:rPr>
          <w:i/>
          <w:iCs/>
          <w:lang w:val="en-US"/>
        </w:rPr>
        <w:t>i</w:t>
      </w:r>
      <w:proofErr w:type="spellEnd"/>
      <w:r w:rsidR="0011774E">
        <w:rPr>
          <w:lang w:val="en-US"/>
        </w:rPr>
        <w:t xml:space="preserve"> is not 0,1,2 etc</w:t>
      </w:r>
      <w:r w:rsidR="00801A20">
        <w:rPr>
          <w:lang w:val="en-US"/>
        </w:rPr>
        <w:t>.</w:t>
      </w:r>
      <w:r w:rsidR="00CC709D">
        <w:rPr>
          <w:lang w:val="en-US"/>
        </w:rPr>
        <w:t>,</w:t>
      </w:r>
      <w:r w:rsidR="003C1170">
        <w:rPr>
          <w:lang w:val="en-US"/>
        </w:rPr>
        <w:t xml:space="preserve"> </w:t>
      </w:r>
      <w:r w:rsidR="00801A20">
        <w:rPr>
          <w:lang w:val="en-US"/>
        </w:rPr>
        <w:t>but</w:t>
      </w:r>
      <w:r w:rsidR="008401BC">
        <w:rPr>
          <w:lang w:val="en-US"/>
        </w:rPr>
        <w:t xml:space="preserve"> </w:t>
      </w:r>
      <w:r w:rsidR="00AA1802">
        <w:rPr>
          <w:lang w:val="en-US"/>
        </w:rPr>
        <w:t xml:space="preserve">will </w:t>
      </w:r>
      <w:r w:rsidR="00DC0D66">
        <w:rPr>
          <w:lang w:val="en-US"/>
        </w:rPr>
        <w:t>follow</w:t>
      </w:r>
      <w:r w:rsidR="00D22C37">
        <w:rPr>
          <w:lang w:val="en-US"/>
        </w:rPr>
        <w:t xml:space="preserve"> </w:t>
      </w:r>
      <m:oMath>
        <m:nary>
          <m:naryPr>
            <m:chr m:val="∑"/>
            <m:supHide m:val="1"/>
            <m:ctrlPr>
              <w:rPr>
                <w:rFonts w:ascii="Cambria Math" w:hAnsi="Cambria Math"/>
                <w:i/>
                <w:lang w:val="en-US"/>
              </w:rPr>
            </m:ctrlPr>
          </m:naryPr>
          <m:sub>
            <m:r>
              <w:rPr>
                <w:rFonts w:ascii="Cambria Math" w:hAnsi="Cambria Math"/>
                <w:lang w:val="en-US"/>
              </w:rPr>
              <m:t>k=0</m:t>
            </m:r>
          </m:sub>
          <m:sup/>
          <m:e>
            <m:f>
              <m:fPr>
                <m:ctrlPr>
                  <w:rPr>
                    <w:rFonts w:ascii="Cambria Math" w:hAnsi="Cambria Math"/>
                    <w:i/>
                    <w:lang w:val="en-US"/>
                  </w:rPr>
                </m:ctrlPr>
              </m:fPr>
              <m:num>
                <m:r>
                  <m:rPr>
                    <m:nor/>
                  </m:rPr>
                  <w:rPr>
                    <w:rFonts w:ascii="Cambria Math" w:hAnsi="Cambria Math"/>
                    <w:lang w:val="en-US"/>
                  </w:rPr>
                  <m:t>kernel_size</m:t>
                </m:r>
                <m:ctrlPr>
                  <w:rPr>
                    <w:rFonts w:ascii="Cambria Math" w:hAnsi="Cambria Math"/>
                    <w:lang w:val="en-US"/>
                  </w:rPr>
                </m:ctrlPr>
              </m:num>
              <m:den>
                <m:r>
                  <w:rPr>
                    <w:rFonts w:ascii="Cambria Math" w:hAnsi="Cambria Math"/>
                    <w:lang w:val="en-US"/>
                  </w:rPr>
                  <m:t>2</m:t>
                </m:r>
              </m:den>
            </m:f>
            <m:r>
              <w:rPr>
                <w:rFonts w:ascii="Cambria Math" w:hAnsi="Cambria Math"/>
                <w:lang w:val="en-US"/>
              </w:rPr>
              <m:t>+</m:t>
            </m:r>
            <m:r>
              <m:rPr>
                <m:nor/>
              </m:rPr>
              <w:rPr>
                <w:rFonts w:ascii="Cambria Math" w:hAnsi="Cambria Math"/>
                <w:lang w:val="en-US"/>
              </w:rPr>
              <m:t>kernel_size</m:t>
            </m:r>
            <m:r>
              <w:rPr>
                <w:rFonts w:ascii="Cambria Math" w:hAnsi="Cambria Math"/>
                <w:lang w:val="en-US"/>
              </w:rPr>
              <m:t>⋅k</m:t>
            </m:r>
          </m:e>
        </m:nary>
        <m:r>
          <w:rPr>
            <w:rFonts w:ascii="Cambria Math" w:hAnsi="Cambria Math"/>
            <w:lang w:val="en-US"/>
          </w:rPr>
          <m:t>,</m:t>
        </m:r>
      </m:oMath>
      <w:r w:rsidR="00ED5B50">
        <w:rPr>
          <w:rFonts w:eastAsiaTheme="minorEastAsia"/>
          <w:lang w:val="en-US"/>
        </w:rPr>
        <w:t xml:space="preserve"> where k </w:t>
      </w:r>
      <w:r w:rsidR="00721E76">
        <w:rPr>
          <w:rFonts w:eastAsiaTheme="minorEastAsia"/>
          <w:lang w:val="en-US"/>
        </w:rPr>
        <w:t>represents the iteration we are</w:t>
      </w:r>
      <w:r w:rsidR="00852D8F">
        <w:rPr>
          <w:rFonts w:eastAsiaTheme="minorEastAsia"/>
          <w:lang w:val="en-US"/>
        </w:rPr>
        <w:t xml:space="preserve"> currently</w:t>
      </w:r>
      <w:r w:rsidR="00721E76">
        <w:rPr>
          <w:rFonts w:eastAsiaTheme="minorEastAsia"/>
          <w:lang w:val="en-US"/>
        </w:rPr>
        <w:t xml:space="preserve"> on</w:t>
      </w:r>
      <w:r w:rsidR="00801A20">
        <w:rPr>
          <w:rFonts w:eastAsiaTheme="minorEastAsia"/>
          <w:lang w:val="en-US"/>
        </w:rPr>
        <w:t xml:space="preserve">. </w:t>
      </w:r>
      <w:r w:rsidR="00801A20">
        <w:rPr>
          <w:lang w:val="en-US"/>
        </w:rPr>
        <w:t>In the case of a 3 x 3 mm</w:t>
      </w:r>
      <w:r w:rsidR="00801A20">
        <w:rPr>
          <w:vertAlign w:val="superscript"/>
          <w:lang w:val="en-US"/>
        </w:rPr>
        <w:t>2</w:t>
      </w:r>
      <w:r w:rsidR="00801A20">
        <w:rPr>
          <w:lang w:val="en-US"/>
        </w:rPr>
        <w:t xml:space="preserve"> quadrat, converted to 141 x 141 pixels using the 47 pixels per mm conversion from equation </w:t>
      </w:r>
      <w:r w:rsidR="00801A20">
        <w:rPr>
          <w:lang w:val="en-US"/>
        </w:rPr>
        <w:fldChar w:fldCharType="begin"/>
      </w:r>
      <w:r w:rsidR="00801A20">
        <w:rPr>
          <w:lang w:val="en-US"/>
        </w:rPr>
        <w:instrText xml:space="preserve"> REF _Ref102394973 \h </w:instrText>
      </w:r>
      <w:r w:rsidR="00801A20">
        <w:rPr>
          <w:lang w:val="en-US"/>
        </w:rPr>
      </w:r>
      <w:r w:rsidR="00801A20">
        <w:rPr>
          <w:lang w:val="en-US"/>
        </w:rPr>
        <w:fldChar w:fldCharType="separate"/>
      </w:r>
      <w:r w:rsidR="00801A20" w:rsidRPr="003E63D4">
        <w:rPr>
          <w:noProof/>
          <w:lang w:val="en-US"/>
        </w:rPr>
        <w:t>2</w:t>
      </w:r>
      <w:r w:rsidR="00801A20" w:rsidRPr="003E63D4">
        <w:rPr>
          <w:lang w:val="en-US"/>
        </w:rPr>
        <w:noBreakHyphen/>
      </w:r>
      <w:r w:rsidR="00801A20" w:rsidRPr="003E63D4">
        <w:rPr>
          <w:noProof/>
          <w:lang w:val="en-US"/>
        </w:rPr>
        <w:t>6</w:t>
      </w:r>
      <w:r w:rsidR="00801A20">
        <w:rPr>
          <w:lang w:val="en-US"/>
        </w:rPr>
        <w:fldChar w:fldCharType="end"/>
      </w:r>
      <w:r w:rsidR="00801A20">
        <w:rPr>
          <w:lang w:val="en-US"/>
        </w:rPr>
        <w:t xml:space="preserve">, </w:t>
      </w:r>
      <w:proofErr w:type="spellStart"/>
      <w:r w:rsidR="00801A20" w:rsidRPr="00721E76">
        <w:rPr>
          <w:i/>
          <w:iCs/>
          <w:lang w:val="en-US"/>
        </w:rPr>
        <w:t>i</w:t>
      </w:r>
      <w:proofErr w:type="spellEnd"/>
      <w:r w:rsidR="00801A20">
        <w:rPr>
          <w:lang w:val="en-US"/>
        </w:rPr>
        <w:t xml:space="preserve"> becomes 70,211,352 etc.</w:t>
      </w:r>
      <w:r w:rsidR="00C723C7">
        <w:rPr>
          <w:lang w:val="en-US"/>
        </w:rPr>
        <w:t xml:space="preserve"> </w:t>
      </w:r>
      <w:r w:rsidR="00A50449">
        <w:rPr>
          <w:lang w:val="en-US"/>
        </w:rPr>
        <w:t xml:space="preserve">One cannot index the distance matrix using </w:t>
      </w:r>
      <w:r w:rsidR="00704F76">
        <w:rPr>
          <w:lang w:val="en-US"/>
        </w:rPr>
        <w:t>these values.</w:t>
      </w:r>
      <w:r w:rsidR="00704F76">
        <w:rPr>
          <w:lang w:val="en-US"/>
        </w:rPr>
        <w:br/>
      </w:r>
      <w:r w:rsidR="00472067">
        <w:rPr>
          <w:lang w:val="en-US"/>
        </w:rPr>
        <w:t xml:space="preserve">It was therefore necessary to find a general expression to </w:t>
      </w:r>
      <w:r w:rsidR="00964400">
        <w:rPr>
          <w:lang w:val="en-US"/>
        </w:rPr>
        <w:t>downscale</w:t>
      </w:r>
      <w:r w:rsidR="00472067">
        <w:rPr>
          <w:lang w:val="en-US"/>
        </w:rPr>
        <w:t xml:space="preserve"> the indexes, so they bec</w:t>
      </w:r>
      <w:r w:rsidR="00964400">
        <w:rPr>
          <w:lang w:val="en-US"/>
        </w:rPr>
        <w:t>o</w:t>
      </w:r>
      <w:r w:rsidR="00472067">
        <w:rPr>
          <w:lang w:val="en-US"/>
        </w:rPr>
        <w:t>me 0,1,2 etc.</w:t>
      </w:r>
      <w:r w:rsidR="00A43B3E">
        <w:rPr>
          <w:lang w:val="en-US"/>
        </w:rPr>
        <w:t xml:space="preserve"> </w:t>
      </w:r>
      <w:r w:rsidR="00EB7B58">
        <w:rPr>
          <w:lang w:val="en-US"/>
        </w:rPr>
        <w:t>For the case of odd quadrat</w:t>
      </w:r>
      <w:r w:rsidR="00880D4D">
        <w:rPr>
          <w:lang w:val="en-US"/>
        </w:rPr>
        <w:t xml:space="preserve"> pixel</w:t>
      </w:r>
      <w:r w:rsidR="00EB7B58">
        <w:rPr>
          <w:lang w:val="en-US"/>
        </w:rPr>
        <w:t xml:space="preserve"> </w:t>
      </w:r>
      <w:r w:rsidR="00A42319">
        <w:rPr>
          <w:lang w:val="en-US"/>
        </w:rPr>
        <w:t>size,</w:t>
      </w:r>
      <w:r w:rsidR="00EB7B58">
        <w:rPr>
          <w:lang w:val="en-US"/>
        </w:rPr>
        <w:t xml:space="preserve"> </w:t>
      </w:r>
      <w:r w:rsidR="00880D4D">
        <w:rPr>
          <w:lang w:val="en-US"/>
        </w:rPr>
        <w:t xml:space="preserve">we used the formula </w:t>
      </w:r>
    </w:p>
    <w:p w14:paraId="79B0D4D4" w14:textId="534019E9" w:rsidR="00880D4D" w:rsidRPr="00485887" w:rsidRDefault="00AB0A9B" w:rsidP="00D155D3">
      <w:pPr>
        <w:rPr>
          <w:rFonts w:eastAsiaTheme="minorEastAsia"/>
          <w:lang w:val="en-US"/>
        </w:rPr>
      </w:pPr>
      <m:oMathPara>
        <m:oMath>
          <m:r>
            <w:rPr>
              <w:rFonts w:ascii="Cambria Math" w:hAnsi="Cambria Math"/>
              <w:lang w:val="en-US"/>
            </w:rPr>
            <m:t>i-</m:t>
          </m:r>
          <m:f>
            <m:fPr>
              <m:ctrlPr>
                <w:rPr>
                  <w:rFonts w:ascii="Cambria Math" w:hAnsi="Cambria Math"/>
                  <w:i/>
                  <w:lang w:val="en-US"/>
                </w:rPr>
              </m:ctrlPr>
            </m:fPr>
            <m:num>
              <m:r>
                <m:rPr>
                  <m:nor/>
                </m:rPr>
                <w:rPr>
                  <w:rFonts w:ascii="Cambria Math" w:hAnsi="Cambria Math"/>
                  <w:lang w:val="en-US"/>
                </w:rPr>
                <m:t>kernel_size</m:t>
              </m:r>
            </m:num>
            <m:den>
              <m:r>
                <w:rPr>
                  <w:rFonts w:ascii="Cambria Math" w:hAnsi="Cambria Math"/>
                  <w:lang w:val="en-US"/>
                </w:rPr>
                <m:t>2</m:t>
              </m:r>
            </m:den>
          </m:f>
          <m:r>
            <w:rPr>
              <w:rFonts w:ascii="Cambria Math" w:hAnsi="Cambria Math"/>
              <w:lang w:val="en-US"/>
            </w:rPr>
            <m:t>⋅</m:t>
          </m:r>
          <m:r>
            <m:rPr>
              <m:nor/>
            </m:rPr>
            <w:rPr>
              <w:rFonts w:ascii="Cambria Math" w:hAnsi="Cambria Math"/>
              <w:lang w:val="en-US"/>
            </w:rPr>
            <m:t>odd_i</m:t>
          </m:r>
          <m:r>
            <w:rPr>
              <w:rFonts w:ascii="Cambria Math" w:hAnsi="Cambria Math"/>
              <w:lang w:val="en-US"/>
            </w:rPr>
            <m:t xml:space="preserve"> , </m:t>
          </m:r>
        </m:oMath>
      </m:oMathPara>
    </w:p>
    <w:p w14:paraId="3FD4B120" w14:textId="1FE5C938" w:rsidR="00485887" w:rsidRDefault="00485887" w:rsidP="00D155D3">
      <w:pPr>
        <w:rPr>
          <w:rFonts w:eastAsiaTheme="minorEastAsia"/>
          <w:lang w:val="en-US"/>
        </w:rPr>
      </w:pPr>
      <w:r>
        <w:rPr>
          <w:rFonts w:eastAsiaTheme="minorEastAsia"/>
          <w:lang w:val="en-US"/>
        </w:rPr>
        <w:t xml:space="preserve">where </w:t>
      </w:r>
      <w:proofErr w:type="spellStart"/>
      <w:r>
        <w:rPr>
          <w:rFonts w:eastAsiaTheme="minorEastAsia"/>
          <w:lang w:val="en-US"/>
        </w:rPr>
        <w:t>odd_i</w:t>
      </w:r>
      <w:proofErr w:type="spellEnd"/>
      <w:r>
        <w:rPr>
          <w:rFonts w:eastAsiaTheme="minorEastAsia"/>
          <w:lang w:val="en-US"/>
        </w:rPr>
        <w:t xml:space="preserve"> </w:t>
      </w:r>
      <w:r w:rsidR="00A42319">
        <w:rPr>
          <w:rFonts w:eastAsiaTheme="minorEastAsia"/>
          <w:lang w:val="en-US"/>
        </w:rPr>
        <w:t>is 1,3,5 etc.</w:t>
      </w:r>
      <w:r w:rsidR="0027542C">
        <w:rPr>
          <w:rFonts w:eastAsiaTheme="minorEastAsia"/>
          <w:lang w:val="en-US"/>
        </w:rPr>
        <w:t xml:space="preserve"> The formula is equivalent for </w:t>
      </w:r>
      <w:proofErr w:type="spellStart"/>
      <w:r w:rsidR="0027542C">
        <w:rPr>
          <w:rFonts w:eastAsiaTheme="minorEastAsia"/>
          <w:lang w:val="en-US"/>
        </w:rPr>
        <w:t>i</w:t>
      </w:r>
      <w:proofErr w:type="spellEnd"/>
      <w:r w:rsidR="0027542C">
        <w:rPr>
          <w:rFonts w:eastAsiaTheme="minorEastAsia"/>
          <w:lang w:val="en-US"/>
        </w:rPr>
        <w:t xml:space="preserve"> and j.  </w:t>
      </w:r>
      <w:r w:rsidR="00042519">
        <w:rPr>
          <w:rFonts w:eastAsiaTheme="minorEastAsia"/>
          <w:lang w:val="en-US"/>
        </w:rPr>
        <w:t xml:space="preserve">The resulting distance measurement are illustrated in </w:t>
      </w:r>
      <w:r w:rsidR="008345E1">
        <w:rPr>
          <w:rFonts w:eastAsiaTheme="minorEastAsia"/>
          <w:lang w:val="en-US"/>
        </w:rPr>
        <w:fldChar w:fldCharType="begin"/>
      </w:r>
      <w:r w:rsidR="008345E1">
        <w:rPr>
          <w:rFonts w:eastAsiaTheme="minorEastAsia"/>
          <w:lang w:val="en-US"/>
        </w:rPr>
        <w:instrText xml:space="preserve"> REF _Ref102398450 \h </w:instrText>
      </w:r>
      <w:r w:rsidR="008345E1">
        <w:rPr>
          <w:rFonts w:eastAsiaTheme="minorEastAsia"/>
          <w:lang w:val="en-US"/>
        </w:rPr>
      </w:r>
      <w:r w:rsidR="008345E1">
        <w:rPr>
          <w:rFonts w:eastAsiaTheme="minorEastAsia"/>
          <w:lang w:val="en-US"/>
        </w:rPr>
        <w:fldChar w:fldCharType="separate"/>
      </w:r>
      <w:r w:rsidR="008345E1" w:rsidRPr="00A63DF8">
        <w:rPr>
          <w:lang w:val="en-US"/>
        </w:rPr>
        <w:t xml:space="preserve">Figure </w:t>
      </w:r>
      <w:r w:rsidR="008345E1" w:rsidRPr="00A63DF8">
        <w:rPr>
          <w:noProof/>
          <w:lang w:val="en-US"/>
        </w:rPr>
        <w:t>2</w:t>
      </w:r>
      <w:r w:rsidR="008345E1" w:rsidRPr="00A63DF8">
        <w:rPr>
          <w:lang w:val="en-US"/>
        </w:rPr>
        <w:noBreakHyphen/>
      </w:r>
      <w:r w:rsidR="008345E1" w:rsidRPr="00A63DF8">
        <w:rPr>
          <w:noProof/>
          <w:lang w:val="en-US"/>
        </w:rPr>
        <w:t>17</w:t>
      </w:r>
      <w:r w:rsidR="008345E1">
        <w:rPr>
          <w:rFonts w:eastAsiaTheme="minorEastAsia"/>
          <w:lang w:val="en-US"/>
        </w:rPr>
        <w:fldChar w:fldCharType="end"/>
      </w:r>
      <w:r w:rsidR="008345E1">
        <w:rPr>
          <w:rFonts w:eastAsiaTheme="minorEastAsia"/>
          <w:lang w:val="en-US"/>
        </w:rPr>
        <w:t>.</w:t>
      </w:r>
    </w:p>
    <w:p w14:paraId="003376A4" w14:textId="77777777" w:rsidR="00680FA2" w:rsidRDefault="00680FA2" w:rsidP="00680FA2">
      <w:pPr>
        <w:keepNext/>
      </w:pPr>
      <w:r>
        <w:rPr>
          <w:rFonts w:eastAsiaTheme="minorEastAsia"/>
          <w:noProof/>
          <w:lang w:val="en-US"/>
        </w:rPr>
        <w:drawing>
          <wp:inline distT="0" distB="0" distL="0" distR="0" wp14:anchorId="25E1002C" wp14:editId="4230AC81">
            <wp:extent cx="2981325" cy="3500028"/>
            <wp:effectExtent l="0" t="0" r="0" b="5715"/>
            <wp:docPr id="68" name="Picture 68"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diagram, bubbl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83303" cy="3502350"/>
                    </a:xfrm>
                    <a:prstGeom prst="rect">
                      <a:avLst/>
                    </a:prstGeom>
                  </pic:spPr>
                </pic:pic>
              </a:graphicData>
            </a:graphic>
          </wp:inline>
        </w:drawing>
      </w:r>
    </w:p>
    <w:p w14:paraId="0E919A8E" w14:textId="505FB3A9" w:rsidR="00042519" w:rsidRPr="00A63DF8" w:rsidRDefault="00680FA2" w:rsidP="00680FA2">
      <w:pPr>
        <w:pStyle w:val="Caption"/>
        <w:rPr>
          <w:rFonts w:eastAsiaTheme="minorEastAsia"/>
          <w:lang w:val="en-US"/>
        </w:rPr>
      </w:pPr>
      <w:bookmarkStart w:id="181" w:name="_Ref102398450"/>
      <w:r w:rsidRPr="00A63DF8">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18</w:t>
      </w:r>
      <w:r w:rsidR="005B1E99">
        <w:rPr>
          <w:lang w:val="en-US"/>
        </w:rPr>
        <w:fldChar w:fldCharType="end"/>
      </w:r>
      <w:bookmarkEnd w:id="181"/>
      <w:r w:rsidRPr="00A63DF8">
        <w:rPr>
          <w:lang w:val="en-US"/>
        </w:rPr>
        <w:t xml:space="preserve">. </w:t>
      </w:r>
      <w:r w:rsidR="00D50A62" w:rsidRPr="00A63DF8">
        <w:rPr>
          <w:lang w:val="en-US"/>
        </w:rPr>
        <w:t>Illustration</w:t>
      </w:r>
      <w:r w:rsidRPr="00A63DF8">
        <w:rPr>
          <w:lang w:val="en-US"/>
        </w:rPr>
        <w:t xml:space="preserve"> of </w:t>
      </w:r>
      <w:r w:rsidR="00A63DF8" w:rsidRPr="00A63DF8">
        <w:rPr>
          <w:lang w:val="en-US"/>
        </w:rPr>
        <w:t>nearest p</w:t>
      </w:r>
      <w:r w:rsidR="00A63DF8">
        <w:rPr>
          <w:lang w:val="en-US"/>
        </w:rPr>
        <w:t>eak distance for all quadrats of size 3 x 3 mm</w:t>
      </w:r>
      <w:r w:rsidR="00A63DF8">
        <w:rPr>
          <w:vertAlign w:val="superscript"/>
          <w:lang w:val="en-US"/>
        </w:rPr>
        <w:t>2</w:t>
      </w:r>
      <w:r w:rsidR="004F046B">
        <w:rPr>
          <w:lang w:val="en-US"/>
        </w:rPr>
        <w:t xml:space="preserve"> with dotted GRID configuration. </w:t>
      </w:r>
      <w:r w:rsidR="008043E0">
        <w:rPr>
          <w:lang w:val="en-US"/>
        </w:rPr>
        <w:t xml:space="preserve">The distances of quadrats with center located inside a peak, are not found. </w:t>
      </w:r>
    </w:p>
    <w:p w14:paraId="54C4A678" w14:textId="77777777" w:rsidR="00042519" w:rsidRDefault="00042519" w:rsidP="00D155D3">
      <w:pPr>
        <w:rPr>
          <w:lang w:val="en-US"/>
        </w:rPr>
      </w:pPr>
    </w:p>
    <w:p w14:paraId="15D33B52" w14:textId="191D9623" w:rsidR="00012346" w:rsidRDefault="00E8617A" w:rsidP="001B24E1">
      <w:pPr>
        <w:pStyle w:val="Heading4"/>
        <w:rPr>
          <w:lang w:val="en-US"/>
        </w:rPr>
      </w:pPr>
      <w:bookmarkStart w:id="182" w:name="_Ref102483652"/>
      <w:r>
        <w:rPr>
          <w:lang w:val="en-US"/>
        </w:rPr>
        <w:t>Model Evaluation</w:t>
      </w:r>
      <w:bookmarkEnd w:id="182"/>
    </w:p>
    <w:p w14:paraId="6A4C0C8C" w14:textId="5FB5A9AE" w:rsidR="00AE3BCE" w:rsidRDefault="00356445" w:rsidP="00F658A9">
      <w:pPr>
        <w:rPr>
          <w:lang w:val="en-US"/>
        </w:rPr>
      </w:pPr>
      <w:r>
        <w:rPr>
          <w:lang w:val="en-US"/>
        </w:rPr>
        <w:t xml:space="preserve">Introducing more regressors </w:t>
      </w:r>
      <w:r w:rsidR="00680221">
        <w:rPr>
          <w:lang w:val="en-US"/>
        </w:rPr>
        <w:t xml:space="preserve">might lead to a </w:t>
      </w:r>
      <w:r w:rsidR="00825785">
        <w:rPr>
          <w:lang w:val="en-US"/>
        </w:rPr>
        <w:t xml:space="preserve">better </w:t>
      </w:r>
      <w:r w:rsidR="00D57693">
        <w:rPr>
          <w:lang w:val="en-US"/>
        </w:rPr>
        <w:t>result but</w:t>
      </w:r>
      <w:r w:rsidR="00A125DD">
        <w:rPr>
          <w:lang w:val="en-US"/>
        </w:rPr>
        <w:t xml:space="preserve"> </w:t>
      </w:r>
      <w:r w:rsidR="00970956">
        <w:rPr>
          <w:lang w:val="en-US"/>
        </w:rPr>
        <w:t xml:space="preserve">making a more complex model might lead to </w:t>
      </w:r>
      <w:r w:rsidR="00AA4CD2">
        <w:rPr>
          <w:lang w:val="en-US"/>
        </w:rPr>
        <w:t xml:space="preserve">overfitting. </w:t>
      </w:r>
      <w:r w:rsidR="008449C9">
        <w:rPr>
          <w:lang w:val="en-US"/>
        </w:rPr>
        <w:t xml:space="preserve">The opposite problem occurs if not enough </w:t>
      </w:r>
      <w:r w:rsidR="00D57693">
        <w:rPr>
          <w:lang w:val="en-US"/>
        </w:rPr>
        <w:t xml:space="preserve">complexity is introduced. </w:t>
      </w:r>
      <w:r w:rsidR="006772DB">
        <w:rPr>
          <w:lang w:val="en-US"/>
        </w:rPr>
        <w:br/>
        <w:t xml:space="preserve">Overfitting and underfitting </w:t>
      </w:r>
      <w:r w:rsidR="00E01D2E">
        <w:rPr>
          <w:lang w:val="en-US"/>
        </w:rPr>
        <w:t>is</w:t>
      </w:r>
      <w:r w:rsidR="000B6DE4">
        <w:rPr>
          <w:lang w:val="en-US"/>
        </w:rPr>
        <w:t xml:space="preserve"> illustrated using polynomial fitting in </w:t>
      </w:r>
      <w:r w:rsidR="000B6DE4">
        <w:rPr>
          <w:lang w:val="en-US"/>
        </w:rPr>
        <w:fldChar w:fldCharType="begin"/>
      </w:r>
      <w:r w:rsidR="000B6DE4">
        <w:rPr>
          <w:lang w:val="en-US"/>
        </w:rPr>
        <w:instrText xml:space="preserve"> REF _Ref102485164 \h </w:instrText>
      </w:r>
      <w:r w:rsidR="000B6DE4">
        <w:rPr>
          <w:lang w:val="en-US"/>
        </w:rPr>
      </w:r>
      <w:r w:rsidR="000B6DE4">
        <w:rPr>
          <w:lang w:val="en-US"/>
        </w:rPr>
        <w:fldChar w:fldCharType="separate"/>
      </w:r>
      <w:r w:rsidR="000B6DE4" w:rsidRPr="004B7F70">
        <w:rPr>
          <w:lang w:val="en-US"/>
        </w:rPr>
        <w:t xml:space="preserve">Figure </w:t>
      </w:r>
      <w:r w:rsidR="000B6DE4" w:rsidRPr="004B7F70">
        <w:rPr>
          <w:noProof/>
          <w:lang w:val="en-US"/>
        </w:rPr>
        <w:t>2</w:t>
      </w:r>
      <w:r w:rsidR="000B6DE4" w:rsidRPr="004B7F70">
        <w:rPr>
          <w:lang w:val="en-US"/>
        </w:rPr>
        <w:noBreakHyphen/>
      </w:r>
      <w:r w:rsidR="000B6DE4" w:rsidRPr="004B7F70">
        <w:rPr>
          <w:noProof/>
          <w:lang w:val="en-US"/>
        </w:rPr>
        <w:t>18</w:t>
      </w:r>
      <w:r w:rsidR="000B6DE4">
        <w:rPr>
          <w:lang w:val="en-US"/>
        </w:rPr>
        <w:fldChar w:fldCharType="end"/>
      </w:r>
      <w:r w:rsidR="000B6DE4">
        <w:rPr>
          <w:lang w:val="en-US"/>
        </w:rPr>
        <w:t>.</w:t>
      </w:r>
      <w:r w:rsidR="006772DB">
        <w:rPr>
          <w:lang w:val="en-US"/>
        </w:rPr>
        <w:t xml:space="preserve"> </w:t>
      </w:r>
      <w:r w:rsidR="00BD300A">
        <w:rPr>
          <w:lang w:val="en-US"/>
        </w:rPr>
        <w:br/>
        <w:t xml:space="preserve">Akaike information criteria (AIC) </w:t>
      </w:r>
      <w:r w:rsidR="005C2822">
        <w:rPr>
          <w:lang w:val="en-US"/>
        </w:rPr>
        <w:t xml:space="preserve">is a model selection </w:t>
      </w:r>
      <w:r w:rsidR="00AA3500">
        <w:rPr>
          <w:lang w:val="en-US"/>
        </w:rPr>
        <w:t xml:space="preserve">metric </w:t>
      </w:r>
      <w:r w:rsidR="00A5254F">
        <w:rPr>
          <w:lang w:val="en-US"/>
        </w:rPr>
        <w:t>that represents the tradeoff between overfitting and underfitting, and is found using the expression</w:t>
      </w:r>
      <w:r w:rsidR="00677BF3">
        <w:rPr>
          <w:lang w:val="en-US"/>
        </w:rPr>
        <w:t xml:space="preserve"> </w:t>
      </w:r>
      <w:r w:rsidR="00677BF3">
        <w:rPr>
          <w:lang w:val="en-US"/>
        </w:rPr>
        <w:fldChar w:fldCharType="begin"/>
      </w:r>
      <w:r w:rsidR="00E10773">
        <w:rPr>
          <w:lang w:val="en-US"/>
        </w:rPr>
        <w:instrText xml:space="preserve"> ADDIN ZOTERO_ITEM CSL_CITATION {"citationID":"l4Xipu9w","properties":{"formattedCitation":"(Burnham &amp; Anderson, 1998)","plainCitation":"(Burnham &amp; Anderson, 1998)","dontUpdate":true,"noteIndex":0},"citationItems":[{"id":508,"uris":["http://zotero.org/users/9228513/items/958LYXSI"],"itemData":{"id":508,"type":"chapter","abstract":"Full reality cannot be included in a model; thus we seek a good model to approximate the effects or factors supported by the empirical data. The selection of an appropriate approximating model is critical to statistical inference from many types of empirical data. This chapter introduces concepts from information theory (see Guiasu 1977), which has been a discipline only since the mid-1940s and covers a variety of theories and methods that are fundamental to many of the sciences (see Cover and Thomas 1991 for an exciting overview; Fig. 2.1 is produced from their book and shows their view of the relationship of information theory to several other fields). In particular, the Kullback—Liebler “distance,” or “information,” between two models (Kullback and Leibler 1951) is introduced, discussed, and linked to Boltzmann’s entropy in this chapter. Akaike (1973) found a simple relationship between the Kullback—Liebler distance and Fisher's maximized log-likelihood function (see deLeeuw 1992 for a brief review). This relationship leads to a simple, effective, and very general methodology for selecting a parsimonious model for the analysis of empirical data.","container-title":"Model Selection and Inference: A Practical Information-Theoretic Approach","event-place":"New York, NY","ISBN":"978-1-4757-2917-7","language":"en","note":"DOI: 10.1007/978-1-4757-2917-7_2","page":"32-74","publisher":"Springer","publisher-place":"New York, NY","source":"Springer Link","title":"Information Theory and Log-Likelihood Models: A Basis for Model Selection and Inference","title-short":"Information Theory and Log-Likelihood Models","URL":"https://doi.org/10.1007/978-1-4757-2917-7_2","author":[{"family":"Burnham","given":"Kenneth P."},{"family":"Anderson","given":"David R."}],"editor":[{"family":"Burnham","given":"Kenneth P."},{"family":"Anderson","given":"David R."}],"accessed":{"date-parts":[["2022",5,3]]},"issued":{"date-parts":[["1998"]]}}}],"schema":"https://github.com/citation-style-language/schema/raw/master/csl-citation.json"} </w:instrText>
      </w:r>
      <w:r w:rsidR="00677BF3">
        <w:rPr>
          <w:lang w:val="en-US"/>
        </w:rPr>
        <w:fldChar w:fldCharType="separate"/>
      </w:r>
      <w:r w:rsidR="00677BF3" w:rsidRPr="00677BF3">
        <w:rPr>
          <w:rFonts w:cs="Times New Roman"/>
          <w:lang w:val="en-US"/>
        </w:rPr>
        <w:t>(Burnham &amp; Anderson, 1998</w:t>
      </w:r>
      <w:r w:rsidR="002713BC">
        <w:rPr>
          <w:rFonts w:cs="Times New Roman"/>
          <w:lang w:val="en-US"/>
        </w:rPr>
        <w:t>, p.</w:t>
      </w:r>
      <w:r w:rsidR="00DC367F">
        <w:rPr>
          <w:rFonts w:cs="Times New Roman"/>
          <w:lang w:val="en-US"/>
        </w:rPr>
        <w:t>47</w:t>
      </w:r>
      <w:r w:rsidR="00677BF3" w:rsidRPr="00677BF3">
        <w:rPr>
          <w:rFonts w:cs="Times New Roman"/>
          <w:lang w:val="en-US"/>
        </w:rPr>
        <w:t>)</w:t>
      </w:r>
      <w:r w:rsidR="00677BF3">
        <w:rPr>
          <w:lang w:val="en-US"/>
        </w:rPr>
        <w:fldChar w:fldCharType="end"/>
      </w:r>
    </w:p>
    <w:p w14:paraId="0D6C32D2" w14:textId="6B01505D" w:rsidR="00AE3BCE" w:rsidRPr="00AE3BCE" w:rsidRDefault="00AE3BCE" w:rsidP="00F658A9">
      <w:pPr>
        <w:rPr>
          <w:rFonts w:eastAsiaTheme="minorEastAsia"/>
          <w:lang w:val="en-US"/>
        </w:rPr>
      </w:pPr>
      <m:oMathPara>
        <m:oMath>
          <m:r>
            <w:rPr>
              <w:rFonts w:ascii="Cambria Math" w:hAnsi="Cambria Math"/>
              <w:lang w:val="en-US"/>
            </w:rPr>
            <m:t>AIC=2k-2</m:t>
          </m:r>
          <m:func>
            <m:funcPr>
              <m:ctrlPr>
                <w:rPr>
                  <w:rFonts w:ascii="Cambria Math" w:hAnsi="Cambria Math"/>
                  <w:i/>
                  <w:lang w:val="en-US"/>
                </w:rPr>
              </m:ctrlPr>
            </m:funcPr>
            <m:fName>
              <m:r>
                <m:rPr>
                  <m:sty m:val="p"/>
                </m:rPr>
                <w:rPr>
                  <w:rFonts w:ascii="Cambria Math" w:hAnsi="Cambria Math"/>
                  <w:lang w:val="en-US"/>
                </w:rPr>
                <m:t>ln</m:t>
              </m:r>
            </m:fName>
            <m:e>
              <m:acc>
                <m:accPr>
                  <m:ctrlPr>
                    <w:rPr>
                      <w:rFonts w:ascii="Cambria Math" w:hAnsi="Cambria Math"/>
                      <w:i/>
                      <w:lang w:val="en-US"/>
                    </w:rPr>
                  </m:ctrlPr>
                </m:accPr>
                <m:e>
                  <m:r>
                    <w:rPr>
                      <w:rFonts w:ascii="Cambria Math" w:hAnsi="Cambria Math"/>
                      <w:lang w:val="en-US"/>
                    </w:rPr>
                    <m:t>L</m:t>
                  </m:r>
                </m:e>
              </m:acc>
            </m:e>
          </m:func>
          <m:r>
            <w:rPr>
              <w:rFonts w:ascii="Cambria Math" w:hAnsi="Cambria Math"/>
              <w:lang w:val="en-US"/>
            </w:rPr>
            <m:t xml:space="preserve"> ,</m:t>
          </m:r>
        </m:oMath>
      </m:oMathPara>
    </w:p>
    <w:p w14:paraId="1128BB93" w14:textId="7DEC5D8F" w:rsidR="00AE3BCE" w:rsidRPr="00A52147" w:rsidRDefault="00AE3BCE" w:rsidP="00F658A9">
      <w:pPr>
        <w:rPr>
          <w:lang w:val="en-US"/>
        </w:rPr>
      </w:pPr>
      <w:r>
        <w:rPr>
          <w:rFonts w:eastAsiaTheme="minorEastAsia"/>
          <w:lang w:val="en-US"/>
        </w:rPr>
        <w:t xml:space="preserve">where </w:t>
      </w:r>
      <m:oMath>
        <m:acc>
          <m:accPr>
            <m:ctrlPr>
              <w:rPr>
                <w:rFonts w:ascii="Cambria Math" w:eastAsiaTheme="minorEastAsia" w:hAnsi="Cambria Math"/>
                <w:i/>
                <w:lang w:val="en-US"/>
              </w:rPr>
            </m:ctrlPr>
          </m:accPr>
          <m:e>
            <m:r>
              <w:rPr>
                <w:rFonts w:ascii="Cambria Math" w:eastAsiaTheme="minorEastAsia" w:hAnsi="Cambria Math"/>
                <w:lang w:val="en-US"/>
              </w:rPr>
              <m:t>L</m:t>
            </m:r>
            <m:ctrlPr>
              <w:rPr>
                <w:rFonts w:ascii="Cambria Math" w:hAnsi="Cambria Math"/>
                <w:i/>
                <w:lang w:val="en-US"/>
              </w:rPr>
            </m:ctrlPr>
          </m:e>
        </m:acc>
      </m:oMath>
      <w:r w:rsidR="00F3570D">
        <w:rPr>
          <w:rFonts w:eastAsiaTheme="minorEastAsia"/>
          <w:lang w:val="en-US"/>
        </w:rPr>
        <w:t xml:space="preserve"> is the</w:t>
      </w:r>
      <w:r w:rsidR="008E5288">
        <w:rPr>
          <w:rFonts w:eastAsiaTheme="minorEastAsia"/>
          <w:lang w:val="en-US"/>
        </w:rPr>
        <w:t xml:space="preserve"> </w:t>
      </w:r>
      <w:r w:rsidR="007A6234">
        <w:rPr>
          <w:rFonts w:eastAsiaTheme="minorEastAsia"/>
          <w:lang w:val="en-US"/>
        </w:rPr>
        <w:t xml:space="preserve">likelihood </w:t>
      </w:r>
      <w:r w:rsidR="005E3C3D">
        <w:rPr>
          <w:rFonts w:eastAsiaTheme="minorEastAsia"/>
          <w:lang w:val="en-US"/>
        </w:rPr>
        <w:t xml:space="preserve">(see maximum likelihood function </w:t>
      </w:r>
      <w:r w:rsidR="005E3C3D">
        <w:rPr>
          <w:rFonts w:eastAsiaTheme="minorEastAsia"/>
          <w:lang w:val="en-US"/>
        </w:rPr>
        <w:fldChar w:fldCharType="begin"/>
      </w:r>
      <w:r w:rsidR="005E3C3D">
        <w:rPr>
          <w:rFonts w:eastAsiaTheme="minorEastAsia"/>
          <w:lang w:val="en-US"/>
        </w:rPr>
        <w:instrText xml:space="preserve"> REF _Ref99552466 \r \h </w:instrText>
      </w:r>
      <w:r w:rsidR="005E3C3D">
        <w:rPr>
          <w:rFonts w:eastAsiaTheme="minorEastAsia"/>
          <w:lang w:val="en-US"/>
        </w:rPr>
      </w:r>
      <w:r w:rsidR="005E3C3D">
        <w:rPr>
          <w:rFonts w:eastAsiaTheme="minorEastAsia"/>
          <w:lang w:val="en-US"/>
        </w:rPr>
        <w:fldChar w:fldCharType="separate"/>
      </w:r>
      <w:r w:rsidR="005E3C3D">
        <w:rPr>
          <w:rFonts w:eastAsiaTheme="minorEastAsia"/>
          <w:lang w:val="en-US"/>
        </w:rPr>
        <w:t>1.6.3</w:t>
      </w:r>
      <w:r w:rsidR="005E3C3D">
        <w:rPr>
          <w:rFonts w:eastAsiaTheme="minorEastAsia"/>
          <w:lang w:val="en-US"/>
        </w:rPr>
        <w:fldChar w:fldCharType="end"/>
      </w:r>
      <w:r w:rsidR="005E3C3D">
        <w:rPr>
          <w:rFonts w:eastAsiaTheme="minorEastAsia"/>
          <w:lang w:val="en-US"/>
        </w:rPr>
        <w:t>)</w:t>
      </w:r>
      <w:r w:rsidR="002C385A">
        <w:rPr>
          <w:rFonts w:eastAsiaTheme="minorEastAsia"/>
          <w:lang w:val="en-US"/>
        </w:rPr>
        <w:t xml:space="preserve"> </w:t>
      </w:r>
      <w:r w:rsidR="00572A08">
        <w:rPr>
          <w:rFonts w:eastAsiaTheme="minorEastAsia"/>
          <w:lang w:val="en-US"/>
        </w:rPr>
        <w:t xml:space="preserve">when the algorithm reaches </w:t>
      </w:r>
      <w:r w:rsidR="00294BDD">
        <w:rPr>
          <w:rFonts w:eastAsiaTheme="minorEastAsia"/>
          <w:lang w:val="en-US"/>
        </w:rPr>
        <w:t xml:space="preserve">convergence (or maximum iterations have been </w:t>
      </w:r>
      <w:proofErr w:type="gramStart"/>
      <w:r w:rsidR="0000073D">
        <w:rPr>
          <w:rFonts w:eastAsiaTheme="minorEastAsia"/>
          <w:lang w:val="en-US"/>
        </w:rPr>
        <w:t>reached).</w:t>
      </w:r>
      <w:proofErr w:type="gramEnd"/>
      <w:r w:rsidR="00294BDD">
        <w:rPr>
          <w:rFonts w:eastAsiaTheme="minorEastAsia"/>
          <w:lang w:val="en-US"/>
        </w:rPr>
        <w:t xml:space="preserve"> </w:t>
      </w:r>
      <w:r w:rsidR="00980D58">
        <w:rPr>
          <w:rFonts w:eastAsiaTheme="minorEastAsia"/>
          <w:lang w:val="en-US"/>
        </w:rPr>
        <w:t xml:space="preserve"> </w:t>
      </w:r>
      <m:oMath>
        <m:r>
          <w:rPr>
            <w:rFonts w:ascii="Cambria Math" w:eastAsiaTheme="minorEastAsia" w:hAnsi="Cambria Math"/>
            <w:lang w:val="en-US"/>
          </w:rPr>
          <m:t>-2</m:t>
        </m:r>
        <m:func>
          <m:funcPr>
            <m:ctrlPr>
              <w:rPr>
                <w:rFonts w:ascii="Cambria Math" w:eastAsiaTheme="minorEastAsia" w:hAnsi="Cambria Math"/>
                <w:i/>
                <w:lang w:val="en-US"/>
              </w:rPr>
            </m:ctrlPr>
          </m:funcPr>
          <m:fName>
            <m:r>
              <m:rPr>
                <m:sty m:val="p"/>
              </m:rPr>
              <w:rPr>
                <w:rFonts w:ascii="Cambria Math" w:eastAsiaTheme="minorEastAsia" w:hAnsi="Cambria Math"/>
                <w:lang w:val="en-US"/>
              </w:rPr>
              <m:t>ln</m:t>
            </m:r>
          </m:fName>
          <m:e>
            <m:acc>
              <m:accPr>
                <m:ctrlPr>
                  <w:rPr>
                    <w:rFonts w:ascii="Cambria Math" w:eastAsiaTheme="minorEastAsia" w:hAnsi="Cambria Math"/>
                    <w:i/>
                    <w:lang w:val="en-US"/>
                  </w:rPr>
                </m:ctrlPr>
              </m:accPr>
              <m:e>
                <m:r>
                  <w:rPr>
                    <w:rFonts w:ascii="Cambria Math" w:eastAsiaTheme="minorEastAsia" w:hAnsi="Cambria Math"/>
                    <w:lang w:val="en-US"/>
                  </w:rPr>
                  <m:t>L</m:t>
                </m:r>
              </m:e>
            </m:acc>
          </m:e>
        </m:func>
      </m:oMath>
      <w:r w:rsidR="00CD2335">
        <w:rPr>
          <w:rFonts w:eastAsiaTheme="minorEastAsia"/>
          <w:lang w:val="en-US"/>
        </w:rPr>
        <w:t xml:space="preserve"> </w:t>
      </w:r>
      <w:r w:rsidR="00F03BF0">
        <w:rPr>
          <w:rFonts w:eastAsiaTheme="minorEastAsia"/>
          <w:lang w:val="en-US"/>
        </w:rPr>
        <w:t xml:space="preserve">tends to shrink </w:t>
      </w:r>
      <w:r w:rsidR="005A594F">
        <w:rPr>
          <w:rFonts w:eastAsiaTheme="minorEastAsia"/>
          <w:lang w:val="en-US"/>
        </w:rPr>
        <w:t xml:space="preserve">when introducing </w:t>
      </w:r>
      <w:r w:rsidR="004908E3">
        <w:rPr>
          <w:rFonts w:eastAsiaTheme="minorEastAsia"/>
          <w:lang w:val="en-US"/>
        </w:rPr>
        <w:t>more regressors</w:t>
      </w:r>
      <w:r w:rsidR="004337F7">
        <w:rPr>
          <w:rFonts w:eastAsiaTheme="minorEastAsia"/>
          <w:lang w:val="en-US"/>
        </w:rPr>
        <w:t xml:space="preserve">. </w:t>
      </w:r>
      <w:r w:rsidR="0082163F">
        <w:rPr>
          <w:rFonts w:eastAsiaTheme="minorEastAsia"/>
          <w:i/>
          <w:iCs/>
          <w:lang w:val="en-US"/>
        </w:rPr>
        <w:t>k</w:t>
      </w:r>
      <w:r w:rsidR="0082163F">
        <w:rPr>
          <w:rFonts w:eastAsiaTheme="minorEastAsia"/>
          <w:lang w:val="en-US"/>
        </w:rPr>
        <w:t xml:space="preserve"> is the number of estimated </w:t>
      </w:r>
      <w:r w:rsidR="0032678E">
        <w:rPr>
          <w:rFonts w:eastAsiaTheme="minorEastAsia"/>
          <w:lang w:val="en-US"/>
        </w:rPr>
        <w:t>parameters</w:t>
      </w:r>
      <w:r w:rsidR="00955A50">
        <w:rPr>
          <w:rFonts w:eastAsiaTheme="minorEastAsia"/>
          <w:lang w:val="en-US"/>
        </w:rPr>
        <w:t xml:space="preserve"> making AIC increase when adding </w:t>
      </w:r>
      <w:r w:rsidR="00D60EFA">
        <w:rPr>
          <w:rFonts w:eastAsiaTheme="minorEastAsia"/>
          <w:lang w:val="en-US"/>
        </w:rPr>
        <w:t>more regressors to your model</w:t>
      </w:r>
      <w:r w:rsidR="00A43DB5">
        <w:rPr>
          <w:rFonts w:eastAsiaTheme="minorEastAsia"/>
          <w:lang w:val="en-US"/>
        </w:rPr>
        <w:t xml:space="preserve">. </w:t>
      </w:r>
      <w:r w:rsidR="00626C31">
        <w:rPr>
          <w:rFonts w:eastAsiaTheme="minorEastAsia"/>
          <w:lang w:val="en-US"/>
        </w:rPr>
        <w:t xml:space="preserve">A small AIC is desired, but evaluating a model using AIC alone is not </w:t>
      </w:r>
      <w:r w:rsidR="00262488">
        <w:rPr>
          <w:rFonts w:eastAsiaTheme="minorEastAsia"/>
          <w:lang w:val="en-US"/>
        </w:rPr>
        <w:t xml:space="preserve">fruitful, as AIC </w:t>
      </w:r>
      <w:r w:rsidR="00AE1980">
        <w:rPr>
          <w:rFonts w:eastAsiaTheme="minorEastAsia"/>
          <w:lang w:val="en-US"/>
        </w:rPr>
        <w:t>increase with sample size</w:t>
      </w:r>
      <w:r w:rsidR="002713BC">
        <w:rPr>
          <w:rFonts w:eastAsiaTheme="minorEastAsia"/>
          <w:lang w:val="en-US"/>
        </w:rPr>
        <w:t xml:space="preserve"> </w:t>
      </w:r>
      <w:r w:rsidR="002713BC">
        <w:rPr>
          <w:rFonts w:eastAsiaTheme="minorEastAsia"/>
          <w:lang w:val="en-US"/>
        </w:rPr>
        <w:fldChar w:fldCharType="begin"/>
      </w:r>
      <w:r w:rsidR="00E10773">
        <w:rPr>
          <w:rFonts w:eastAsiaTheme="minorEastAsia"/>
          <w:lang w:val="en-US"/>
        </w:rPr>
        <w:instrText xml:space="preserve"> ADDIN ZOTERO_ITEM CSL_CITATION {"citationID":"DvUbtTod","properties":{"formattedCitation":"(Burnham &amp; Anderson, 1998)","plainCitation":"(Burnham &amp; Anderson, 1998)","dontUpdate":true,"noteIndex":0},"citationItems":[{"id":508,"uris":["http://zotero.org/users/9228513/items/958LYXSI"],"itemData":{"id":508,"type":"chapter","abstract":"Full reality cannot be included in a model; thus we seek a good model to approximate the effects or factors supported by the empirical data. The selection of an appropriate approximating model is critical to statistical inference from many types of empirical data. This chapter introduces concepts from information theory (see Guiasu 1977), which has been a discipline only since the mid-1940s and covers a variety of theories and methods that are fundamental to many of the sciences (see Cover and Thomas 1991 for an exciting overview; Fig. 2.1 is produced from their book and shows their view of the relationship of information theory to several other fields). In particular, the Kullback—Liebler “distance,” or “information,” between two models (Kullback and Leibler 1951) is introduced, discussed, and linked to Boltzmann’s entropy in this chapter. Akaike (1973) found a simple relationship between the Kullback—Liebler distance and Fisher's maximized log-likelihood function (see deLeeuw 1992 for a brief review). This relationship leads to a simple, effective, and very general methodology for selecting a parsimonious model for the analysis of empirical data.","container-title":"Model Selection and Inference: A Practical Information-Theoretic Approach","event-place":"New York, NY","ISBN":"978-1-4757-2917-7","language":"en","note":"DOI: 10.1007/978-1-4757-2917-7_2","page":"32-74","publisher":"Springer","publisher-place":"New York, NY","source":"Springer Link","title":"Information Theory and Log-Likelihood Models: A Basis for Model Selection and Inference","title-short":"Information Theory and Log-Likelihood Models","URL":"https://doi.org/10.1007/978-1-4757-2917-7_2","author":[{"family":"Burnham","given":"Kenneth P."},{"family":"Anderson","given":"David R."}],"editor":[{"family":"Burnham","given":"Kenneth P."},{"family":"Anderson","given":"David R."}],"accessed":{"date-parts":[["2022",5,3]]},"issued":{"date-parts":[["1998"]]}}}],"schema":"https://github.com/citation-style-language/schema/raw/master/csl-citation.json"} </w:instrText>
      </w:r>
      <w:r w:rsidR="002713BC">
        <w:rPr>
          <w:rFonts w:eastAsiaTheme="minorEastAsia"/>
          <w:lang w:val="en-US"/>
        </w:rPr>
        <w:fldChar w:fldCharType="separate"/>
      </w:r>
      <w:r w:rsidR="002713BC" w:rsidRPr="002713BC">
        <w:rPr>
          <w:rFonts w:cs="Times New Roman"/>
          <w:lang w:val="en-US"/>
        </w:rPr>
        <w:t>(Burnham &amp; Anderson, 1998</w:t>
      </w:r>
      <w:r w:rsidR="002713BC">
        <w:rPr>
          <w:rFonts w:cs="Times New Roman"/>
          <w:lang w:val="en-US"/>
        </w:rPr>
        <w:t>, p.55</w:t>
      </w:r>
      <w:r w:rsidR="002713BC" w:rsidRPr="002713BC">
        <w:rPr>
          <w:rFonts w:cs="Times New Roman"/>
          <w:lang w:val="en-US"/>
        </w:rPr>
        <w:t>)</w:t>
      </w:r>
      <w:r w:rsidR="002713BC">
        <w:rPr>
          <w:rFonts w:eastAsiaTheme="minorEastAsia"/>
          <w:lang w:val="en-US"/>
        </w:rPr>
        <w:fldChar w:fldCharType="end"/>
      </w:r>
      <w:r w:rsidR="00AE1980">
        <w:rPr>
          <w:rFonts w:eastAsiaTheme="minorEastAsia"/>
          <w:lang w:val="en-US"/>
        </w:rPr>
        <w:t xml:space="preserve">. </w:t>
      </w:r>
      <w:r w:rsidR="00C225DD">
        <w:rPr>
          <w:rFonts w:eastAsiaTheme="minorEastAsia"/>
          <w:lang w:val="en-US"/>
        </w:rPr>
        <w:t xml:space="preserve">However, </w:t>
      </w:r>
      <w:r w:rsidR="00421960">
        <w:rPr>
          <w:rFonts w:eastAsiaTheme="minorEastAsia"/>
          <w:lang w:val="en-US"/>
        </w:rPr>
        <w:t xml:space="preserve">if two models are curated from the same dataset, we can use AIC to find the </w:t>
      </w:r>
      <w:r w:rsidR="00CC0E68">
        <w:rPr>
          <w:rFonts w:eastAsiaTheme="minorEastAsia"/>
          <w:lang w:val="en-US"/>
        </w:rPr>
        <w:t xml:space="preserve">model </w:t>
      </w:r>
      <w:r w:rsidR="00421960">
        <w:rPr>
          <w:rFonts w:eastAsiaTheme="minorEastAsia"/>
          <w:lang w:val="en-US"/>
        </w:rPr>
        <w:t xml:space="preserve">that strikes the best balance between </w:t>
      </w:r>
      <w:r w:rsidR="007366AB">
        <w:rPr>
          <w:rFonts w:eastAsiaTheme="minorEastAsia"/>
          <w:lang w:val="en-US"/>
        </w:rPr>
        <w:t xml:space="preserve">complexity and generality. </w:t>
      </w:r>
      <w:r w:rsidR="00421960">
        <w:rPr>
          <w:rFonts w:eastAsiaTheme="minorEastAsia"/>
          <w:lang w:val="en-US"/>
        </w:rPr>
        <w:t xml:space="preserve"> </w:t>
      </w:r>
      <w:r w:rsidR="00726185">
        <w:rPr>
          <w:rFonts w:eastAsiaTheme="minorEastAsia"/>
          <w:lang w:val="en-US"/>
        </w:rPr>
        <w:br/>
        <w:t>AIC</w:t>
      </w:r>
      <w:r w:rsidR="0078233B">
        <w:rPr>
          <w:rFonts w:eastAsiaTheme="minorEastAsia"/>
          <w:lang w:val="en-US"/>
        </w:rPr>
        <w:t xml:space="preserve"> values were extracted from the GLM </w:t>
      </w:r>
      <w:r w:rsidR="007C67F4">
        <w:rPr>
          <w:rFonts w:eastAsiaTheme="minorEastAsia"/>
          <w:lang w:val="en-US"/>
        </w:rPr>
        <w:t xml:space="preserve">model. </w:t>
      </w:r>
      <w:r w:rsidR="00A52147">
        <w:rPr>
          <w:lang w:val="en-US"/>
        </w:rPr>
        <w:t xml:space="preserve">The model was also evaluated based on how well it predicted </w:t>
      </w:r>
      <w:r w:rsidR="00D91964">
        <w:rPr>
          <w:lang w:val="en-US"/>
        </w:rPr>
        <w:t xml:space="preserve">survival </w:t>
      </w:r>
      <m:oMath>
        <m:acc>
          <m:accPr>
            <m:ctrlPr>
              <w:rPr>
                <w:rFonts w:ascii="Cambria Math" w:hAnsi="Cambria Math"/>
                <w:i/>
                <w:lang w:val="en-US"/>
              </w:rPr>
            </m:ctrlPr>
          </m:accPr>
          <m:e>
            <m:r>
              <m:rPr>
                <m:sty m:val="bi"/>
              </m:rPr>
              <w:rPr>
                <w:rFonts w:ascii="Cambria Math" w:hAnsi="Cambria Math"/>
                <w:lang w:val="en-US"/>
              </w:rPr>
              <m:t>y</m:t>
            </m:r>
          </m:e>
        </m:acc>
      </m:oMath>
      <w:r w:rsidR="00A52147">
        <w:rPr>
          <w:lang w:val="en-US"/>
        </w:rPr>
        <w:t xml:space="preserve">. For all irradiation configurations, including control, we found the mean squared error. </w:t>
      </w:r>
    </w:p>
    <w:p w14:paraId="62B17A5D" w14:textId="77777777" w:rsidR="004B7F70" w:rsidRDefault="004B7F70" w:rsidP="004B7F70">
      <w:pPr>
        <w:keepNext/>
      </w:pPr>
      <w:r>
        <w:rPr>
          <w:noProof/>
          <w:lang w:val="en-US"/>
        </w:rPr>
        <w:drawing>
          <wp:inline distT="0" distB="0" distL="0" distR="0" wp14:anchorId="0AED8C6C" wp14:editId="02643CA3">
            <wp:extent cx="3574473" cy="2463179"/>
            <wp:effectExtent l="0" t="0" r="6985" b="0"/>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87543" cy="2472186"/>
                    </a:xfrm>
                    <a:prstGeom prst="rect">
                      <a:avLst/>
                    </a:prstGeom>
                  </pic:spPr>
                </pic:pic>
              </a:graphicData>
            </a:graphic>
          </wp:inline>
        </w:drawing>
      </w:r>
    </w:p>
    <w:p w14:paraId="52A52CED" w14:textId="1431E597" w:rsidR="0043438F" w:rsidRPr="00C9138C" w:rsidRDefault="004B7F70" w:rsidP="006A70D1">
      <w:pPr>
        <w:pStyle w:val="Caption"/>
        <w:rPr>
          <w:lang w:val="en-US"/>
        </w:rPr>
      </w:pPr>
      <w:bookmarkStart w:id="183" w:name="_Ref102485164"/>
      <w:r w:rsidRPr="004B7F70">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2</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19</w:t>
      </w:r>
      <w:r w:rsidR="005B1E99">
        <w:rPr>
          <w:lang w:val="en-US"/>
        </w:rPr>
        <w:fldChar w:fldCharType="end"/>
      </w:r>
      <w:bookmarkEnd w:id="183"/>
      <w:r w:rsidRPr="004B7F70">
        <w:rPr>
          <w:lang w:val="en-US"/>
        </w:rPr>
        <w:t>. Overfittin</w:t>
      </w:r>
      <w:r>
        <w:rPr>
          <w:lang w:val="en-US"/>
        </w:rPr>
        <w:t xml:space="preserve">g vs underfitting of data. </w:t>
      </w:r>
      <w:r w:rsidR="003A11EE">
        <w:rPr>
          <w:lang w:val="en-US"/>
        </w:rPr>
        <w:t xml:space="preserve">The </w:t>
      </w:r>
      <w:r>
        <w:rPr>
          <w:lang w:val="en-US"/>
        </w:rPr>
        <w:t>Straight</w:t>
      </w:r>
      <w:r w:rsidR="003A11EE">
        <w:rPr>
          <w:lang w:val="en-US"/>
        </w:rPr>
        <w:t xml:space="preserve"> blue</w:t>
      </w:r>
      <w:r>
        <w:rPr>
          <w:lang w:val="en-US"/>
        </w:rPr>
        <w:t xml:space="preserve"> line fit</w:t>
      </w:r>
      <w:r w:rsidR="00C838CF">
        <w:rPr>
          <w:lang w:val="en-US"/>
        </w:rPr>
        <w:t>s</w:t>
      </w:r>
      <w:r>
        <w:rPr>
          <w:lang w:val="en-US"/>
        </w:rPr>
        <w:t xml:space="preserve"> the data using a </w:t>
      </w:r>
      <w:r w:rsidR="00C9138C">
        <w:rPr>
          <w:lang w:val="en-US"/>
        </w:rPr>
        <w:t>one-degree</w:t>
      </w:r>
      <w:r>
        <w:rPr>
          <w:lang w:val="en-US"/>
        </w:rPr>
        <w:t xml:space="preserve"> polynomial, while </w:t>
      </w:r>
      <w:r w:rsidR="003A11EE">
        <w:rPr>
          <w:lang w:val="en-US"/>
        </w:rPr>
        <w:t xml:space="preserve">the green line fits the data using a </w:t>
      </w:r>
      <w:proofErr w:type="gramStart"/>
      <w:r w:rsidR="00C838CF">
        <w:rPr>
          <w:lang w:val="en-US"/>
        </w:rPr>
        <w:t>tenth degree</w:t>
      </w:r>
      <w:proofErr w:type="gramEnd"/>
      <w:r w:rsidR="00C838CF">
        <w:rPr>
          <w:lang w:val="en-US"/>
        </w:rPr>
        <w:t xml:space="preserve"> polynomial.</w:t>
      </w:r>
    </w:p>
    <w:p w14:paraId="2D3027D0" w14:textId="77777777" w:rsidR="006A70D1" w:rsidRDefault="006A70D1" w:rsidP="00E31EE3">
      <w:pPr>
        <w:rPr>
          <w:lang w:val="en-US"/>
        </w:rPr>
      </w:pPr>
    </w:p>
    <w:p w14:paraId="4C797FD9" w14:textId="3DA63AF2" w:rsidR="008D6E2F" w:rsidRPr="0069527D" w:rsidRDefault="008D6E2F" w:rsidP="00E31EE3">
      <w:pPr>
        <w:rPr>
          <w:b/>
          <w:bCs/>
        </w:rPr>
      </w:pPr>
      <w:r w:rsidRPr="0069527D">
        <w:t xml:space="preserve">Todo: </w:t>
      </w:r>
    </w:p>
    <w:p w14:paraId="22C8F690" w14:textId="18D25E57" w:rsidR="00EB1E24" w:rsidRPr="0069527D" w:rsidRDefault="00EB1E24" w:rsidP="00E31EE3">
      <w:r w:rsidRPr="0069527D">
        <w:lastRenderedPageBreak/>
        <w:t>Get results!</w:t>
      </w:r>
    </w:p>
    <w:p w14:paraId="2534E746" w14:textId="77777777" w:rsidR="00E14FBB" w:rsidRPr="0069527D" w:rsidRDefault="00E14FBB" w:rsidP="00E31EE3">
      <w:pPr>
        <w:rPr>
          <w:b/>
          <w:bCs/>
        </w:rPr>
      </w:pPr>
    </w:p>
    <w:p w14:paraId="03D00DF0" w14:textId="77777777" w:rsidR="00E14FBB" w:rsidRPr="0069527D" w:rsidRDefault="00E14FBB" w:rsidP="00E31EE3">
      <w:pPr>
        <w:rPr>
          <w:b/>
          <w:bCs/>
        </w:rPr>
      </w:pPr>
    </w:p>
    <w:p w14:paraId="5C18B70A" w14:textId="77777777" w:rsidR="00103BDB" w:rsidRPr="0069527D" w:rsidRDefault="00103BDB" w:rsidP="00266865">
      <w:pPr>
        <w:pStyle w:val="Caption"/>
      </w:pPr>
      <w:bookmarkStart w:id="184" w:name="_Ref99704625"/>
      <w:bookmarkStart w:id="185" w:name="_Ref99704630"/>
    </w:p>
    <w:bookmarkEnd w:id="184"/>
    <w:bookmarkEnd w:id="185"/>
    <w:p w14:paraId="67EF46D2" w14:textId="4746631E" w:rsidR="00395366" w:rsidRPr="0069527D" w:rsidRDefault="00395366" w:rsidP="00BE7487"/>
    <w:p w14:paraId="3FC6810C" w14:textId="77777777" w:rsidR="00260909" w:rsidRPr="0069527D" w:rsidRDefault="00260909" w:rsidP="00CB30D7">
      <w:pPr>
        <w:spacing w:after="160" w:line="360" w:lineRule="auto"/>
        <w:rPr>
          <w:rFonts w:eastAsiaTheme="minorEastAsia"/>
        </w:rPr>
      </w:pPr>
    </w:p>
    <w:p w14:paraId="2EEA021E" w14:textId="77777777" w:rsidR="00863AE8" w:rsidRPr="00A4314D" w:rsidRDefault="000821D2" w:rsidP="00CB30D7">
      <w:pPr>
        <w:spacing w:after="160" w:line="360" w:lineRule="auto"/>
        <w:rPr>
          <w:rFonts w:eastAsiaTheme="minorEastAsia"/>
        </w:rPr>
      </w:pPr>
      <w:r w:rsidRPr="00A4314D">
        <w:rPr>
          <w:rFonts w:eastAsiaTheme="minorEastAsia"/>
        </w:rPr>
        <w:t xml:space="preserve">Husk å se på tidligere artikler </w:t>
      </w:r>
    </w:p>
    <w:p w14:paraId="2CF5AD7C" w14:textId="108CF2FE" w:rsidR="00267291" w:rsidRDefault="00A0141F" w:rsidP="00A0141F">
      <w:pPr>
        <w:pStyle w:val="Heading1"/>
        <w:rPr>
          <w:rFonts w:eastAsiaTheme="minorEastAsia"/>
          <w:lang w:val="en-US"/>
        </w:rPr>
      </w:pPr>
      <w:bookmarkStart w:id="186" w:name="_Toc103247163"/>
      <w:r>
        <w:rPr>
          <w:rFonts w:eastAsiaTheme="minorEastAsia"/>
          <w:lang w:val="en-US"/>
        </w:rPr>
        <w:t>DUMP</w:t>
      </w:r>
      <w:bookmarkEnd w:id="186"/>
    </w:p>
    <w:p w14:paraId="24AFB567" w14:textId="468A09C1" w:rsidR="00A0141F" w:rsidRDefault="00A0141F" w:rsidP="00A0141F">
      <w:pPr>
        <w:rPr>
          <w:lang w:val="en-US"/>
        </w:rPr>
      </w:pPr>
    </w:p>
    <w:p w14:paraId="56BF9F2C" w14:textId="1A6B6288" w:rsidR="00A0141F" w:rsidRDefault="00A0141F" w:rsidP="00A0141F">
      <w:pPr>
        <w:rPr>
          <w:rFonts w:eastAsiaTheme="minorEastAsia"/>
          <w:lang w:val="en-US"/>
        </w:rPr>
      </w:pPr>
      <w:commentRangeStart w:id="187"/>
      <w:r>
        <w:rPr>
          <w:lang w:val="en-US"/>
        </w:rPr>
        <w:t xml:space="preserve">Getting </w:t>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σ</m:t>
                </m:r>
              </m:e>
              <m:sub>
                <m:acc>
                  <m:accPr>
                    <m:chr m:val="̅"/>
                    <m:ctrlPr>
                      <w:rPr>
                        <w:rFonts w:ascii="Cambria Math" w:hAnsi="Cambria Math"/>
                        <w:i/>
                        <w:lang w:val="en-US"/>
                      </w:rPr>
                    </m:ctrlPr>
                  </m:accPr>
                  <m:e>
                    <m:r>
                      <w:rPr>
                        <w:rFonts w:ascii="Cambria Math" w:hAnsi="Cambria Math"/>
                        <w:lang w:val="en-US"/>
                      </w:rPr>
                      <m:t>PV</m:t>
                    </m:r>
                  </m:e>
                </m:acc>
              </m:sub>
            </m:sSub>
          </m:e>
          <m:sub>
            <m:r>
              <w:rPr>
                <w:rFonts w:ascii="Cambria Math" w:hAnsi="Cambria Math"/>
                <w:lang w:val="en-US"/>
              </w:rPr>
              <m:t>ctrl</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σ</m:t>
            </m:r>
          </m:e>
          <m:sub>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e>
                </m:acc>
              </m:e>
              <m:sub>
                <m:r>
                  <w:rPr>
                    <w:rFonts w:ascii="Cambria Math" w:eastAsiaTheme="minorEastAsia" w:hAnsi="Cambria Math"/>
                    <w:lang w:val="en-US"/>
                  </w:rPr>
                  <m:t>bckg</m:t>
                </m:r>
              </m:sub>
            </m:sSub>
          </m:sub>
        </m:sSub>
      </m:oMath>
      <w:r>
        <w:rPr>
          <w:rFonts w:eastAsiaTheme="minorEastAsia"/>
          <w:lang w:val="en-US"/>
        </w:rPr>
        <w:t xml:space="preserve"> we need to combine the standard deviations of the individual films using pooled standard deviation. With the assumption of independent images, equal variance, and sample size we can use the formula</w:t>
      </w:r>
    </w:p>
    <w:p w14:paraId="104A3D5E" w14:textId="77777777" w:rsidR="00A0141F" w:rsidRDefault="00A0141F" w:rsidP="00A0141F">
      <w:pPr>
        <w:jc w:val="center"/>
        <w:rPr>
          <w:lang w:val="en-US"/>
        </w:rPr>
      </w:pPr>
      <m:oMathPara>
        <m:oMath>
          <m:r>
            <w:rPr>
              <w:rFonts w:ascii="Cambria Math" w:hAnsi="Cambria Math"/>
              <w:lang w:val="en-US"/>
            </w:rPr>
            <m:t xml:space="preserve"> </m:t>
          </m:r>
          <m:rad>
            <m:radPr>
              <m:degHide m:val="1"/>
              <m:ctrlPr>
                <w:rPr>
                  <w:rFonts w:ascii="Cambria Math" w:hAnsi="Cambria Math"/>
                  <w:i/>
                  <w:lang w:val="en-US"/>
                </w:rPr>
              </m:ctrlPr>
            </m:radPr>
            <m:deg/>
            <m:e>
              <m:f>
                <m:fPr>
                  <m:ctrlPr>
                    <w:rPr>
                      <w:rFonts w:ascii="Cambria Math" w:hAnsi="Cambria Math"/>
                      <w:i/>
                      <w:lang w:val="en-US"/>
                    </w:rPr>
                  </m:ctrlPr>
                </m:fPr>
                <m:num>
                  <m:nary>
                    <m:naryPr>
                      <m:chr m:val="∑"/>
                      <m:ctrlPr>
                        <w:rPr>
                          <w:rFonts w:ascii="Cambria Math" w:hAnsi="Cambria Math"/>
                          <w:i/>
                          <w:lang w:val="en-US"/>
                        </w:rPr>
                      </m:ctrlPr>
                    </m:naryPr>
                    <m:sub>
                      <m:r>
                        <w:rPr>
                          <w:rFonts w:ascii="Cambria Math" w:hAnsi="Cambria Math"/>
                          <w:lang w:val="en-US"/>
                        </w:rPr>
                        <m:t>i=0</m:t>
                      </m:r>
                    </m:sub>
                    <m:sup>
                      <m:r>
                        <w:rPr>
                          <w:rFonts w:ascii="Cambria Math" w:hAnsi="Cambria Math"/>
                          <w:lang w:val="en-US"/>
                        </w:rPr>
                        <m:t>n</m:t>
                      </m:r>
                    </m:sup>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m:t>
                          </m:r>
                        </m:sub>
                        <m:sup>
                          <m:r>
                            <w:rPr>
                              <w:rFonts w:ascii="Cambria Math" w:hAnsi="Cambria Math"/>
                              <w:lang w:val="en-US"/>
                            </w:rPr>
                            <m:t>2</m:t>
                          </m:r>
                        </m:sup>
                      </m:sSubSup>
                    </m:e>
                  </m:nary>
                </m:num>
                <m:den>
                  <m:r>
                    <w:rPr>
                      <w:rFonts w:ascii="Cambria Math" w:hAnsi="Cambria Math"/>
                      <w:lang w:val="en-US"/>
                    </w:rPr>
                    <m:t>k</m:t>
                  </m:r>
                </m:den>
              </m:f>
              <m:r>
                <w:rPr>
                  <w:rFonts w:ascii="Cambria Math" w:hAnsi="Cambria Math"/>
                  <w:lang w:val="en-US"/>
                </w:rPr>
                <m:t>,</m:t>
              </m:r>
            </m:e>
          </m:rad>
          <m:r>
            <w:rPr>
              <w:rFonts w:ascii="Cambria Math" w:hAnsi="Cambria Math"/>
              <w:lang w:val="en-US"/>
            </w:rPr>
            <m:t xml:space="preserve">  </m:t>
          </m:r>
          <w:commentRangeEnd w:id="187"/>
          <m:r>
            <m:rPr>
              <m:sty m:val="p"/>
            </m:rPr>
            <w:rPr>
              <w:rStyle w:val="CommentReference"/>
            </w:rPr>
            <w:commentReference w:id="187"/>
          </m:r>
        </m:oMath>
      </m:oMathPara>
    </w:p>
    <w:p w14:paraId="0B210596" w14:textId="77777777" w:rsidR="00A0141F" w:rsidRDefault="00A0141F" w:rsidP="00A0141F">
      <w:pPr>
        <w:jc w:val="both"/>
        <w:rPr>
          <w:lang w:val="en-US"/>
        </w:rPr>
      </w:pPr>
      <w:r>
        <w:rPr>
          <w:lang w:val="en-US"/>
        </w:rPr>
        <w:t xml:space="preserve">where k is the number of samples.   </w:t>
      </w:r>
    </w:p>
    <w:p w14:paraId="0E48FB05" w14:textId="47ADD01B" w:rsidR="00D8797E" w:rsidRDefault="00D8797E" w:rsidP="00D8797E">
      <w:pPr>
        <w:rPr>
          <w:rFonts w:eastAsiaTheme="minorEastAsia"/>
          <w:lang w:val="en-US"/>
        </w:rPr>
      </w:pPr>
    </w:p>
    <w:p w14:paraId="13024DE5" w14:textId="70A53E03" w:rsidR="00D8797E" w:rsidRDefault="00D8797E" w:rsidP="00D8797E">
      <w:pPr>
        <w:rPr>
          <w:rFonts w:eastAsiaTheme="minorEastAsia"/>
          <w:lang w:val="en-US"/>
        </w:rPr>
      </w:pPr>
      <w:r>
        <w:rPr>
          <w:rFonts w:eastAsiaTheme="minorEastAsia"/>
          <w:lang w:val="en-US"/>
        </w:rPr>
        <w:t xml:space="preserve">We can also find confidence intervals from the covariance matrix. </w:t>
      </w:r>
      <w:commentRangeStart w:id="188"/>
      <w:r>
        <w:rPr>
          <w:rFonts w:eastAsiaTheme="minorEastAsia"/>
          <w:lang w:val="en-US"/>
        </w:rPr>
        <w:t xml:space="preserve">A confidence interval for e.g., 95% confidence claims that the true population mean will be within the limits of the confidence interval 95% of the times a sample mean is measured. For a general mean value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Pr>
          <w:rFonts w:eastAsiaTheme="minorEastAsia"/>
          <w:lang w:val="en-US"/>
        </w:rPr>
        <w:t xml:space="preserve">, the confidence interval is found using the formula </w:t>
      </w:r>
    </w:p>
    <w:p w14:paraId="5A72FD37" w14:textId="77777777" w:rsidR="00D8797E" w:rsidRDefault="00FE17CB" w:rsidP="00D8797E">
      <w:pPr>
        <w:jc w:val="center"/>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 xml:space="preserve">X </m:t>
              </m:r>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f>
            <m:fPr>
              <m:ctrlPr>
                <w:rPr>
                  <w:rFonts w:ascii="Cambria Math" w:eastAsiaTheme="minorEastAsia" w:hAnsi="Cambria Math"/>
                  <w:i/>
                  <w:lang w:val="en-US"/>
                </w:rPr>
              </m:ctrlPr>
            </m:fPr>
            <m:num>
              <m:r>
                <w:rPr>
                  <w:rFonts w:ascii="Cambria Math" w:eastAsiaTheme="minorEastAsia" w:hAnsi="Cambria Math"/>
                  <w:lang w:val="en-US"/>
                </w:rPr>
                <m:t>σ</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n</m:t>
                  </m:r>
                </m:e>
              </m:rad>
            </m:den>
          </m:f>
          <m:r>
            <w:rPr>
              <w:rFonts w:ascii="Cambria Math" w:eastAsiaTheme="minorEastAsia" w:hAnsi="Cambria Math"/>
              <w:lang w:val="en-US"/>
            </w:rPr>
            <m:t xml:space="preserve"> ,</m:t>
          </m:r>
        </m:oMath>
      </m:oMathPara>
    </w:p>
    <w:p w14:paraId="0A46EE72" w14:textId="77777777" w:rsidR="00D8797E" w:rsidRDefault="00D8797E" w:rsidP="00D8797E">
      <w:pPr>
        <w:rPr>
          <w:rFonts w:eastAsiaTheme="minorEastAsia"/>
          <w:lang w:val="en-US"/>
        </w:rPr>
      </w:pPr>
      <w:r>
        <w:rPr>
          <w:rFonts w:eastAsiaTheme="minorEastAsia"/>
          <w:lang w:val="en-US"/>
        </w:rPr>
        <w:t xml:space="preserve">if the t distribution has a mean of </w:t>
      </w:r>
      <m:oMath>
        <m:r>
          <w:rPr>
            <w:rFonts w:ascii="Cambria Math" w:eastAsiaTheme="minorEastAsia" w:hAnsi="Cambria Math"/>
            <w:lang w:val="en-US"/>
          </w:rPr>
          <m:t>μ</m:t>
        </m:r>
      </m:oMath>
      <w:r>
        <w:rPr>
          <w:rFonts w:eastAsiaTheme="minorEastAsia"/>
          <w:lang w:val="en-US"/>
        </w:rPr>
        <w:t xml:space="preserve">, then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oMath>
      <w:r>
        <w:rPr>
          <w:rFonts w:eastAsiaTheme="minorEastAsia"/>
          <w:lang w:val="en-US"/>
        </w:rPr>
        <w:t xml:space="preserve"> is the number of standard deviations out from </w:t>
      </w:r>
      <m:oMath>
        <m:r>
          <w:rPr>
            <w:rFonts w:ascii="Cambria Math" w:eastAsiaTheme="minorEastAsia" w:hAnsi="Cambria Math"/>
            <w:lang w:val="en-US"/>
          </w:rPr>
          <m:t>μ</m:t>
        </m:r>
      </m:oMath>
      <w:r>
        <w:rPr>
          <w:rFonts w:eastAsiaTheme="minorEastAsia"/>
          <w:lang w:val="en-US"/>
        </w:rPr>
        <w:t xml:space="preserve"> in both directions that encapsulates the allowed variations of </w:t>
      </w:r>
      <m:oMath>
        <m:r>
          <w:rPr>
            <w:rFonts w:ascii="Cambria Math" w:eastAsiaTheme="minorEastAsia" w:hAnsi="Cambria Math"/>
            <w:lang w:val="en-US"/>
          </w:rPr>
          <m:t>μ</m:t>
        </m:r>
      </m:oMath>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oMath>
      <w:r>
        <w:rPr>
          <w:rFonts w:eastAsiaTheme="minorEastAsia"/>
          <w:lang w:val="en-US"/>
        </w:rPr>
        <w:t xml:space="preserve"> is the standard deviation of the mean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Pr>
          <w:rFonts w:eastAsiaTheme="minorEastAsia"/>
          <w:lang w:val="en-US"/>
        </w:rPr>
        <w:t xml:space="preserve">.  </w:t>
      </w:r>
      <w:commentRangeEnd w:id="188"/>
    </w:p>
    <w:p w14:paraId="620C0304" w14:textId="77777777" w:rsidR="00D8797E" w:rsidRDefault="00D8797E" w:rsidP="00D8797E">
      <w:pPr>
        <w:rPr>
          <w:rFonts w:eastAsiaTheme="minorEastAsia"/>
          <w:lang w:val="en-US"/>
        </w:rPr>
      </w:pPr>
    </w:p>
    <w:p w14:paraId="0719553F" w14:textId="78C08DD6" w:rsidR="00D8797E" w:rsidRPr="00D8797E" w:rsidRDefault="00D8797E" w:rsidP="00D8797E">
      <w:pPr>
        <w:rPr>
          <w:rFonts w:eastAsiaTheme="minorEastAsia"/>
          <w:b/>
          <w:bCs/>
          <w:lang w:val="en-US"/>
        </w:rPr>
      </w:pPr>
      <w:r>
        <w:rPr>
          <w:rFonts w:eastAsiaTheme="minorEastAsia"/>
          <w:b/>
          <w:bCs/>
          <w:lang w:val="en-US"/>
        </w:rPr>
        <w:t>we ended up not using this to generate confidence interval</w:t>
      </w:r>
    </w:p>
    <w:p w14:paraId="08691B93" w14:textId="01DC9A55" w:rsidR="00D8797E" w:rsidRDefault="00D8797E" w:rsidP="00D8797E">
      <w:pPr>
        <w:rPr>
          <w:rFonts w:eastAsiaTheme="minorEastAsia"/>
          <w:lang w:val="en-US"/>
        </w:rPr>
      </w:pPr>
      <w:r>
        <w:rPr>
          <w:rStyle w:val="CommentReference"/>
        </w:rPr>
        <w:lastRenderedPageBreak/>
        <w:commentReference w:id="188"/>
      </w:r>
      <w:commentRangeStart w:id="189"/>
      <w:r>
        <w:rPr>
          <w:rFonts w:eastAsiaTheme="minorEastAsia"/>
          <w:lang w:val="en-US"/>
        </w:rPr>
        <w:t xml:space="preserve">In the general case of fitting a function </w:t>
      </w:r>
      <m:oMath>
        <m:r>
          <w:rPr>
            <w:rFonts w:ascii="Cambria Math" w:eastAsiaTheme="minorEastAsia" w:hAnsi="Cambria Math"/>
            <w:lang w:val="en-US"/>
          </w:rPr>
          <m:t>G(</m:t>
        </m:r>
        <m:r>
          <m:rPr>
            <m:sty m:val="bi"/>
          </m:rPr>
          <w:rPr>
            <w:rFonts w:ascii="Cambria Math" w:eastAsiaTheme="minorEastAsia" w:hAnsi="Cambria Math"/>
            <w:lang w:val="en-US"/>
          </w:rPr>
          <m:t>x</m:t>
        </m:r>
        <m:r>
          <w:rPr>
            <w:rFonts w:ascii="Cambria Math" w:eastAsiaTheme="minorEastAsia" w:hAnsi="Cambria Math"/>
            <w:lang w:val="en-US"/>
          </w:rPr>
          <m:t>)</m:t>
        </m:r>
      </m:oMath>
      <w:r>
        <w:rPr>
          <w:rFonts w:eastAsiaTheme="minorEastAsia"/>
          <w:lang w:val="en-US"/>
        </w:rPr>
        <w:t xml:space="preserve"> with LM, </w:t>
      </w:r>
      <m:oMath>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oMath>
      <w:r>
        <w:rPr>
          <w:rFonts w:eastAsiaTheme="minorEastAsia"/>
          <w:lang w:val="en-US"/>
        </w:rPr>
        <w:t xml:space="preserve"> was found with the delta method.  Differentiating </w:t>
      </w:r>
      <m:oMath>
        <m:r>
          <w:rPr>
            <w:rFonts w:ascii="Cambria Math" w:eastAsiaTheme="minorEastAsia" w:hAnsi="Cambria Math"/>
            <w:lang w:val="en-US"/>
          </w:rPr>
          <m:t>G(</m:t>
        </m:r>
        <m:r>
          <m:rPr>
            <m:sty m:val="bi"/>
          </m:rPr>
          <w:rPr>
            <w:rFonts w:ascii="Cambria Math" w:eastAsiaTheme="minorEastAsia" w:hAnsi="Cambria Math"/>
            <w:lang w:val="en-US"/>
          </w:rPr>
          <m:t>x</m:t>
        </m:r>
        <m:r>
          <w:rPr>
            <w:rFonts w:ascii="Cambria Math" w:eastAsiaTheme="minorEastAsia" w:hAnsi="Cambria Math"/>
            <w:lang w:val="en-US"/>
          </w:rPr>
          <m:t>)</m:t>
        </m:r>
      </m:oMath>
      <w:r>
        <w:rPr>
          <w:rFonts w:eastAsiaTheme="minorEastAsia"/>
          <w:lang w:val="en-US"/>
        </w:rPr>
        <w:t xml:space="preserve"> w.r.t. all the parameters  </w:t>
      </w:r>
      <m:oMath>
        <m:r>
          <m:rPr>
            <m:sty m:val="bi"/>
          </m:rPr>
          <w:rPr>
            <w:rFonts w:ascii="Cambria Math" w:eastAsiaTheme="minorEastAsia" w:hAnsi="Cambria Math"/>
            <w:lang w:val="en-US"/>
          </w:rPr>
          <m:t>p</m:t>
        </m:r>
      </m:oMath>
      <w:r>
        <w:rPr>
          <w:rFonts w:eastAsiaTheme="minorEastAsia"/>
          <w:b/>
          <w:bCs/>
          <w:lang w:val="en-US"/>
        </w:rPr>
        <w:t xml:space="preserve"> </w:t>
      </w:r>
      <w:r>
        <w:rPr>
          <w:rFonts w:eastAsiaTheme="minorEastAsia"/>
          <w:lang w:val="en-US"/>
        </w:rPr>
        <w:t xml:space="preserve">and multiplying with </w:t>
      </w:r>
      <m:oMath>
        <m:r>
          <m:rPr>
            <m:sty m:val="p"/>
          </m:rPr>
          <w:rPr>
            <w:rFonts w:ascii="Cambria Math" w:eastAsiaTheme="minorEastAsia" w:hAnsi="Cambria Math"/>
            <w:lang w:val="en-US"/>
          </w:rPr>
          <m:t>Σ</m:t>
        </m:r>
      </m:oMath>
      <w:r>
        <w:rPr>
          <w:rFonts w:eastAsiaTheme="minorEastAsia"/>
          <w:lang w:val="en-US"/>
        </w:rPr>
        <w:t xml:space="preserve"> on both sides gives the variance of </w:t>
      </w:r>
      <m:oMath>
        <m:r>
          <w:rPr>
            <w:rFonts w:ascii="Cambria Math" w:eastAsiaTheme="minorEastAsia" w:hAnsi="Cambria Math"/>
            <w:lang w:val="en-US"/>
          </w:rPr>
          <m:t>G(</m:t>
        </m:r>
        <m:r>
          <m:rPr>
            <m:sty m:val="bi"/>
          </m:rPr>
          <w:rPr>
            <w:rFonts w:ascii="Cambria Math" w:eastAsiaTheme="minorEastAsia" w:hAnsi="Cambria Math"/>
            <w:lang w:val="en-US"/>
          </w:rPr>
          <m:t>x)</m:t>
        </m:r>
      </m:oMath>
      <w:r>
        <w:rPr>
          <w:rFonts w:eastAsiaTheme="minorEastAsia"/>
          <w:b/>
          <w:bCs/>
          <w:lang w:val="en-US"/>
        </w:rPr>
        <w:t xml:space="preserve"> </w:t>
      </w:r>
      <w:r>
        <w:rPr>
          <w:rFonts w:eastAsiaTheme="minorEastAsia"/>
          <w:lang w:val="en-US"/>
        </w:rPr>
        <w:t xml:space="preserve">for all </w:t>
      </w:r>
      <m:oMath>
        <m:r>
          <m:rPr>
            <m:sty m:val="bi"/>
          </m:rPr>
          <w:rPr>
            <w:rFonts w:ascii="Cambria Math" w:eastAsiaTheme="minorEastAsia" w:hAnsi="Cambria Math"/>
            <w:lang w:val="en-US"/>
          </w:rPr>
          <m:t>x</m:t>
        </m:r>
      </m:oMath>
      <w:r>
        <w:rPr>
          <w:rFonts w:eastAsiaTheme="minorEastAsia"/>
          <w:lang w:val="en-US"/>
        </w:rPr>
        <w:t xml:space="preserve"> </w:t>
      </w:r>
      <w:r>
        <w:rPr>
          <w:rFonts w:eastAsiaTheme="minorEastAsia"/>
          <w:lang w:val="en-US"/>
        </w:rPr>
        <w:fldChar w:fldCharType="begin"/>
      </w:r>
      <w:r>
        <w:rPr>
          <w:rFonts w:eastAsiaTheme="minorEastAsia"/>
          <w:lang w:val="en-US"/>
        </w:rPr>
        <w:instrText xml:space="preserve"> ADDIN ZOTERO_ITEM CSL_CITATION {"citationID":"ZdsO2hiS","properties":{"formattedCitation":"(Thomas S. Robinson, 2020)","plainCitation":"(Thomas S. Robinson, 2020)","noteIndex":0},"citationItems":[{"id":499,"uris":["http://zotero.org/users/9228513/items/G3WJ2QUW"],"itemData":{"id":499,"type":"chapter","container-title":"10 Fundamental Theorems for Econometrics","title":"Chapter 7 Delta Method","URL":"https://bookdown.org/ts_robinson1994/10_fundamental_theorems_for_econometrics/dm.html","author":[{"literal":"Thomas S. Robinson"}],"accessed":{"date-parts":[["2022",4,23]]},"issued":{"date-parts":[["2020",9,30]]}}}],"schema":"https://github.com/citation-style-language/schema/raw/master/csl-citation.json"} </w:instrText>
      </w:r>
      <w:r>
        <w:rPr>
          <w:rFonts w:eastAsiaTheme="minorEastAsia"/>
          <w:lang w:val="en-US"/>
        </w:rPr>
        <w:fldChar w:fldCharType="separate"/>
      </w:r>
      <w:r w:rsidRPr="001936FB">
        <w:rPr>
          <w:rFonts w:cs="Times New Roman"/>
          <w:lang w:val="en-US"/>
        </w:rPr>
        <w:t>(Thomas S. Robinson, 2020)</w:t>
      </w:r>
      <w:r>
        <w:rPr>
          <w:rFonts w:eastAsiaTheme="minorEastAsia"/>
          <w:lang w:val="en-US"/>
        </w:rPr>
        <w:fldChar w:fldCharType="end"/>
      </w:r>
    </w:p>
    <w:p w14:paraId="43537BCB" w14:textId="77777777" w:rsidR="00D8797E" w:rsidRDefault="00D8797E" w:rsidP="00D8797E">
      <w:pPr>
        <w:rPr>
          <w:rFonts w:eastAsiaTheme="minorEastAsia"/>
          <w:lang w:val="en-US"/>
        </w:rPr>
      </w:pPr>
      <m:oMathPara>
        <m:oMath>
          <m:r>
            <w:rPr>
              <w:rFonts w:ascii="Cambria Math" w:eastAsiaTheme="minorEastAsia" w:hAnsi="Cambria Math"/>
              <w:lang w:val="en-US"/>
            </w:rPr>
            <m:t>Var</m:t>
          </m:r>
          <m:d>
            <m:dPr>
              <m:ctrlPr>
                <w:rPr>
                  <w:rFonts w:ascii="Cambria Math" w:eastAsiaTheme="minorEastAsia" w:hAnsi="Cambria Math"/>
                  <w:i/>
                  <w:lang w:val="en-US"/>
                </w:rPr>
              </m:ctrlPr>
            </m:dPr>
            <m:e>
              <m:r>
                <w:rPr>
                  <w:rFonts w:ascii="Cambria Math" w:eastAsiaTheme="minorEastAsia" w:hAnsi="Cambria Math"/>
                  <w:lang w:val="en-US"/>
                </w:rPr>
                <m:t>G</m:t>
              </m:r>
              <m:d>
                <m:dPr>
                  <m:ctrlPr>
                    <w:rPr>
                      <w:rFonts w:ascii="Cambria Math" w:eastAsiaTheme="minorEastAsia" w:hAnsi="Cambria Math"/>
                      <w:i/>
                      <w:lang w:val="en-US"/>
                    </w:rPr>
                  </m:ctrlPr>
                </m:dPr>
                <m:e>
                  <m:r>
                    <m:rPr>
                      <m:sty m:val="bi"/>
                    </m:rPr>
                    <w:rPr>
                      <w:rFonts w:ascii="Cambria Math" w:eastAsiaTheme="minorEastAsia" w:hAnsi="Cambria Math"/>
                      <w:lang w:val="en-US"/>
                    </w:rPr>
                    <m:t>x</m:t>
                  </m:r>
                </m:e>
              </m:d>
            </m:e>
          </m:d>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m:t>
              </m:r>
            </m:sup>
          </m:sSup>
          <m:d>
            <m:dPr>
              <m:ctrlPr>
                <w:rPr>
                  <w:rFonts w:ascii="Cambria Math" w:eastAsiaTheme="minorEastAsia" w:hAnsi="Cambria Math"/>
                  <w:i/>
                  <w:lang w:val="en-US"/>
                </w:rPr>
              </m:ctrlPr>
            </m:dPr>
            <m:e>
              <m:r>
                <m:rPr>
                  <m:sty m:val="bi"/>
                </m:rPr>
                <w:rPr>
                  <w:rFonts w:ascii="Cambria Math" w:eastAsiaTheme="minorEastAsia" w:hAnsi="Cambria Math"/>
                  <w:lang w:val="en-US"/>
                </w:rPr>
                <m:t>x</m:t>
              </m:r>
            </m:e>
          </m:d>
          <m:r>
            <m:rPr>
              <m:sty m:val="p"/>
            </m:rPr>
            <w:rPr>
              <w:rFonts w:ascii="Cambria Math" w:eastAsiaTheme="minorEastAsia" w:hAnsi="Cambria Math"/>
              <w:lang w:val="en-US"/>
            </w:rPr>
            <m:t xml:space="preserve">Σ </m:t>
          </m:r>
          <m:sSup>
            <m:sSupPr>
              <m:ctrlPr>
                <w:rPr>
                  <w:rFonts w:ascii="Cambria Math" w:eastAsiaTheme="minorEastAsia" w:hAnsi="Cambria Math"/>
                  <w:i/>
                  <w:lang w:val="en-US"/>
                </w:rPr>
              </m:ctrlPr>
            </m:sSupPr>
            <m:e>
              <m:r>
                <w:rPr>
                  <w:rFonts w:ascii="Cambria Math" w:eastAsiaTheme="minorEastAsia" w:hAnsi="Cambria Math"/>
                  <w:lang w:val="en-US"/>
                </w:rPr>
                <m:t>G</m:t>
              </m:r>
              <m:ctrlPr>
                <w:rPr>
                  <w:rFonts w:ascii="Cambria Math" w:eastAsiaTheme="minorEastAsia" w:hAnsi="Cambria Math"/>
                  <w:lang w:val="en-US"/>
                </w:rPr>
              </m:ctrlPr>
            </m:e>
            <m:sup>
              <m:r>
                <w:rPr>
                  <w:rFonts w:ascii="Cambria Math" w:eastAsiaTheme="minorEastAsia" w:hAnsi="Cambria Math"/>
                  <w:lang w:val="en-US"/>
                </w:rPr>
                <m:t>'</m:t>
              </m:r>
            </m:sup>
          </m:sSup>
          <m:d>
            <m:dPr>
              <m:ctrlPr>
                <w:rPr>
                  <w:rFonts w:ascii="Cambria Math" w:eastAsiaTheme="minorEastAsia" w:hAnsi="Cambria Math"/>
                  <w:i/>
                  <w:lang w:val="en-US"/>
                </w:rPr>
              </m:ctrlPr>
            </m:dPr>
            <m:e>
              <m:r>
                <m:rPr>
                  <m:sty m:val="bi"/>
                </m:rPr>
                <w:rPr>
                  <w:rFonts w:ascii="Cambria Math" w:eastAsiaTheme="minorEastAsia" w:hAnsi="Cambria Math"/>
                  <w:lang w:val="en-US"/>
                </w:rPr>
                <m:t>x</m:t>
              </m:r>
            </m:e>
          </m:d>
          <m:r>
            <w:rPr>
              <w:rFonts w:ascii="Cambria Math" w:eastAsiaTheme="minorEastAsia" w:hAnsi="Cambria Math"/>
              <w:lang w:val="en-US"/>
            </w:rPr>
            <m:t xml:space="preserve"> ,</m:t>
          </m:r>
          <m:r>
            <m:rPr>
              <m:sty m:val="p"/>
            </m:rPr>
            <w:rPr>
              <w:rFonts w:eastAsiaTheme="minorEastAsia"/>
              <w:lang w:val="en-US"/>
            </w:rPr>
            <w:br/>
          </m:r>
        </m:oMath>
      </m:oMathPara>
      <w:r>
        <w:rPr>
          <w:rFonts w:eastAsiaTheme="minorEastAsia"/>
          <w:lang w:val="en-US"/>
        </w:rPr>
        <w:t xml:space="preserve">squaring this expression and dividing by the square root of number of observed values n. </w:t>
      </w:r>
      <w:commentRangeEnd w:id="189"/>
      <w:r>
        <w:rPr>
          <w:rStyle w:val="CommentReference"/>
        </w:rPr>
        <w:commentReference w:id="189"/>
      </w:r>
    </w:p>
    <w:p w14:paraId="61A437E5" w14:textId="77777777" w:rsidR="00FC6289" w:rsidRDefault="00FC6289" w:rsidP="00A0141F">
      <w:pPr>
        <w:jc w:val="both"/>
        <w:rPr>
          <w:lang w:val="en-US"/>
        </w:rPr>
      </w:pPr>
    </w:p>
    <w:p w14:paraId="6BFD087D" w14:textId="77777777" w:rsidR="00FC6289" w:rsidRDefault="00FC6289" w:rsidP="00A0141F">
      <w:pPr>
        <w:jc w:val="both"/>
        <w:rPr>
          <w:lang w:val="en-US"/>
        </w:rPr>
      </w:pPr>
    </w:p>
    <w:p w14:paraId="39C1A9A6" w14:textId="77777777" w:rsidR="00FC6289" w:rsidRDefault="00FC6289" w:rsidP="00A0141F">
      <w:pPr>
        <w:jc w:val="both"/>
        <w:rPr>
          <w:lang w:val="en-US"/>
        </w:rPr>
      </w:pPr>
    </w:p>
    <w:p w14:paraId="7938D700" w14:textId="77777777" w:rsidR="00FC6289" w:rsidRDefault="00FC6289" w:rsidP="00A0141F">
      <w:pPr>
        <w:jc w:val="both"/>
        <w:rPr>
          <w:lang w:val="en-US"/>
        </w:rPr>
      </w:pPr>
    </w:p>
    <w:p w14:paraId="6A2C4B6E" w14:textId="77777777" w:rsidR="00FC6289" w:rsidRDefault="00FC6289" w:rsidP="00A0141F">
      <w:pPr>
        <w:jc w:val="both"/>
        <w:rPr>
          <w:lang w:val="en-US"/>
        </w:rPr>
      </w:pPr>
    </w:p>
    <w:p w14:paraId="59A7B3D1" w14:textId="77777777" w:rsidR="00FC6289" w:rsidRDefault="00FC6289" w:rsidP="00A0141F">
      <w:pPr>
        <w:jc w:val="both"/>
        <w:rPr>
          <w:lang w:val="en-US"/>
        </w:rPr>
      </w:pPr>
    </w:p>
    <w:p w14:paraId="4C86970D" w14:textId="77777777" w:rsidR="00FC6289" w:rsidRDefault="00FC6289" w:rsidP="00A0141F">
      <w:pPr>
        <w:jc w:val="both"/>
        <w:rPr>
          <w:lang w:val="en-US"/>
        </w:rPr>
      </w:pPr>
    </w:p>
    <w:p w14:paraId="6951AE09" w14:textId="32D5BC28" w:rsidR="00BF47C5" w:rsidRDefault="00FC6289" w:rsidP="00FC6289">
      <w:pPr>
        <w:pStyle w:val="Heading1"/>
        <w:rPr>
          <w:lang w:val="en-US"/>
        </w:rPr>
      </w:pPr>
      <w:bookmarkStart w:id="190" w:name="_Toc103247164"/>
      <w:r>
        <w:rPr>
          <w:lang w:val="en-US"/>
        </w:rPr>
        <w:t>Results</w:t>
      </w:r>
      <w:bookmarkEnd w:id="190"/>
    </w:p>
    <w:p w14:paraId="354CF172" w14:textId="77777777" w:rsidR="001F38DF" w:rsidRDefault="001F38DF" w:rsidP="001F38DF">
      <w:pPr>
        <w:rPr>
          <w:lang w:val="en-US"/>
        </w:rPr>
      </w:pPr>
    </w:p>
    <w:p w14:paraId="6EE41792" w14:textId="6D6CDD18" w:rsidR="008A16B8" w:rsidRDefault="008A16B8" w:rsidP="008A16B8">
      <w:pPr>
        <w:pStyle w:val="Heading2"/>
        <w:rPr>
          <w:lang w:val="en-US"/>
        </w:rPr>
      </w:pPr>
      <w:bookmarkStart w:id="191" w:name="_Toc103247165"/>
      <w:r>
        <w:rPr>
          <w:lang w:val="en-US"/>
        </w:rPr>
        <w:t>X-ray dosimetry</w:t>
      </w:r>
      <w:bookmarkEnd w:id="191"/>
    </w:p>
    <w:p w14:paraId="5ACB189A" w14:textId="77777777" w:rsidR="008A16B8" w:rsidRDefault="008A16B8" w:rsidP="001F38DF">
      <w:pPr>
        <w:rPr>
          <w:lang w:val="en-US"/>
        </w:rPr>
      </w:pPr>
    </w:p>
    <w:p w14:paraId="7356AADB" w14:textId="77777777" w:rsidR="008A16B8" w:rsidRDefault="008A16B8" w:rsidP="001F38DF">
      <w:pPr>
        <w:rPr>
          <w:lang w:val="en-US"/>
        </w:rPr>
      </w:pPr>
    </w:p>
    <w:p w14:paraId="6009611C" w14:textId="3C7BC58E" w:rsidR="00F835A7" w:rsidRPr="001F38DF" w:rsidRDefault="00F835A7" w:rsidP="001F38DF">
      <w:pPr>
        <w:rPr>
          <w:lang w:val="en-US"/>
        </w:rPr>
      </w:pPr>
      <w:r>
        <w:rPr>
          <w:lang w:val="en-US"/>
        </w:rPr>
        <w:t xml:space="preserve">Maybe only include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oMath>
      <w:r>
        <w:rPr>
          <w:rFonts w:eastAsiaTheme="minorEastAsia"/>
          <w:lang w:val="en-US"/>
        </w:rPr>
        <w:t xml:space="preserve"> </w:t>
      </w:r>
    </w:p>
    <w:p w14:paraId="15956875" w14:textId="6B0ED62F" w:rsidR="00BF47C5" w:rsidRDefault="00B33308" w:rsidP="00FC6289">
      <w:pPr>
        <w:rPr>
          <w:lang w:val="en-US"/>
        </w:rPr>
      </w:pPr>
      <w:r>
        <w:rPr>
          <w:noProof/>
          <w:lang w:val="en-US"/>
        </w:rPr>
        <w:lastRenderedPageBreak/>
        <w:drawing>
          <wp:inline distT="0" distB="0" distL="0" distR="0" wp14:anchorId="333BB69F" wp14:editId="49339E7A">
            <wp:extent cx="5048669" cy="5040880"/>
            <wp:effectExtent l="0" t="0" r="0" b="7620"/>
            <wp:docPr id="72" name="Picture 7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scatter chart&#10;&#10;Description automatically generated"/>
                    <pic:cNvPicPr/>
                  </pic:nvPicPr>
                  <pic:blipFill rotWithShape="1">
                    <a:blip r:embed="rId58" cstate="print">
                      <a:extLst>
                        <a:ext uri="{28A0092B-C50C-407E-A947-70E740481C1C}">
                          <a14:useLocalDpi xmlns:a14="http://schemas.microsoft.com/office/drawing/2010/main" val="0"/>
                        </a:ext>
                      </a:extLst>
                    </a:blip>
                    <a:srcRect l="7172" t="7785" r="7869" b="7386"/>
                    <a:stretch/>
                  </pic:blipFill>
                  <pic:spPr bwMode="auto">
                    <a:xfrm>
                      <a:off x="0" y="0"/>
                      <a:ext cx="5049651" cy="5041861"/>
                    </a:xfrm>
                    <a:prstGeom prst="rect">
                      <a:avLst/>
                    </a:prstGeom>
                    <a:ln>
                      <a:noFill/>
                    </a:ln>
                    <a:extLst>
                      <a:ext uri="{53640926-AAD7-44D8-BBD7-CCE9431645EC}">
                        <a14:shadowObscured xmlns:a14="http://schemas.microsoft.com/office/drawing/2010/main"/>
                      </a:ext>
                    </a:extLst>
                  </pic:spPr>
                </pic:pic>
              </a:graphicData>
            </a:graphic>
          </wp:inline>
        </w:drawing>
      </w:r>
    </w:p>
    <w:p w14:paraId="4B59B698" w14:textId="1BB9E652" w:rsidR="00BF47C5" w:rsidRDefault="006303FC" w:rsidP="00FC6289">
      <w:pPr>
        <w:rPr>
          <w:lang w:val="en-US"/>
        </w:rPr>
      </w:pPr>
      <w:r>
        <w:rPr>
          <w:lang w:val="en-US"/>
        </w:rPr>
        <w:t>Resulting in a mean fit of</w:t>
      </w:r>
    </w:p>
    <w:p w14:paraId="4B5089C4" w14:textId="4C384509" w:rsidR="006303FC" w:rsidRDefault="00FE17CB" w:rsidP="00FC6289">
      <w:pPr>
        <w:rPr>
          <w:lang w:val="en-US"/>
        </w:rPr>
      </w:pPr>
      <m:oMathPara>
        <m:oMath>
          <m:acc>
            <m:accPr>
              <m:ctrlPr>
                <w:rPr>
                  <w:rFonts w:ascii="Cambria Math" w:hAnsi="Cambria Math"/>
                  <w:i/>
                  <w:lang w:val="en-US"/>
                </w:rPr>
              </m:ctrlPr>
            </m:accPr>
            <m:e>
              <m:r>
                <w:rPr>
                  <w:rFonts w:ascii="Cambria Math" w:hAnsi="Cambria Math"/>
                  <w:lang w:val="en-US"/>
                </w:rPr>
                <m:t>D</m:t>
              </m:r>
            </m:e>
          </m:acc>
          <m:r>
            <w:rPr>
              <w:rFonts w:ascii="Cambria Math" w:hAnsi="Cambria Math"/>
              <w:lang w:val="en-US"/>
            </w:rPr>
            <m:t xml:space="preserve">=0.0010±0.0002⋅T-0.029±0.003 </m:t>
          </m:r>
        </m:oMath>
      </m:oMathPara>
    </w:p>
    <w:p w14:paraId="0C906CA5" w14:textId="77777777" w:rsidR="006303FC" w:rsidRDefault="006303FC" w:rsidP="00FC6289">
      <w:pPr>
        <w:rPr>
          <w:lang w:val="en-US"/>
        </w:rPr>
      </w:pPr>
    </w:p>
    <w:p w14:paraId="726E9CB3" w14:textId="79CD2DFC" w:rsidR="00C1498C" w:rsidRDefault="00654DA4" w:rsidP="00FC6289">
      <w:pPr>
        <w:rPr>
          <w:lang w:val="en-US"/>
        </w:rPr>
      </w:pPr>
      <w:r>
        <w:rPr>
          <w:lang w:val="en-US"/>
        </w:rPr>
        <w:t>With all four positions we got a</w:t>
      </w:r>
      <w:r w:rsidR="00C1498C">
        <w:rPr>
          <w:lang w:val="en-US"/>
        </w:rPr>
        <w:t xml:space="preserve"> mean </w:t>
      </w:r>
      <w:proofErr w:type="spellStart"/>
      <w:r w:rsidR="00C1498C">
        <w:rPr>
          <w:lang w:val="en-US"/>
        </w:rPr>
        <w:t>doserate</w:t>
      </w:r>
      <w:proofErr w:type="spellEnd"/>
      <w:r w:rsidR="00C1498C">
        <w:rPr>
          <w:lang w:val="en-US"/>
        </w:rPr>
        <w:t xml:space="preserve"> of </w:t>
      </w:r>
    </w:p>
    <w:p w14:paraId="360CF8BE" w14:textId="4269B025" w:rsidR="00C1498C" w:rsidRDefault="00FE17CB" w:rsidP="00FC6289">
      <w:pPr>
        <w:rPr>
          <w:lang w:val="en-US"/>
        </w:rPr>
      </w:pPr>
      <m:oMathPara>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 0.5918±0.0005 Gy/min</m:t>
          </m:r>
        </m:oMath>
      </m:oMathPara>
    </w:p>
    <w:p w14:paraId="69745EFD" w14:textId="77777777" w:rsidR="00700854" w:rsidRDefault="00700854" w:rsidP="00FC6289">
      <w:pPr>
        <w:rPr>
          <w:lang w:val="en-US"/>
        </w:rPr>
      </w:pPr>
    </w:p>
    <w:p w14:paraId="61E227C9" w14:textId="77777777" w:rsidR="00700854" w:rsidRDefault="00700854" w:rsidP="00FC6289">
      <w:pPr>
        <w:rPr>
          <w:lang w:val="en-US"/>
        </w:rPr>
      </w:pPr>
    </w:p>
    <w:p w14:paraId="23460A01" w14:textId="306D083F" w:rsidR="00FC6289" w:rsidRDefault="006125AA" w:rsidP="00FC6289">
      <w:pPr>
        <w:rPr>
          <w:lang w:val="en-US"/>
        </w:rPr>
      </w:pPr>
      <w:r>
        <w:rPr>
          <w:lang w:val="en-US"/>
        </w:rPr>
        <w:t>31.08.21</w:t>
      </w:r>
    </w:p>
    <w:p w14:paraId="08BB9947" w14:textId="77777777" w:rsidR="00700854" w:rsidRDefault="00700854" w:rsidP="00FC6289">
      <w:pPr>
        <w:rPr>
          <w:lang w:val="en-US"/>
        </w:rPr>
      </w:pPr>
    </w:p>
    <w:p w14:paraId="593733A1" w14:textId="7B1DC77A" w:rsidR="003A2AA3" w:rsidRDefault="003A2AA3" w:rsidP="003A2AA3">
      <w:pPr>
        <w:pStyle w:val="Caption"/>
        <w:keepNext/>
      </w:pPr>
      <w:r>
        <w:lastRenderedPageBreak/>
        <w:t xml:space="preserve">Table </w:t>
      </w:r>
      <w:r>
        <w:fldChar w:fldCharType="begin"/>
      </w:r>
      <w:r>
        <w:instrText xml:space="preserve"> SEQ Table \* ARABIC </w:instrText>
      </w:r>
      <w:r>
        <w:fldChar w:fldCharType="separate"/>
      </w:r>
      <w:r w:rsidR="00885EA9">
        <w:rPr>
          <w:noProof/>
        </w:rPr>
        <w:t>4</w:t>
      </w:r>
      <w:r>
        <w:fldChar w:fldCharType="end"/>
      </w:r>
      <w:r>
        <w:t>.</w:t>
      </w:r>
    </w:p>
    <w:tbl>
      <w:tblPr>
        <w:tblStyle w:val="TableGrid"/>
        <w:tblW w:w="10355" w:type="dxa"/>
        <w:tblInd w:w="-1000" w:type="dxa"/>
        <w:tblLook w:val="04A0" w:firstRow="1" w:lastRow="0" w:firstColumn="1" w:lastColumn="0" w:noHBand="0" w:noVBand="1"/>
      </w:tblPr>
      <w:tblGrid>
        <w:gridCol w:w="2777"/>
        <w:gridCol w:w="816"/>
        <w:gridCol w:w="805"/>
        <w:gridCol w:w="942"/>
        <w:gridCol w:w="1390"/>
        <w:gridCol w:w="1160"/>
        <w:gridCol w:w="1160"/>
        <w:gridCol w:w="1305"/>
      </w:tblGrid>
      <w:tr w:rsidR="004C2972" w14:paraId="44090FC0" w14:textId="77777777" w:rsidTr="001D05EE">
        <w:trPr>
          <w:trHeight w:val="935"/>
        </w:trPr>
        <w:tc>
          <w:tcPr>
            <w:tcW w:w="2835" w:type="dxa"/>
            <w:tcBorders>
              <w:tl2br w:val="single" w:sz="4" w:space="0" w:color="auto"/>
            </w:tcBorders>
          </w:tcPr>
          <w:p w14:paraId="4E5BBB24" w14:textId="100C74E5" w:rsidR="005108E0" w:rsidRDefault="005108E0" w:rsidP="005108E0">
            <w:pPr>
              <w:rPr>
                <w:lang w:val="en-US"/>
              </w:rPr>
            </w:pPr>
            <w:r>
              <w:rPr>
                <w:lang w:val="en-US"/>
              </w:rPr>
              <w:t xml:space="preserve">              </w:t>
            </w:r>
            <w:r w:rsidR="00E629D6">
              <w:rPr>
                <w:lang w:val="en-US"/>
              </w:rPr>
              <w:t xml:space="preserve">    </w:t>
            </w:r>
            <w:r>
              <w:rPr>
                <w:lang w:val="en-US"/>
              </w:rPr>
              <w:t xml:space="preserve">Dose [Gy] </w:t>
            </w:r>
            <w:r w:rsidR="00E629D6">
              <w:rPr>
                <w:lang w:val="en-US"/>
              </w:rPr>
              <w:t>Exposure                     Time</w:t>
            </w:r>
          </w:p>
        </w:tc>
        <w:tc>
          <w:tcPr>
            <w:tcW w:w="816" w:type="dxa"/>
          </w:tcPr>
          <w:p w14:paraId="7D5FEF8E" w14:textId="2D3A7230" w:rsidR="005108E0" w:rsidRDefault="005108E0" w:rsidP="005108E0">
            <w:pPr>
              <w:rPr>
                <w:lang w:val="en-US"/>
              </w:rPr>
            </w:pPr>
            <w:r>
              <w:rPr>
                <w:lang w:val="en-US"/>
              </w:rPr>
              <w:t>0.1</w:t>
            </w:r>
          </w:p>
        </w:tc>
        <w:tc>
          <w:tcPr>
            <w:tcW w:w="806" w:type="dxa"/>
          </w:tcPr>
          <w:p w14:paraId="64761E15" w14:textId="363B53B6" w:rsidR="005108E0" w:rsidRDefault="005108E0" w:rsidP="005108E0">
            <w:pPr>
              <w:rPr>
                <w:lang w:val="en-US"/>
              </w:rPr>
            </w:pPr>
            <w:r>
              <w:rPr>
                <w:lang w:val="en-US"/>
              </w:rPr>
              <w:t>0.2</w:t>
            </w:r>
          </w:p>
        </w:tc>
        <w:tc>
          <w:tcPr>
            <w:tcW w:w="948" w:type="dxa"/>
          </w:tcPr>
          <w:p w14:paraId="226D0371" w14:textId="1D073068" w:rsidR="005108E0" w:rsidRDefault="005108E0" w:rsidP="005108E0">
            <w:pPr>
              <w:rPr>
                <w:lang w:val="en-US"/>
              </w:rPr>
            </w:pPr>
            <w:r>
              <w:rPr>
                <w:lang w:val="en-US"/>
              </w:rPr>
              <w:t>0.5</w:t>
            </w:r>
          </w:p>
        </w:tc>
        <w:tc>
          <w:tcPr>
            <w:tcW w:w="1398" w:type="dxa"/>
          </w:tcPr>
          <w:p w14:paraId="4B29CA89" w14:textId="37D8BD9B" w:rsidR="005108E0" w:rsidRDefault="005108E0" w:rsidP="005108E0">
            <w:pPr>
              <w:rPr>
                <w:lang w:val="en-US"/>
              </w:rPr>
            </w:pPr>
            <w:r>
              <w:rPr>
                <w:lang w:val="en-US"/>
              </w:rPr>
              <w:t>1</w:t>
            </w:r>
          </w:p>
        </w:tc>
        <w:tc>
          <w:tcPr>
            <w:tcW w:w="1162" w:type="dxa"/>
          </w:tcPr>
          <w:p w14:paraId="1D4BC45C" w14:textId="10EEA327" w:rsidR="005108E0" w:rsidRDefault="005108E0" w:rsidP="005108E0">
            <w:pPr>
              <w:rPr>
                <w:lang w:val="en-US"/>
              </w:rPr>
            </w:pPr>
            <w:r>
              <w:rPr>
                <w:lang w:val="en-US"/>
              </w:rPr>
              <w:t>2</w:t>
            </w:r>
          </w:p>
        </w:tc>
        <w:tc>
          <w:tcPr>
            <w:tcW w:w="1162" w:type="dxa"/>
          </w:tcPr>
          <w:p w14:paraId="7EB8C80C" w14:textId="2DF5B95B" w:rsidR="005108E0" w:rsidRDefault="005108E0" w:rsidP="005108E0">
            <w:pPr>
              <w:rPr>
                <w:lang w:val="en-US"/>
              </w:rPr>
            </w:pPr>
            <w:r>
              <w:rPr>
                <w:lang w:val="en-US"/>
              </w:rPr>
              <w:t>5</w:t>
            </w:r>
          </w:p>
        </w:tc>
        <w:tc>
          <w:tcPr>
            <w:tcW w:w="1228" w:type="dxa"/>
          </w:tcPr>
          <w:p w14:paraId="11DF7145" w14:textId="46D495A6" w:rsidR="005108E0" w:rsidRDefault="005108E0" w:rsidP="005108E0">
            <w:pPr>
              <w:rPr>
                <w:lang w:val="en-US"/>
              </w:rPr>
            </w:pPr>
            <w:r>
              <w:rPr>
                <w:lang w:val="en-US"/>
              </w:rPr>
              <w:t>10</w:t>
            </w:r>
          </w:p>
        </w:tc>
      </w:tr>
      <w:tr w:rsidR="00E629D6" w14:paraId="02357FDF" w14:textId="77777777" w:rsidTr="001D05EE">
        <w:tc>
          <w:tcPr>
            <w:tcW w:w="2835" w:type="dxa"/>
          </w:tcPr>
          <w:p w14:paraId="74E6F457" w14:textId="4D19FA95" w:rsidR="005108E0" w:rsidRDefault="00CB0431" w:rsidP="005108E0">
            <w:pPr>
              <w:rPr>
                <w:lang w:val="en-US"/>
              </w:rPr>
            </w:pPr>
            <w:r>
              <w:rPr>
                <w:lang w:val="en-US"/>
              </w:rPr>
              <w:t>31.08.21</w:t>
            </w:r>
          </w:p>
        </w:tc>
        <w:tc>
          <w:tcPr>
            <w:tcW w:w="816" w:type="dxa"/>
          </w:tcPr>
          <w:p w14:paraId="2AAE0E9F" w14:textId="5568DB02" w:rsidR="005108E0" w:rsidRDefault="003E629E" w:rsidP="005108E0">
            <w:pPr>
              <w:rPr>
                <w:lang w:val="en-US"/>
              </w:rPr>
            </w:pPr>
            <m:oMathPara>
              <m:oMath>
                <m:r>
                  <w:rPr>
                    <w:rFonts w:ascii="Cambria Math" w:hAnsi="Cambria Math"/>
                    <w:lang w:val="en-US"/>
                  </w:rPr>
                  <m:t>13.1s±0.3</m:t>
                </m:r>
              </m:oMath>
            </m:oMathPara>
          </w:p>
        </w:tc>
        <w:tc>
          <w:tcPr>
            <w:tcW w:w="806" w:type="dxa"/>
          </w:tcPr>
          <w:p w14:paraId="7273A361" w14:textId="32A6CFB7" w:rsidR="005108E0" w:rsidRDefault="001C025F" w:rsidP="005108E0">
            <w:pPr>
              <w:rPr>
                <w:lang w:val="en-US"/>
              </w:rPr>
            </w:pPr>
            <m:oMathPara>
              <m:oMath>
                <m:r>
                  <w:rPr>
                    <w:rFonts w:ascii="Cambria Math" w:hAnsi="Cambria Math"/>
                    <w:lang w:val="en-US"/>
                  </w:rPr>
                  <m:t>23.4s±0.4</m:t>
                </m:r>
              </m:oMath>
            </m:oMathPara>
          </w:p>
        </w:tc>
        <w:tc>
          <w:tcPr>
            <w:tcW w:w="948" w:type="dxa"/>
          </w:tcPr>
          <w:p w14:paraId="594FB43A" w14:textId="447B8037" w:rsidR="005108E0" w:rsidRDefault="00F42BC1" w:rsidP="005108E0">
            <w:pPr>
              <w:rPr>
                <w:lang w:val="en-US"/>
              </w:rPr>
            </w:pPr>
            <m:oMathPara>
              <m:oMath>
                <m:r>
                  <w:rPr>
                    <w:rFonts w:ascii="Cambria Math" w:hAnsi="Cambria Math"/>
                    <w:lang w:val="en-US"/>
                  </w:rPr>
                  <m:t>54s±8</m:t>
                </m:r>
              </m:oMath>
            </m:oMathPara>
          </w:p>
        </w:tc>
        <w:tc>
          <w:tcPr>
            <w:tcW w:w="1398" w:type="dxa"/>
          </w:tcPr>
          <w:p w14:paraId="61C1F5CD" w14:textId="4B61895E" w:rsidR="00CC2C82" w:rsidRPr="00CC2C82" w:rsidRDefault="00C55934" w:rsidP="005108E0">
            <w:pPr>
              <w:rPr>
                <w:rFonts w:eastAsiaTheme="minorEastAsia"/>
                <w:lang w:val="en-US"/>
              </w:rPr>
            </w:pPr>
            <m:oMathPara>
              <m:oMath>
                <m:r>
                  <w:rPr>
                    <w:rFonts w:ascii="Cambria Math" w:hAnsi="Cambria Math"/>
                    <w:lang w:val="en-US"/>
                  </w:rPr>
                  <m:t xml:space="preserve">1 m 43 s </m:t>
                </m:r>
                <m:r>
                  <m:rPr>
                    <m:sty m:val="p"/>
                  </m:rPr>
                  <w:rPr>
                    <w:rFonts w:ascii="Cambria Math" w:hAnsi="Cambria Math"/>
                    <w:lang w:val="en-US"/>
                  </w:rPr>
                  <w:br/>
                </m:r>
              </m:oMath>
              <m:oMath>
                <m:r>
                  <w:rPr>
                    <w:rFonts w:ascii="Cambria Math" w:eastAsiaTheme="minorEastAsia" w:hAnsi="Cambria Math"/>
                    <w:lang w:val="en-US"/>
                  </w:rPr>
                  <m:t>± 2 s</m:t>
                </m:r>
              </m:oMath>
            </m:oMathPara>
          </w:p>
        </w:tc>
        <w:tc>
          <w:tcPr>
            <w:tcW w:w="1162" w:type="dxa"/>
          </w:tcPr>
          <w:p w14:paraId="68FFA66B" w14:textId="00CA76DC" w:rsidR="005108E0" w:rsidRDefault="00F11DA9" w:rsidP="005108E0">
            <w:pPr>
              <w:rPr>
                <w:lang w:val="en-US"/>
              </w:rPr>
            </w:pPr>
            <m:oMathPara>
              <m:oMath>
                <m:r>
                  <w:rPr>
                    <w:rFonts w:ascii="Cambria Math" w:hAnsi="Cambria Math"/>
                    <w:lang w:val="en-US"/>
                  </w:rPr>
                  <m:t>3 m 27 s</m:t>
                </m:r>
                <m:r>
                  <m:rPr>
                    <m:sty m:val="p"/>
                  </m:rPr>
                  <w:rPr>
                    <w:rFonts w:ascii="Cambria Math" w:hAnsi="Cambria Math"/>
                    <w:lang w:val="en-US"/>
                  </w:rPr>
                  <w:br/>
                </m:r>
              </m:oMath>
              <m:oMath>
                <m:r>
                  <w:rPr>
                    <w:rFonts w:ascii="Cambria Math" w:hAnsi="Cambria Math"/>
                    <w:lang w:val="en-US"/>
                  </w:rPr>
                  <m:t>±5 s</m:t>
                </m:r>
              </m:oMath>
            </m:oMathPara>
          </w:p>
        </w:tc>
        <w:tc>
          <w:tcPr>
            <w:tcW w:w="1162" w:type="dxa"/>
          </w:tcPr>
          <w:p w14:paraId="32A034C2" w14:textId="2D269AE1" w:rsidR="005108E0" w:rsidRDefault="00B26EF0" w:rsidP="005108E0">
            <w:pPr>
              <w:rPr>
                <w:lang w:val="en-US"/>
              </w:rPr>
            </w:pPr>
            <m:oMathPara>
              <m:oMath>
                <m:r>
                  <w:rPr>
                    <w:rFonts w:ascii="Cambria Math" w:hAnsi="Cambria Math"/>
                    <w:lang w:val="en-US"/>
                  </w:rPr>
                  <m:t>8 m 39 s</m:t>
                </m:r>
                <m:r>
                  <m:rPr>
                    <m:sty m:val="p"/>
                  </m:rPr>
                  <w:rPr>
                    <w:rFonts w:ascii="Cambria Math" w:hAnsi="Cambria Math"/>
                    <w:lang w:val="en-US"/>
                  </w:rPr>
                  <w:br/>
                </m:r>
              </m:oMath>
              <m:oMath>
                <m:r>
                  <w:rPr>
                    <w:rFonts w:ascii="Cambria Math" w:hAnsi="Cambria Math"/>
                    <w:lang w:val="en-US"/>
                  </w:rPr>
                  <m:t>± 13 s</m:t>
                </m:r>
              </m:oMath>
            </m:oMathPara>
          </w:p>
        </w:tc>
        <w:tc>
          <w:tcPr>
            <w:tcW w:w="1228" w:type="dxa"/>
          </w:tcPr>
          <w:p w14:paraId="4714C0CE" w14:textId="46C244F9" w:rsidR="005108E0" w:rsidRDefault="00B26EF0" w:rsidP="005108E0">
            <w:pPr>
              <w:rPr>
                <w:lang w:val="en-US"/>
              </w:rPr>
            </w:pPr>
            <m:oMathPara>
              <m:oMath>
                <m:r>
                  <w:rPr>
                    <w:rFonts w:ascii="Cambria Math" w:hAnsi="Cambria Math"/>
                    <w:lang w:val="en-US"/>
                  </w:rPr>
                  <m:t>17 m 19 s</m:t>
                </m:r>
                <m:r>
                  <m:rPr>
                    <m:sty m:val="p"/>
                  </m:rPr>
                  <w:rPr>
                    <w:rFonts w:ascii="Cambria Math" w:hAnsi="Cambria Math"/>
                    <w:lang w:val="en-US"/>
                  </w:rPr>
                  <w:br/>
                </m:r>
              </m:oMath>
              <m:oMath>
                <m:r>
                  <w:rPr>
                    <w:rFonts w:ascii="Cambria Math" w:hAnsi="Cambria Math"/>
                    <w:lang w:val="en-US"/>
                  </w:rPr>
                  <m:t>± 26 s</m:t>
                </m:r>
              </m:oMath>
            </m:oMathPara>
          </w:p>
        </w:tc>
      </w:tr>
      <w:tr w:rsidR="001D05EE" w14:paraId="5EE688C6" w14:textId="77777777" w:rsidTr="001D05EE">
        <w:tc>
          <w:tcPr>
            <w:tcW w:w="2835" w:type="dxa"/>
          </w:tcPr>
          <w:p w14:paraId="3DC090E7" w14:textId="54AEE808" w:rsidR="004C2972" w:rsidRDefault="004C2972" w:rsidP="004C2972">
            <w:pPr>
              <w:rPr>
                <w:lang w:val="en-US"/>
              </w:rPr>
            </w:pPr>
            <w:commentRangeStart w:id="192"/>
            <w:r>
              <w:rPr>
                <w:lang w:val="en-US"/>
              </w:rPr>
              <w:t>13.10.21</w:t>
            </w:r>
          </w:p>
        </w:tc>
        <w:tc>
          <w:tcPr>
            <w:tcW w:w="816" w:type="dxa"/>
          </w:tcPr>
          <w:p w14:paraId="1F83B4CD" w14:textId="39FCB0E7" w:rsidR="004C2972" w:rsidRDefault="004C2972" w:rsidP="004C2972">
            <w:pPr>
              <w:rPr>
                <w:rFonts w:eastAsia="Calibri" w:cs="Times New Roman"/>
                <w:lang w:val="en-US"/>
              </w:rPr>
            </w:pPr>
            <m:oMathPara>
              <m:oMath>
                <m:r>
                  <w:rPr>
                    <w:rFonts w:ascii="Cambria Math" w:eastAsia="Calibri" w:hAnsi="Cambria Math" w:cs="Times New Roman"/>
                    <w:lang w:val="en-US"/>
                  </w:rPr>
                  <m:t>13.0s</m:t>
                </m:r>
                <m:r>
                  <m:rPr>
                    <m:sty m:val="p"/>
                  </m:rPr>
                  <w:rPr>
                    <w:rFonts w:ascii="Cambria Math" w:eastAsia="Calibri" w:hAnsi="Cambria Math" w:cs="Times New Roman"/>
                    <w:lang w:val="en-US"/>
                  </w:rPr>
                  <w:br/>
                </m:r>
              </m:oMath>
              <m:oMath>
                <m:r>
                  <w:rPr>
                    <w:rFonts w:ascii="Cambria Math" w:eastAsia="Calibri" w:hAnsi="Cambria Math" w:cs="Times New Roman"/>
                    <w:lang w:val="en-US"/>
                  </w:rPr>
                  <m:t xml:space="preserve">± 0.3 </m:t>
                </m:r>
              </m:oMath>
            </m:oMathPara>
          </w:p>
        </w:tc>
        <w:tc>
          <w:tcPr>
            <w:tcW w:w="806" w:type="dxa"/>
          </w:tcPr>
          <w:p w14:paraId="1ABBEFDF" w14:textId="2E1B6822" w:rsidR="004C2972" w:rsidRPr="001C025F" w:rsidRDefault="004C2972" w:rsidP="004C2972">
            <w:pPr>
              <w:rPr>
                <w:rFonts w:eastAsia="Calibri" w:cs="Times New Roman"/>
                <w:lang w:val="en-US"/>
              </w:rPr>
            </w:pPr>
            <m:oMathPara>
              <m:oMath>
                <m:r>
                  <w:rPr>
                    <w:rFonts w:ascii="Cambria Math" w:eastAsia="Calibri" w:hAnsi="Cambria Math" w:cs="Times New Roman"/>
                    <w:lang w:val="en-US"/>
                  </w:rPr>
                  <m:t>23.1s±0.5</m:t>
                </m:r>
              </m:oMath>
            </m:oMathPara>
          </w:p>
        </w:tc>
        <w:tc>
          <w:tcPr>
            <w:tcW w:w="948" w:type="dxa"/>
          </w:tcPr>
          <w:p w14:paraId="36EDF7DB" w14:textId="6C76AE80" w:rsidR="004C2972" w:rsidRDefault="004C2972" w:rsidP="004C2972">
            <w:pPr>
              <w:rPr>
                <w:rFonts w:eastAsia="Calibri" w:cs="Times New Roman"/>
                <w:lang w:val="en-US"/>
              </w:rPr>
            </w:pPr>
            <m:oMathPara>
              <m:oMath>
                <m:r>
                  <w:rPr>
                    <w:rFonts w:ascii="Cambria Math" w:eastAsia="Calibri" w:hAnsi="Cambria Math" w:cs="Times New Roman"/>
                    <w:lang w:val="en-US"/>
                  </w:rPr>
                  <m:t>53.3s±0.9</m:t>
                </m:r>
              </m:oMath>
            </m:oMathPara>
          </w:p>
        </w:tc>
        <w:tc>
          <w:tcPr>
            <w:tcW w:w="1398" w:type="dxa"/>
          </w:tcPr>
          <w:p w14:paraId="624A6F16" w14:textId="1D7D681B" w:rsidR="004C2972" w:rsidRDefault="004C2972" w:rsidP="004C2972">
            <w:pPr>
              <w:rPr>
                <w:rFonts w:eastAsia="Calibri" w:cs="Times New Roman"/>
                <w:lang w:val="en-US"/>
              </w:rPr>
            </w:pPr>
            <m:oMathPara>
              <m:oMath>
                <m:r>
                  <w:rPr>
                    <w:rFonts w:ascii="Cambria Math" w:hAnsi="Cambria Math"/>
                    <w:lang w:val="en-US"/>
                  </w:rPr>
                  <m:t xml:space="preserve">1 m 40 s </m:t>
                </m:r>
                <m:r>
                  <m:rPr>
                    <m:sty m:val="p"/>
                  </m:rPr>
                  <w:rPr>
                    <w:rFonts w:ascii="Cambria Math" w:hAnsi="Cambria Math"/>
                    <w:lang w:val="en-US"/>
                  </w:rPr>
                  <w:br/>
                </m:r>
              </m:oMath>
              <m:oMath>
                <m:r>
                  <w:rPr>
                    <w:rFonts w:ascii="Cambria Math" w:eastAsiaTheme="minorEastAsia" w:hAnsi="Cambria Math"/>
                    <w:lang w:val="en-US"/>
                  </w:rPr>
                  <m:t>± 1 s</m:t>
                </m:r>
              </m:oMath>
            </m:oMathPara>
          </w:p>
        </w:tc>
        <w:tc>
          <w:tcPr>
            <w:tcW w:w="1162" w:type="dxa"/>
          </w:tcPr>
          <w:p w14:paraId="5C9499B9" w14:textId="0BA1CF38" w:rsidR="004C2972" w:rsidRDefault="004C2972" w:rsidP="004C2972">
            <w:pPr>
              <w:rPr>
                <w:rFonts w:eastAsia="Times New Roman" w:cs="Times New Roman"/>
                <w:lang w:val="en-US"/>
              </w:rPr>
            </w:pPr>
            <m:oMathPara>
              <m:oMath>
                <m:r>
                  <w:rPr>
                    <w:rFonts w:ascii="Cambria Math" w:hAnsi="Cambria Math"/>
                    <w:lang w:val="en-US"/>
                  </w:rPr>
                  <m:t>3 m 21 s</m:t>
                </m:r>
                <m:r>
                  <m:rPr>
                    <m:sty m:val="p"/>
                  </m:rPr>
                  <w:rPr>
                    <w:rFonts w:ascii="Cambria Math" w:hAnsi="Cambria Math"/>
                    <w:lang w:val="en-US"/>
                  </w:rPr>
                  <w:br/>
                </m:r>
              </m:oMath>
              <m:oMath>
                <m:r>
                  <w:rPr>
                    <w:rFonts w:ascii="Cambria Math" w:hAnsi="Cambria Math"/>
                    <w:lang w:val="en-US"/>
                  </w:rPr>
                  <m:t>±3 s</m:t>
                </m:r>
              </m:oMath>
            </m:oMathPara>
          </w:p>
        </w:tc>
        <w:tc>
          <w:tcPr>
            <w:tcW w:w="1162" w:type="dxa"/>
          </w:tcPr>
          <w:p w14:paraId="4BDA3C47" w14:textId="4BF512F1" w:rsidR="004C2972" w:rsidRDefault="004C2972" w:rsidP="004C2972">
            <w:pPr>
              <w:rPr>
                <w:rFonts w:eastAsia="Calibri" w:cs="Times New Roman"/>
                <w:lang w:val="en-US"/>
              </w:rPr>
            </w:pPr>
            <m:oMathPara>
              <m:oMath>
                <m:r>
                  <w:rPr>
                    <w:rFonts w:ascii="Cambria Math" w:hAnsi="Cambria Math"/>
                    <w:lang w:val="en-US"/>
                  </w:rPr>
                  <m:t>8 m 22 s</m:t>
                </m:r>
                <m:r>
                  <m:rPr>
                    <m:sty m:val="p"/>
                  </m:rPr>
                  <w:rPr>
                    <w:rFonts w:ascii="Cambria Math" w:hAnsi="Cambria Math"/>
                    <w:lang w:val="en-US"/>
                  </w:rPr>
                  <w:br/>
                </m:r>
              </m:oMath>
              <m:oMath>
                <m:r>
                  <w:rPr>
                    <w:rFonts w:ascii="Cambria Math" w:hAnsi="Cambria Math"/>
                    <w:lang w:val="en-US"/>
                  </w:rPr>
                  <m:t>± 9 s</m:t>
                </m:r>
              </m:oMath>
            </m:oMathPara>
          </w:p>
        </w:tc>
        <w:tc>
          <w:tcPr>
            <w:tcW w:w="1228" w:type="dxa"/>
          </w:tcPr>
          <w:p w14:paraId="0E47431E" w14:textId="4678B890" w:rsidR="004C2972" w:rsidRDefault="004C2972" w:rsidP="004C2972">
            <w:pPr>
              <w:rPr>
                <w:rFonts w:eastAsia="Calibri" w:cs="Times New Roman"/>
                <w:lang w:val="en-US"/>
              </w:rPr>
            </w:pPr>
            <m:oMathPara>
              <m:oMath>
                <m:r>
                  <w:rPr>
                    <w:rFonts w:ascii="Cambria Math" w:hAnsi="Cambria Math"/>
                    <w:lang w:val="en-US"/>
                  </w:rPr>
                  <m:t>16 m 45 s</m:t>
                </m:r>
                <m:r>
                  <m:rPr>
                    <m:sty m:val="p"/>
                  </m:rPr>
                  <w:rPr>
                    <w:rFonts w:ascii="Cambria Math" w:hAnsi="Cambria Math"/>
                    <w:lang w:val="en-US"/>
                  </w:rPr>
                  <w:br/>
                </m:r>
              </m:oMath>
              <m:oMath>
                <m:r>
                  <w:rPr>
                    <w:rFonts w:ascii="Cambria Math" w:hAnsi="Cambria Math"/>
                    <w:lang w:val="en-US"/>
                  </w:rPr>
                  <m:t>± 19 s</m:t>
                </m:r>
                <w:commentRangeEnd w:id="192"/>
                <m:r>
                  <m:rPr>
                    <m:sty m:val="p"/>
                  </m:rPr>
                  <w:rPr>
                    <w:rStyle w:val="CommentReference"/>
                  </w:rPr>
                  <w:commentReference w:id="192"/>
                </m:r>
              </m:oMath>
            </m:oMathPara>
          </w:p>
        </w:tc>
      </w:tr>
    </w:tbl>
    <w:p w14:paraId="37DD5134" w14:textId="77777777" w:rsidR="00FC6289" w:rsidRDefault="00FC6289" w:rsidP="00FC6289">
      <w:pPr>
        <w:rPr>
          <w:lang w:val="en-US"/>
        </w:rPr>
      </w:pPr>
    </w:p>
    <w:p w14:paraId="03700E20" w14:textId="77777777" w:rsidR="00DA4FB4" w:rsidRPr="00FC6289" w:rsidRDefault="00DA4FB4" w:rsidP="00DA4FB4">
      <w:pPr>
        <w:rPr>
          <w:lang w:val="en-US"/>
        </w:rPr>
      </w:pPr>
    </w:p>
    <w:p w14:paraId="5A6C4FD4" w14:textId="77777777" w:rsidR="002C44EA" w:rsidRDefault="00297AC6" w:rsidP="00DA4FB4">
      <w:pPr>
        <w:spacing w:after="160" w:line="259" w:lineRule="auto"/>
        <w:rPr>
          <w:lang w:val="en-US"/>
        </w:rPr>
      </w:pPr>
      <w:r>
        <w:rPr>
          <w:lang w:val="en-US"/>
        </w:rPr>
        <w:t>13.</w:t>
      </w:r>
      <w:r w:rsidR="002C44EA">
        <w:rPr>
          <w:lang w:val="en-US"/>
        </w:rPr>
        <w:t>10.21</w:t>
      </w:r>
    </w:p>
    <w:p w14:paraId="6EC8AF47" w14:textId="77777777" w:rsidR="00CC2AF2" w:rsidRDefault="00FD55E4" w:rsidP="00DA4FB4">
      <w:pPr>
        <w:spacing w:after="160" w:line="259" w:lineRule="auto"/>
        <w:rPr>
          <w:rFonts w:eastAsiaTheme="minorEastAsia"/>
          <w:lang w:val="en-US"/>
        </w:rPr>
      </w:pPr>
      <w:r>
        <w:rPr>
          <w:lang w:val="en-US"/>
        </w:rPr>
        <w:t xml:space="preserve">Mean fit  </w:t>
      </w:r>
    </w:p>
    <w:p w14:paraId="04BA7C1E" w14:textId="08040122" w:rsidR="002C44EA" w:rsidRDefault="00FE17CB" w:rsidP="00DA4FB4">
      <w:pPr>
        <w:spacing w:after="160" w:line="259" w:lineRule="auto"/>
        <w:rPr>
          <w:lang w:val="en-US"/>
        </w:rPr>
      </w:pPr>
      <m:oMathPara>
        <m:oMath>
          <m:acc>
            <m:accPr>
              <m:ctrlPr>
                <w:rPr>
                  <w:rFonts w:ascii="Cambria Math" w:hAnsi="Cambria Math"/>
                  <w:i/>
                  <w:lang w:val="en-US"/>
                </w:rPr>
              </m:ctrlPr>
            </m:accPr>
            <m:e>
              <m:r>
                <w:rPr>
                  <w:rFonts w:ascii="Cambria Math" w:hAnsi="Cambria Math"/>
                  <w:lang w:val="en-US"/>
                </w:rPr>
                <m:t>D</m:t>
              </m:r>
            </m:e>
          </m:acc>
          <m:r>
            <w:rPr>
              <w:rFonts w:ascii="Cambria Math" w:hAnsi="Cambria Math"/>
              <w:lang w:val="en-US"/>
            </w:rPr>
            <m:t xml:space="preserve">=0.00102±0.0002⋅T-0.0305±0.0024 </m:t>
          </m:r>
        </m:oMath>
      </m:oMathPara>
    </w:p>
    <w:p w14:paraId="745C1280" w14:textId="77777777" w:rsidR="001E1289" w:rsidRDefault="001E1289" w:rsidP="00DA4FB4">
      <w:pPr>
        <w:spacing w:after="160" w:line="259" w:lineRule="auto"/>
        <w:rPr>
          <w:lang w:val="en-US"/>
        </w:rPr>
      </w:pPr>
    </w:p>
    <w:p w14:paraId="0CBB2568" w14:textId="4BC24EF6" w:rsidR="00982540" w:rsidRDefault="001E1289" w:rsidP="00DA4FB4">
      <w:pPr>
        <w:spacing w:after="160" w:line="259" w:lineRule="auto"/>
        <w:rPr>
          <w:lang w:val="en-US"/>
        </w:rPr>
      </w:pPr>
      <w:r>
        <w:rPr>
          <w:lang w:val="en-US"/>
        </w:rPr>
        <w:t xml:space="preserve">For all four positions you get a mean </w:t>
      </w:r>
      <w:r w:rsidR="00D4073C">
        <w:rPr>
          <w:lang w:val="en-US"/>
        </w:rPr>
        <w:t>dose rate</w:t>
      </w:r>
      <w:r>
        <w:rPr>
          <w:lang w:val="en-US"/>
        </w:rPr>
        <w:t xml:space="preserve"> of </w:t>
      </w:r>
    </w:p>
    <w:p w14:paraId="252C5693" w14:textId="77777777" w:rsidR="008A16B8" w:rsidRDefault="00FE17CB" w:rsidP="00982540">
      <w:pPr>
        <w:spacing w:after="160" w:line="259" w:lineRule="auto"/>
        <w:jc w:val="center"/>
        <w:rPr>
          <w:rFonts w:eastAsiaTheme="minorEastAsia"/>
          <w:lang w:val="en-US"/>
        </w:rPr>
      </w:pPr>
      <m:oMathPara>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 0.5969±0.0004 Gy/min</m:t>
          </m:r>
        </m:oMath>
      </m:oMathPara>
    </w:p>
    <w:p w14:paraId="38D7464F" w14:textId="77777777" w:rsidR="008A16B8" w:rsidRDefault="008A16B8" w:rsidP="00BB333D">
      <w:pPr>
        <w:spacing w:after="160" w:line="259" w:lineRule="auto"/>
        <w:rPr>
          <w:rFonts w:eastAsiaTheme="minorEastAsia"/>
          <w:lang w:val="en-US"/>
        </w:rPr>
      </w:pPr>
    </w:p>
    <w:p w14:paraId="3FBB1FC3" w14:textId="77777777" w:rsidR="00BB333D" w:rsidRDefault="00BB333D" w:rsidP="00BB333D">
      <w:pPr>
        <w:spacing w:after="160" w:line="259" w:lineRule="auto"/>
        <w:rPr>
          <w:rFonts w:eastAsiaTheme="minorEastAsia"/>
          <w:lang w:val="en-US"/>
        </w:rPr>
      </w:pPr>
    </w:p>
    <w:p w14:paraId="08E40625" w14:textId="77777777" w:rsidR="00BB333D" w:rsidRDefault="00BB333D" w:rsidP="00BB333D">
      <w:pPr>
        <w:spacing w:after="160" w:line="259" w:lineRule="auto"/>
        <w:rPr>
          <w:rFonts w:eastAsiaTheme="minorEastAsia"/>
          <w:lang w:val="en-US"/>
        </w:rPr>
      </w:pPr>
    </w:p>
    <w:p w14:paraId="74A63797" w14:textId="77777777" w:rsidR="00BB333D" w:rsidRDefault="00BB333D" w:rsidP="00BB333D">
      <w:pPr>
        <w:spacing w:after="160" w:line="259" w:lineRule="auto"/>
        <w:rPr>
          <w:rFonts w:eastAsiaTheme="minorEastAsia"/>
          <w:lang w:val="en-US"/>
        </w:rPr>
      </w:pPr>
    </w:p>
    <w:p w14:paraId="15F4895B" w14:textId="77777777" w:rsidR="00BB333D" w:rsidRDefault="00BB333D" w:rsidP="00BB333D">
      <w:pPr>
        <w:spacing w:after="160" w:line="259" w:lineRule="auto"/>
        <w:rPr>
          <w:rFonts w:eastAsiaTheme="minorEastAsia"/>
          <w:lang w:val="en-US"/>
        </w:rPr>
      </w:pPr>
    </w:p>
    <w:p w14:paraId="5B24F6B9" w14:textId="77777777" w:rsidR="00BB333D" w:rsidRDefault="00BB333D" w:rsidP="00BB333D">
      <w:pPr>
        <w:spacing w:after="160" w:line="259" w:lineRule="auto"/>
        <w:rPr>
          <w:rFonts w:eastAsiaTheme="minorEastAsia"/>
          <w:lang w:val="en-US"/>
        </w:rPr>
      </w:pPr>
    </w:p>
    <w:p w14:paraId="63D0B90E" w14:textId="77777777" w:rsidR="00BB333D" w:rsidRDefault="00BB333D" w:rsidP="00BB333D">
      <w:pPr>
        <w:spacing w:after="160" w:line="259" w:lineRule="auto"/>
        <w:rPr>
          <w:rFonts w:eastAsiaTheme="minorEastAsia"/>
          <w:lang w:val="en-US"/>
        </w:rPr>
      </w:pPr>
    </w:p>
    <w:p w14:paraId="2653DD05" w14:textId="77777777" w:rsidR="00BB333D" w:rsidRDefault="00BB333D" w:rsidP="00BB333D">
      <w:pPr>
        <w:spacing w:after="160" w:line="259" w:lineRule="auto"/>
        <w:rPr>
          <w:rFonts w:eastAsiaTheme="minorEastAsia"/>
          <w:lang w:val="en-US"/>
        </w:rPr>
      </w:pPr>
    </w:p>
    <w:p w14:paraId="5813411C" w14:textId="77777777" w:rsidR="00BB333D" w:rsidRDefault="00BB333D" w:rsidP="00BB333D">
      <w:pPr>
        <w:spacing w:after="160" w:line="259" w:lineRule="auto"/>
        <w:rPr>
          <w:rFonts w:eastAsiaTheme="minorEastAsia"/>
          <w:lang w:val="en-US"/>
        </w:rPr>
      </w:pPr>
    </w:p>
    <w:p w14:paraId="54F96B92" w14:textId="77777777" w:rsidR="00BB333D" w:rsidRDefault="00BB333D" w:rsidP="00BB333D">
      <w:pPr>
        <w:spacing w:after="160" w:line="259" w:lineRule="auto"/>
        <w:rPr>
          <w:rFonts w:eastAsiaTheme="minorEastAsia"/>
          <w:lang w:val="en-US"/>
        </w:rPr>
      </w:pPr>
    </w:p>
    <w:p w14:paraId="52107DD2" w14:textId="77777777" w:rsidR="00BB333D" w:rsidRDefault="00BB333D" w:rsidP="00BB333D">
      <w:pPr>
        <w:spacing w:after="160" w:line="259" w:lineRule="auto"/>
        <w:rPr>
          <w:rFonts w:eastAsiaTheme="minorEastAsia"/>
          <w:lang w:val="en-US"/>
        </w:rPr>
      </w:pPr>
    </w:p>
    <w:p w14:paraId="6C1FB7D5" w14:textId="77777777" w:rsidR="00BB333D" w:rsidRDefault="00BB333D" w:rsidP="00BB333D">
      <w:pPr>
        <w:spacing w:after="160" w:line="259" w:lineRule="auto"/>
        <w:rPr>
          <w:rFonts w:eastAsiaTheme="minorEastAsia"/>
          <w:lang w:val="en-US"/>
        </w:rPr>
      </w:pPr>
    </w:p>
    <w:p w14:paraId="26B1CA2B" w14:textId="77777777" w:rsidR="008A16B8" w:rsidRDefault="008A16B8" w:rsidP="008A16B8">
      <w:pPr>
        <w:pStyle w:val="Heading2"/>
        <w:rPr>
          <w:lang w:val="en-US"/>
        </w:rPr>
      </w:pPr>
      <w:bookmarkStart w:id="193" w:name="_Toc103247166"/>
      <w:proofErr w:type="spellStart"/>
      <w:r>
        <w:rPr>
          <w:rFonts w:eastAsiaTheme="minorEastAsia"/>
          <w:lang w:val="en-US"/>
        </w:rPr>
        <w:lastRenderedPageBreak/>
        <w:t>Gafchromic</w:t>
      </w:r>
      <w:proofErr w:type="spellEnd"/>
      <w:r>
        <w:rPr>
          <w:rFonts w:eastAsiaTheme="minorEastAsia"/>
          <w:lang w:val="en-US"/>
        </w:rPr>
        <w:t xml:space="preserve"> film</w:t>
      </w:r>
      <w:bookmarkEnd w:id="193"/>
    </w:p>
    <w:p w14:paraId="4F1ED1CC" w14:textId="77777777" w:rsidR="001F5E5B" w:rsidRDefault="001F5E5B" w:rsidP="001F5E5B">
      <w:pPr>
        <w:pStyle w:val="Heading2"/>
        <w:numPr>
          <w:ilvl w:val="0"/>
          <w:numId w:val="0"/>
        </w:numPr>
        <w:ind w:left="180"/>
        <w:rPr>
          <w:lang w:val="en-US"/>
        </w:rPr>
      </w:pPr>
    </w:p>
    <w:p w14:paraId="10F23CF6" w14:textId="7AE25B3A" w:rsidR="00BB333D" w:rsidRDefault="00D77131" w:rsidP="00BB333D">
      <w:pPr>
        <w:rPr>
          <w:lang w:val="en-US"/>
        </w:rPr>
      </w:pPr>
      <w:r>
        <w:rPr>
          <w:lang w:val="en-US"/>
        </w:rPr>
        <w:t xml:space="preserve">Because of very large </w:t>
      </w:r>
      <w:r w:rsidR="00932E00">
        <w:rPr>
          <w:lang w:val="en-US"/>
        </w:rPr>
        <w:t>sample size</w:t>
      </w:r>
      <w:r w:rsidR="009F42CD">
        <w:rPr>
          <w:lang w:val="en-US"/>
        </w:rPr>
        <w:t xml:space="preserve"> the </w:t>
      </w:r>
      <w:r w:rsidR="00932E00">
        <w:rPr>
          <w:lang w:val="en-US"/>
        </w:rPr>
        <w:t>F-distribution becomes narrow</w:t>
      </w:r>
      <w:r w:rsidR="00C913AB">
        <w:rPr>
          <w:lang w:val="en-US"/>
        </w:rPr>
        <w:t xml:space="preserve">. </w:t>
      </w:r>
    </w:p>
    <w:p w14:paraId="2521D20B" w14:textId="456AB63B" w:rsidR="00C913AB" w:rsidRDefault="00C913AB" w:rsidP="00BB333D">
      <w:pPr>
        <w:rPr>
          <w:lang w:val="en-US"/>
        </w:rPr>
      </w:pPr>
      <w:r>
        <w:rPr>
          <w:lang w:val="en-US"/>
        </w:rPr>
        <w:t xml:space="preserve">Maybe this plot should be in appendix, and we only have the result here. </w:t>
      </w:r>
    </w:p>
    <w:p w14:paraId="5478C309" w14:textId="77777777" w:rsidR="0064037D" w:rsidRPr="00BB333D" w:rsidRDefault="0064037D" w:rsidP="00BB333D">
      <w:pPr>
        <w:rPr>
          <w:lang w:val="en-US"/>
        </w:rPr>
      </w:pPr>
    </w:p>
    <w:p w14:paraId="00FE9D3C" w14:textId="56B91162" w:rsidR="00A63C5D" w:rsidRDefault="00AF0EB2" w:rsidP="00A63C5D">
      <w:pPr>
        <w:pStyle w:val="Heading2"/>
        <w:numPr>
          <w:ilvl w:val="0"/>
          <w:numId w:val="0"/>
        </w:numPr>
        <w:ind w:left="180"/>
      </w:pPr>
      <w:bookmarkStart w:id="194" w:name="_Toc103247167"/>
      <w:r>
        <w:rPr>
          <w:noProof/>
        </w:rPr>
        <w:drawing>
          <wp:inline distT="0" distB="0" distL="0" distR="0" wp14:anchorId="14DCC521" wp14:editId="15B60D7E">
            <wp:extent cx="4053016" cy="4084626"/>
            <wp:effectExtent l="0" t="0" r="5080" b="0"/>
            <wp:docPr id="74" name="Picture 7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atter chart&#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60136" cy="4091801"/>
                    </a:xfrm>
                    <a:prstGeom prst="rect">
                      <a:avLst/>
                    </a:prstGeom>
                  </pic:spPr>
                </pic:pic>
              </a:graphicData>
            </a:graphic>
          </wp:inline>
        </w:drawing>
      </w:r>
      <w:bookmarkEnd w:id="194"/>
    </w:p>
    <w:p w14:paraId="1590786C" w14:textId="1FB513DE" w:rsidR="00FC6289" w:rsidRPr="008A16B8" w:rsidRDefault="00A63C5D" w:rsidP="0064037D">
      <w:pPr>
        <w:pStyle w:val="Caption"/>
        <w:rPr>
          <w:lang w:val="en-US"/>
        </w:rPr>
      </w:pPr>
      <w:r w:rsidRPr="00A63C5D">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4</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w:t>
      </w:r>
      <w:r w:rsidR="005B1E99">
        <w:rPr>
          <w:lang w:val="en-US"/>
        </w:rPr>
        <w:fldChar w:fldCharType="end"/>
      </w:r>
      <w:r w:rsidRPr="00A63C5D">
        <w:rPr>
          <w:lang w:val="en-US"/>
        </w:rPr>
        <w:t>. P-values from A</w:t>
      </w:r>
      <w:r>
        <w:rPr>
          <w:lang w:val="en-US"/>
        </w:rPr>
        <w:t>NOVA test</w:t>
      </w:r>
      <w:r w:rsidR="0069527D">
        <w:rPr>
          <w:lang w:val="en-US"/>
        </w:rPr>
        <w:t xml:space="preserve">, comparing mean gray channel pixel values of the four </w:t>
      </w:r>
      <w:r w:rsidR="0004561C">
        <w:rPr>
          <w:lang w:val="en-US"/>
        </w:rPr>
        <w:t xml:space="preserve">scans. </w:t>
      </w:r>
      <w:proofErr w:type="gramStart"/>
      <w:r w:rsidR="0004561C">
        <w:rPr>
          <w:lang w:val="en-US"/>
        </w:rPr>
        <w:t>The majority of</w:t>
      </w:r>
      <w:proofErr w:type="gramEnd"/>
      <w:r w:rsidR="0004561C">
        <w:rPr>
          <w:lang w:val="en-US"/>
        </w:rPr>
        <w:t xml:space="preserve"> the </w:t>
      </w:r>
      <w:r w:rsidR="00BB333D">
        <w:rPr>
          <w:lang w:val="en-US"/>
        </w:rPr>
        <w:t>scans</w:t>
      </w:r>
      <w:r w:rsidR="0004561C">
        <w:rPr>
          <w:lang w:val="en-US"/>
        </w:rPr>
        <w:t xml:space="preserve"> were not significantly different</w:t>
      </w:r>
      <w:r w:rsidR="00BB333D">
        <w:rPr>
          <w:lang w:val="en-US"/>
        </w:rPr>
        <w:t xml:space="preserve">. </w:t>
      </w:r>
      <w:r w:rsidR="0004561C">
        <w:rPr>
          <w:lang w:val="en-US"/>
        </w:rPr>
        <w:t xml:space="preserve"> </w:t>
      </w:r>
      <w:r w:rsidR="0069527D">
        <w:rPr>
          <w:lang w:val="en-US"/>
        </w:rPr>
        <w:t xml:space="preserve"> </w:t>
      </w:r>
    </w:p>
    <w:p w14:paraId="5113498B" w14:textId="77777777" w:rsidR="00FC6289" w:rsidRDefault="00FC6289" w:rsidP="00A0141F">
      <w:pPr>
        <w:jc w:val="both"/>
        <w:rPr>
          <w:lang w:val="en-US"/>
        </w:rPr>
      </w:pPr>
    </w:p>
    <w:p w14:paraId="6E0FFB44" w14:textId="127C18B9" w:rsidR="00844A65" w:rsidRDefault="00E043E3" w:rsidP="00ED71C9">
      <w:pPr>
        <w:jc w:val="both"/>
        <w:rPr>
          <w:lang w:val="en-US"/>
        </w:rPr>
      </w:pPr>
      <w:r>
        <w:rPr>
          <w:lang w:val="en-US"/>
        </w:rPr>
        <w:t xml:space="preserve">ROI eval. </w:t>
      </w:r>
    </w:p>
    <w:p w14:paraId="023B1CA2" w14:textId="03631D28" w:rsidR="00DA2C0F" w:rsidRPr="00DA2C0F" w:rsidRDefault="00DA2C0F" w:rsidP="00DA2C0F">
      <w:pPr>
        <w:pStyle w:val="Caption"/>
        <w:keepNext/>
        <w:rPr>
          <w:lang w:val="en-US"/>
        </w:rPr>
      </w:pPr>
      <w:r w:rsidRPr="00DA2C0F">
        <w:rPr>
          <w:lang w:val="en-US"/>
        </w:rPr>
        <w:t xml:space="preserve">Table </w:t>
      </w:r>
      <w:r>
        <w:fldChar w:fldCharType="begin"/>
      </w:r>
      <w:r w:rsidRPr="00DA2C0F">
        <w:rPr>
          <w:lang w:val="en-US"/>
        </w:rPr>
        <w:instrText xml:space="preserve"> SEQ Table \* ARABIC </w:instrText>
      </w:r>
      <w:r>
        <w:fldChar w:fldCharType="separate"/>
      </w:r>
      <w:r w:rsidR="00885EA9">
        <w:rPr>
          <w:noProof/>
          <w:lang w:val="en-US"/>
        </w:rPr>
        <w:t>5</w:t>
      </w:r>
      <w:r>
        <w:fldChar w:fldCharType="end"/>
      </w:r>
      <w:r w:rsidRPr="00DA2C0F">
        <w:rPr>
          <w:lang w:val="en-US"/>
        </w:rPr>
        <w:t>. Relative error calculations f</w:t>
      </w:r>
      <w:r>
        <w:rPr>
          <w:lang w:val="en-US"/>
        </w:rPr>
        <w:t xml:space="preserve">or different </w:t>
      </w:r>
      <w:r w:rsidR="0031745F">
        <w:rPr>
          <w:lang w:val="en-US"/>
        </w:rPr>
        <w:t xml:space="preserve">calibration </w:t>
      </w:r>
      <w:r w:rsidR="00ED71C9">
        <w:rPr>
          <w:lang w:val="en-US"/>
        </w:rPr>
        <w:t>ROIs</w:t>
      </w:r>
      <w:r w:rsidR="0031745F">
        <w:rPr>
          <w:lang w:val="en-US"/>
        </w:rPr>
        <w:t xml:space="preserve"> based on OPEN field dose maps</w:t>
      </w:r>
      <w:r w:rsidR="00E03B77">
        <w:rPr>
          <w:lang w:val="en-US"/>
        </w:rPr>
        <w:t xml:space="preserve"> with analysis area of 565 x 300</w:t>
      </w:r>
      <w:r w:rsidR="007E2909">
        <w:rPr>
          <w:lang w:val="en-US"/>
        </w:rPr>
        <w:t xml:space="preserve"> pixels</w:t>
      </w:r>
      <w:r w:rsidR="00E03B77">
        <w:rPr>
          <w:lang w:val="en-US"/>
        </w:rPr>
        <w:t xml:space="preserve">. </w:t>
      </w:r>
    </w:p>
    <w:tbl>
      <w:tblPr>
        <w:tblStyle w:val="TableGrid"/>
        <w:tblW w:w="0" w:type="auto"/>
        <w:tblLook w:val="04A0" w:firstRow="1" w:lastRow="0" w:firstColumn="1" w:lastColumn="0" w:noHBand="0" w:noVBand="1"/>
      </w:tblPr>
      <w:tblGrid>
        <w:gridCol w:w="2337"/>
        <w:gridCol w:w="2337"/>
        <w:gridCol w:w="2338"/>
        <w:gridCol w:w="2338"/>
      </w:tblGrid>
      <w:tr w:rsidR="008746AE" w14:paraId="526FE143" w14:textId="77777777" w:rsidTr="008746AE">
        <w:tc>
          <w:tcPr>
            <w:tcW w:w="2337" w:type="dxa"/>
          </w:tcPr>
          <w:p w14:paraId="1F4FCD95" w14:textId="0C58109B" w:rsidR="008746AE" w:rsidRDefault="008870DC" w:rsidP="00F70E3F">
            <w:pPr>
              <w:jc w:val="both"/>
              <w:rPr>
                <w:lang w:val="en-US"/>
              </w:rPr>
            </w:pPr>
            <w:r>
              <w:rPr>
                <w:lang w:val="en-US"/>
              </w:rPr>
              <w:t>ROI</w:t>
            </w:r>
            <w:r w:rsidR="00FE1DD6">
              <w:rPr>
                <w:lang w:val="en-US"/>
              </w:rPr>
              <w:t xml:space="preserve"> (mm</w:t>
            </w:r>
            <w:r w:rsidR="00FE1DD6">
              <w:rPr>
                <w:vertAlign w:val="superscript"/>
                <w:lang w:val="en-US"/>
              </w:rPr>
              <w:t>2</w:t>
            </w:r>
            <w:r w:rsidR="00FE1DD6">
              <w:rPr>
                <w:lang w:val="en-US"/>
              </w:rPr>
              <w:t>)</w:t>
            </w:r>
          </w:p>
        </w:tc>
        <w:tc>
          <w:tcPr>
            <w:tcW w:w="2337" w:type="dxa"/>
          </w:tcPr>
          <w:p w14:paraId="538EA219" w14:textId="74D59BE9" w:rsidR="008746AE" w:rsidRPr="00FE1DD6" w:rsidRDefault="00FE1DD6" w:rsidP="00F70E3F">
            <w:pPr>
              <w:jc w:val="both"/>
              <w:rPr>
                <w:vertAlign w:val="superscript"/>
                <w:lang w:val="en-US"/>
              </w:rPr>
            </w:pPr>
            <w:r>
              <w:rPr>
                <w:lang w:val="en-US"/>
              </w:rPr>
              <w:t xml:space="preserve">2 x 2 </w:t>
            </w:r>
          </w:p>
        </w:tc>
        <w:tc>
          <w:tcPr>
            <w:tcW w:w="2338" w:type="dxa"/>
          </w:tcPr>
          <w:p w14:paraId="21ED722D" w14:textId="49404BA9" w:rsidR="008746AE" w:rsidRDefault="00FE1DD6" w:rsidP="00F70E3F">
            <w:pPr>
              <w:jc w:val="both"/>
              <w:rPr>
                <w:lang w:val="en-US"/>
              </w:rPr>
            </w:pPr>
            <w:r>
              <w:rPr>
                <w:lang w:val="en-US"/>
              </w:rPr>
              <w:t>3 x 3</w:t>
            </w:r>
          </w:p>
        </w:tc>
        <w:tc>
          <w:tcPr>
            <w:tcW w:w="2338" w:type="dxa"/>
          </w:tcPr>
          <w:p w14:paraId="2D41DAB3" w14:textId="4075B06A" w:rsidR="008746AE" w:rsidRDefault="00FE1DD6" w:rsidP="00F70E3F">
            <w:pPr>
              <w:jc w:val="both"/>
              <w:rPr>
                <w:lang w:val="en-US"/>
              </w:rPr>
            </w:pPr>
            <w:r>
              <w:rPr>
                <w:lang w:val="en-US"/>
              </w:rPr>
              <w:t>4 x 4</w:t>
            </w:r>
          </w:p>
        </w:tc>
      </w:tr>
      <w:tr w:rsidR="008746AE" w14:paraId="3C44AD89" w14:textId="77777777" w:rsidTr="008746AE">
        <w:tc>
          <w:tcPr>
            <w:tcW w:w="2337" w:type="dxa"/>
          </w:tcPr>
          <w:p w14:paraId="2921B82F" w14:textId="318DDE53" w:rsidR="008746AE" w:rsidRDefault="00FE1DD6" w:rsidP="00F70E3F">
            <w:pPr>
              <w:jc w:val="both"/>
              <w:rPr>
                <w:lang w:val="en-US"/>
              </w:rPr>
            </w:pPr>
            <w:r>
              <w:rPr>
                <w:lang w:val="en-US"/>
              </w:rPr>
              <w:t>Relative error</w:t>
            </w:r>
          </w:p>
        </w:tc>
        <w:tc>
          <w:tcPr>
            <w:tcW w:w="2337" w:type="dxa"/>
          </w:tcPr>
          <w:p w14:paraId="0DA3ABAF" w14:textId="47092445" w:rsidR="008746AE" w:rsidRDefault="00A4310D" w:rsidP="00F70E3F">
            <w:pPr>
              <w:jc w:val="both"/>
              <w:rPr>
                <w:lang w:val="en-US"/>
              </w:rPr>
            </w:pPr>
            <w:r w:rsidRPr="00A4310D">
              <w:rPr>
                <w:lang w:val="en-US"/>
              </w:rPr>
              <w:t>0.00088</w:t>
            </w:r>
          </w:p>
        </w:tc>
        <w:tc>
          <w:tcPr>
            <w:tcW w:w="2338" w:type="dxa"/>
          </w:tcPr>
          <w:p w14:paraId="5AFE0C6C" w14:textId="03E72DD3" w:rsidR="008746AE" w:rsidRDefault="00A4310D" w:rsidP="00F70E3F">
            <w:pPr>
              <w:jc w:val="both"/>
              <w:rPr>
                <w:lang w:val="en-US"/>
              </w:rPr>
            </w:pPr>
            <w:r w:rsidRPr="00A4310D">
              <w:rPr>
                <w:lang w:val="en-US"/>
              </w:rPr>
              <w:t>0.00130</w:t>
            </w:r>
          </w:p>
        </w:tc>
        <w:tc>
          <w:tcPr>
            <w:tcW w:w="2338" w:type="dxa"/>
          </w:tcPr>
          <w:p w14:paraId="5F2F7FBF" w14:textId="0E11D3A4" w:rsidR="008746AE" w:rsidRDefault="00A4310D" w:rsidP="00F70E3F">
            <w:pPr>
              <w:jc w:val="both"/>
              <w:rPr>
                <w:lang w:val="en-US"/>
              </w:rPr>
            </w:pPr>
            <w:r w:rsidRPr="00A4310D">
              <w:rPr>
                <w:lang w:val="en-US"/>
              </w:rPr>
              <w:t>0.00188</w:t>
            </w:r>
          </w:p>
        </w:tc>
      </w:tr>
    </w:tbl>
    <w:p w14:paraId="68F66868" w14:textId="77777777" w:rsidR="00F70E3F" w:rsidRDefault="00F70E3F" w:rsidP="00F70E3F">
      <w:pPr>
        <w:jc w:val="both"/>
        <w:rPr>
          <w:lang w:val="en-US"/>
        </w:rPr>
      </w:pPr>
    </w:p>
    <w:p w14:paraId="5494878C" w14:textId="0284027F" w:rsidR="00854368" w:rsidRDefault="00E32EE7" w:rsidP="00F70E3F">
      <w:pPr>
        <w:jc w:val="both"/>
        <w:rPr>
          <w:lang w:val="en-US"/>
        </w:rPr>
      </w:pPr>
      <w:r>
        <w:rPr>
          <w:lang w:val="en-US"/>
        </w:rPr>
        <w:lastRenderedPageBreak/>
        <w:t>Color channel eval</w:t>
      </w:r>
    </w:p>
    <w:p w14:paraId="6E9A3BFD" w14:textId="5E3136D1" w:rsidR="00E32EE7" w:rsidRDefault="00E32EE7" w:rsidP="00F70E3F">
      <w:pPr>
        <w:jc w:val="both"/>
        <w:rPr>
          <w:lang w:val="en-US"/>
        </w:rPr>
      </w:pPr>
      <w:r>
        <w:rPr>
          <w:noProof/>
          <w:lang w:val="en-US"/>
        </w:rPr>
        <w:drawing>
          <wp:inline distT="0" distB="0" distL="0" distR="0" wp14:anchorId="2110D5FB" wp14:editId="6B70558F">
            <wp:extent cx="5943600" cy="4413250"/>
            <wp:effectExtent l="0" t="0" r="0" b="6350"/>
            <wp:docPr id="77" name="Picture 7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scatt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413250"/>
                    </a:xfrm>
                    <a:prstGeom prst="rect">
                      <a:avLst/>
                    </a:prstGeom>
                  </pic:spPr>
                </pic:pic>
              </a:graphicData>
            </a:graphic>
          </wp:inline>
        </w:drawing>
      </w:r>
    </w:p>
    <w:p w14:paraId="17E62137" w14:textId="72F96530" w:rsidR="00854368" w:rsidRDefault="00854368" w:rsidP="00F70E3F">
      <w:pPr>
        <w:jc w:val="both"/>
        <w:rPr>
          <w:lang w:val="en-US"/>
        </w:rPr>
      </w:pPr>
      <w:r>
        <w:rPr>
          <w:lang w:val="en-US"/>
        </w:rPr>
        <w:t xml:space="preserve">MSE </w:t>
      </w:r>
      <w:r w:rsidR="00A133C3">
        <w:rPr>
          <w:lang w:val="en-US"/>
        </w:rPr>
        <w:t>for different color channels</w:t>
      </w:r>
    </w:p>
    <w:p w14:paraId="31957A27" w14:textId="77777777" w:rsidR="00A133C3" w:rsidRDefault="00A133C3" w:rsidP="00F70E3F">
      <w:pPr>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tblGrid>
      <w:tr w:rsidR="006244C8" w14:paraId="00FF8A04" w14:textId="77777777" w:rsidTr="00C66014">
        <w:tc>
          <w:tcPr>
            <w:tcW w:w="2337" w:type="dxa"/>
            <w:tcBorders>
              <w:bottom w:val="single" w:sz="4" w:space="0" w:color="auto"/>
              <w:right w:val="single" w:sz="4" w:space="0" w:color="auto"/>
            </w:tcBorders>
          </w:tcPr>
          <w:p w14:paraId="085F745F" w14:textId="2C7CB72E" w:rsidR="006244C8" w:rsidRDefault="006244C8" w:rsidP="00F70E3F">
            <w:pPr>
              <w:jc w:val="both"/>
              <w:rPr>
                <w:lang w:val="en-US"/>
              </w:rPr>
            </w:pPr>
          </w:p>
        </w:tc>
        <w:tc>
          <w:tcPr>
            <w:tcW w:w="2337" w:type="dxa"/>
            <w:tcBorders>
              <w:left w:val="single" w:sz="4" w:space="0" w:color="auto"/>
              <w:bottom w:val="single" w:sz="4" w:space="0" w:color="auto"/>
            </w:tcBorders>
          </w:tcPr>
          <w:p w14:paraId="510020B9" w14:textId="449E53E7" w:rsidR="006244C8" w:rsidRDefault="006244C8" w:rsidP="00F70E3F">
            <w:pPr>
              <w:jc w:val="both"/>
              <w:rPr>
                <w:lang w:val="en-US"/>
              </w:rPr>
            </w:pPr>
            <w:r>
              <w:rPr>
                <w:lang w:val="en-US"/>
              </w:rPr>
              <w:t>MSE</w:t>
            </w:r>
          </w:p>
        </w:tc>
        <w:tc>
          <w:tcPr>
            <w:tcW w:w="2338" w:type="dxa"/>
            <w:tcBorders>
              <w:bottom w:val="single" w:sz="4" w:space="0" w:color="auto"/>
            </w:tcBorders>
          </w:tcPr>
          <w:p w14:paraId="0CF44C9A" w14:textId="77777777" w:rsidR="006244C8" w:rsidRDefault="006244C8" w:rsidP="00F70E3F">
            <w:pPr>
              <w:jc w:val="both"/>
              <w:rPr>
                <w:lang w:val="en-US"/>
              </w:rPr>
            </w:pPr>
          </w:p>
        </w:tc>
      </w:tr>
      <w:tr w:rsidR="006244C8" w14:paraId="1BAFB171" w14:textId="77777777" w:rsidTr="00C66014">
        <w:tc>
          <w:tcPr>
            <w:tcW w:w="2337" w:type="dxa"/>
            <w:tcBorders>
              <w:top w:val="single" w:sz="4" w:space="0" w:color="auto"/>
              <w:right w:val="single" w:sz="4" w:space="0" w:color="auto"/>
            </w:tcBorders>
          </w:tcPr>
          <w:p w14:paraId="665E6FFA" w14:textId="5ECEF842" w:rsidR="006244C8" w:rsidRDefault="00154030" w:rsidP="00F70E3F">
            <w:pPr>
              <w:jc w:val="both"/>
              <w:rPr>
                <w:lang w:val="en-US"/>
              </w:rPr>
            </w:pPr>
            <w:r>
              <w:rPr>
                <w:lang w:val="en-US"/>
              </w:rPr>
              <w:t>Color Channel</w:t>
            </w:r>
          </w:p>
        </w:tc>
        <w:tc>
          <w:tcPr>
            <w:tcW w:w="2337" w:type="dxa"/>
            <w:tcBorders>
              <w:top w:val="single" w:sz="4" w:space="0" w:color="auto"/>
              <w:left w:val="single" w:sz="4" w:space="0" w:color="auto"/>
            </w:tcBorders>
          </w:tcPr>
          <w:p w14:paraId="4FFAB053" w14:textId="20C843D7" w:rsidR="006244C8" w:rsidRDefault="006244C8" w:rsidP="00F70E3F">
            <w:pPr>
              <w:jc w:val="both"/>
              <w:rPr>
                <w:lang w:val="en-US"/>
              </w:rPr>
            </w:pPr>
            <w:r>
              <w:rPr>
                <w:lang w:val="en-US"/>
              </w:rPr>
              <w:t>Low</w:t>
            </w:r>
            <w:r w:rsidR="00154030">
              <w:rPr>
                <w:lang w:val="en-US"/>
              </w:rPr>
              <w:t xml:space="preserve"> response</w:t>
            </w:r>
          </w:p>
        </w:tc>
        <w:tc>
          <w:tcPr>
            <w:tcW w:w="2338" w:type="dxa"/>
            <w:tcBorders>
              <w:top w:val="single" w:sz="4" w:space="0" w:color="auto"/>
            </w:tcBorders>
          </w:tcPr>
          <w:p w14:paraId="5F4B31AC" w14:textId="45CCE7C5" w:rsidR="006244C8" w:rsidRDefault="006244C8" w:rsidP="00F70E3F">
            <w:pPr>
              <w:jc w:val="both"/>
              <w:rPr>
                <w:lang w:val="en-US"/>
              </w:rPr>
            </w:pPr>
            <w:r>
              <w:rPr>
                <w:lang w:val="en-US"/>
              </w:rPr>
              <w:t>High</w:t>
            </w:r>
            <w:r w:rsidR="00154030">
              <w:rPr>
                <w:lang w:val="en-US"/>
              </w:rPr>
              <w:t xml:space="preserve"> response</w:t>
            </w:r>
          </w:p>
        </w:tc>
      </w:tr>
      <w:tr w:rsidR="006244C8" w14:paraId="033556C8" w14:textId="77777777" w:rsidTr="00C66014">
        <w:tc>
          <w:tcPr>
            <w:tcW w:w="2337" w:type="dxa"/>
            <w:tcBorders>
              <w:right w:val="single" w:sz="4" w:space="0" w:color="auto"/>
            </w:tcBorders>
          </w:tcPr>
          <w:p w14:paraId="3E37070E" w14:textId="632B082C" w:rsidR="006244C8" w:rsidRDefault="0026556B" w:rsidP="00F70E3F">
            <w:pPr>
              <w:jc w:val="both"/>
              <w:rPr>
                <w:lang w:val="en-US"/>
              </w:rPr>
            </w:pPr>
            <w:r w:rsidRPr="00154030">
              <w:rPr>
                <w:color w:val="002060"/>
                <w:lang w:val="en-US"/>
              </w:rPr>
              <w:t>BLUE</w:t>
            </w:r>
          </w:p>
        </w:tc>
        <w:tc>
          <w:tcPr>
            <w:tcW w:w="2337" w:type="dxa"/>
            <w:tcBorders>
              <w:left w:val="single" w:sz="4" w:space="0" w:color="auto"/>
            </w:tcBorders>
          </w:tcPr>
          <w:p w14:paraId="6016771B" w14:textId="7FD4EB4E" w:rsidR="006244C8" w:rsidRDefault="006E767A" w:rsidP="00F70E3F">
            <w:pPr>
              <w:jc w:val="both"/>
              <w:rPr>
                <w:lang w:val="en-US"/>
              </w:rPr>
            </w:pPr>
            <w:r w:rsidRPr="006E767A">
              <w:rPr>
                <w:lang w:val="en-US"/>
              </w:rPr>
              <w:t>0.03319</w:t>
            </w:r>
          </w:p>
        </w:tc>
        <w:tc>
          <w:tcPr>
            <w:tcW w:w="2338" w:type="dxa"/>
          </w:tcPr>
          <w:p w14:paraId="58E42A89" w14:textId="4A037563" w:rsidR="006244C8" w:rsidRDefault="006E767A" w:rsidP="00F70E3F">
            <w:pPr>
              <w:jc w:val="both"/>
              <w:rPr>
                <w:lang w:val="en-US"/>
              </w:rPr>
            </w:pPr>
            <w:r w:rsidRPr="006E767A">
              <w:rPr>
                <w:lang w:val="en-US"/>
              </w:rPr>
              <w:t>0.00994</w:t>
            </w:r>
          </w:p>
        </w:tc>
      </w:tr>
      <w:tr w:rsidR="006244C8" w14:paraId="66403B4E" w14:textId="77777777" w:rsidTr="00C66014">
        <w:tc>
          <w:tcPr>
            <w:tcW w:w="2337" w:type="dxa"/>
            <w:tcBorders>
              <w:right w:val="single" w:sz="4" w:space="0" w:color="auto"/>
            </w:tcBorders>
          </w:tcPr>
          <w:p w14:paraId="304EE99C" w14:textId="3ABACFC4" w:rsidR="006244C8" w:rsidRDefault="0026556B" w:rsidP="00F70E3F">
            <w:pPr>
              <w:jc w:val="both"/>
              <w:rPr>
                <w:lang w:val="en-US"/>
              </w:rPr>
            </w:pPr>
            <w:r w:rsidRPr="00154030">
              <w:rPr>
                <w:color w:val="70AD47" w:themeColor="accent6"/>
                <w:lang w:val="en-US"/>
              </w:rPr>
              <w:t>GREEN</w:t>
            </w:r>
          </w:p>
        </w:tc>
        <w:tc>
          <w:tcPr>
            <w:tcW w:w="2337" w:type="dxa"/>
            <w:tcBorders>
              <w:left w:val="single" w:sz="4" w:space="0" w:color="auto"/>
            </w:tcBorders>
          </w:tcPr>
          <w:p w14:paraId="5E64CCEE" w14:textId="1F4FABD1" w:rsidR="006244C8" w:rsidRDefault="0021000F" w:rsidP="00F70E3F">
            <w:pPr>
              <w:jc w:val="both"/>
              <w:rPr>
                <w:lang w:val="en-US"/>
              </w:rPr>
            </w:pPr>
            <w:r w:rsidRPr="0021000F">
              <w:rPr>
                <w:lang w:val="en-US"/>
              </w:rPr>
              <w:t>0.01367</w:t>
            </w:r>
          </w:p>
        </w:tc>
        <w:tc>
          <w:tcPr>
            <w:tcW w:w="2338" w:type="dxa"/>
          </w:tcPr>
          <w:p w14:paraId="5C16AD56" w14:textId="048FF958" w:rsidR="006244C8" w:rsidRDefault="0021000F" w:rsidP="00F70E3F">
            <w:pPr>
              <w:jc w:val="both"/>
              <w:rPr>
                <w:lang w:val="en-US"/>
              </w:rPr>
            </w:pPr>
            <w:r w:rsidRPr="0021000F">
              <w:rPr>
                <w:lang w:val="en-US"/>
              </w:rPr>
              <w:t>0.00266</w:t>
            </w:r>
          </w:p>
        </w:tc>
      </w:tr>
      <w:tr w:rsidR="006244C8" w14:paraId="6A0B76B5" w14:textId="77777777" w:rsidTr="00C66014">
        <w:tc>
          <w:tcPr>
            <w:tcW w:w="2337" w:type="dxa"/>
            <w:tcBorders>
              <w:right w:val="single" w:sz="4" w:space="0" w:color="auto"/>
            </w:tcBorders>
          </w:tcPr>
          <w:p w14:paraId="49300876" w14:textId="1FA9DDA2" w:rsidR="006244C8" w:rsidRDefault="0026556B" w:rsidP="00F70E3F">
            <w:pPr>
              <w:jc w:val="both"/>
              <w:rPr>
                <w:lang w:val="en-US"/>
              </w:rPr>
            </w:pPr>
            <w:r w:rsidRPr="00154030">
              <w:rPr>
                <w:color w:val="FF0000"/>
                <w:lang w:val="en-US"/>
              </w:rPr>
              <w:t>RED</w:t>
            </w:r>
          </w:p>
        </w:tc>
        <w:tc>
          <w:tcPr>
            <w:tcW w:w="2337" w:type="dxa"/>
            <w:tcBorders>
              <w:left w:val="single" w:sz="4" w:space="0" w:color="auto"/>
            </w:tcBorders>
          </w:tcPr>
          <w:p w14:paraId="52C16AA3" w14:textId="6ABAEE77" w:rsidR="006244C8" w:rsidRDefault="0021000F" w:rsidP="00F70E3F">
            <w:pPr>
              <w:jc w:val="both"/>
              <w:rPr>
                <w:lang w:val="en-US"/>
              </w:rPr>
            </w:pPr>
            <w:r w:rsidRPr="0021000F">
              <w:rPr>
                <w:lang w:val="en-US"/>
              </w:rPr>
              <w:t>0.01004</w:t>
            </w:r>
          </w:p>
        </w:tc>
        <w:tc>
          <w:tcPr>
            <w:tcW w:w="2338" w:type="dxa"/>
          </w:tcPr>
          <w:p w14:paraId="6124CBE6" w14:textId="205B4C69" w:rsidR="006244C8" w:rsidRDefault="0021000F" w:rsidP="00F70E3F">
            <w:pPr>
              <w:jc w:val="both"/>
              <w:rPr>
                <w:lang w:val="en-US"/>
              </w:rPr>
            </w:pPr>
            <w:r w:rsidRPr="0021000F">
              <w:rPr>
                <w:lang w:val="en-US"/>
              </w:rPr>
              <w:t>0.00236</w:t>
            </w:r>
          </w:p>
        </w:tc>
      </w:tr>
      <w:tr w:rsidR="0026556B" w14:paraId="3467C500" w14:textId="77777777" w:rsidTr="00C66014">
        <w:tc>
          <w:tcPr>
            <w:tcW w:w="2337" w:type="dxa"/>
            <w:tcBorders>
              <w:right w:val="single" w:sz="4" w:space="0" w:color="auto"/>
            </w:tcBorders>
          </w:tcPr>
          <w:p w14:paraId="4D7C72C9" w14:textId="32642AF1" w:rsidR="0026556B" w:rsidRDefault="0026556B" w:rsidP="00F70E3F">
            <w:pPr>
              <w:jc w:val="both"/>
              <w:rPr>
                <w:lang w:val="en-US"/>
              </w:rPr>
            </w:pPr>
            <w:r w:rsidRPr="00154030">
              <w:rPr>
                <w:color w:val="525252" w:themeColor="accent3" w:themeShade="80"/>
                <w:lang w:val="en-US"/>
              </w:rPr>
              <w:t>GREY</w:t>
            </w:r>
          </w:p>
        </w:tc>
        <w:tc>
          <w:tcPr>
            <w:tcW w:w="2337" w:type="dxa"/>
            <w:tcBorders>
              <w:left w:val="single" w:sz="4" w:space="0" w:color="auto"/>
            </w:tcBorders>
          </w:tcPr>
          <w:p w14:paraId="3A4C6089" w14:textId="7C0066A8" w:rsidR="0026556B" w:rsidRDefault="0021000F" w:rsidP="0021000F">
            <w:pPr>
              <w:jc w:val="both"/>
              <w:rPr>
                <w:lang w:val="en-US"/>
              </w:rPr>
            </w:pPr>
            <w:r w:rsidRPr="0021000F">
              <w:rPr>
                <w:lang w:val="en-US"/>
              </w:rPr>
              <w:t xml:space="preserve">0.01617 </w:t>
            </w:r>
          </w:p>
        </w:tc>
        <w:tc>
          <w:tcPr>
            <w:tcW w:w="2338" w:type="dxa"/>
          </w:tcPr>
          <w:p w14:paraId="1F20479B" w14:textId="366F4859" w:rsidR="0026556B" w:rsidRDefault="0021000F" w:rsidP="00F70E3F">
            <w:pPr>
              <w:jc w:val="both"/>
              <w:rPr>
                <w:lang w:val="en-US"/>
              </w:rPr>
            </w:pPr>
            <w:r w:rsidRPr="0021000F">
              <w:rPr>
                <w:lang w:val="en-US"/>
              </w:rPr>
              <w:t>0.00313</w:t>
            </w:r>
          </w:p>
        </w:tc>
      </w:tr>
    </w:tbl>
    <w:p w14:paraId="05F7BACF" w14:textId="77777777" w:rsidR="00A133C3" w:rsidRDefault="00A133C3" w:rsidP="00F70E3F">
      <w:pPr>
        <w:jc w:val="both"/>
        <w:rPr>
          <w:lang w:val="en-US"/>
        </w:rPr>
      </w:pPr>
    </w:p>
    <w:p w14:paraId="4E04FFD5" w14:textId="48C732F8" w:rsidR="00E32EE7" w:rsidRDefault="00854368" w:rsidP="00F70E3F">
      <w:pPr>
        <w:jc w:val="both"/>
        <w:rPr>
          <w:lang w:val="en-US"/>
        </w:rPr>
      </w:pPr>
      <w:r>
        <w:rPr>
          <w:noProof/>
          <w:lang w:val="en-US"/>
        </w:rPr>
        <w:lastRenderedPageBreak/>
        <w:drawing>
          <wp:inline distT="0" distB="0" distL="0" distR="0" wp14:anchorId="1CFB253E" wp14:editId="694BD48C">
            <wp:extent cx="5041557" cy="5570490"/>
            <wp:effectExtent l="0" t="0" r="6985" b="0"/>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4590" cy="5573841"/>
                    </a:xfrm>
                    <a:prstGeom prst="rect">
                      <a:avLst/>
                    </a:prstGeom>
                  </pic:spPr>
                </pic:pic>
              </a:graphicData>
            </a:graphic>
          </wp:inline>
        </w:drawing>
      </w:r>
    </w:p>
    <w:p w14:paraId="5C9CF96C" w14:textId="77777777" w:rsidR="00DE2F58" w:rsidRDefault="00DE2F58" w:rsidP="00F70E3F">
      <w:pPr>
        <w:jc w:val="both"/>
        <w:rPr>
          <w:lang w:val="en-US"/>
        </w:rPr>
      </w:pPr>
    </w:p>
    <w:p w14:paraId="259095E1" w14:textId="0E5879F8" w:rsidR="00DE2F58" w:rsidRDefault="00B90C51" w:rsidP="00F70E3F">
      <w:pPr>
        <w:jc w:val="both"/>
        <w:rPr>
          <w:lang w:val="en-US"/>
        </w:rPr>
      </w:pPr>
      <w:r>
        <w:rPr>
          <w:lang w:val="en-US"/>
        </w:rPr>
        <w:t xml:space="preserve">LM fit </w:t>
      </w:r>
    </w:p>
    <w:p w14:paraId="3D392F77" w14:textId="4948FAF8" w:rsidR="00B90C51" w:rsidRDefault="00663B74" w:rsidP="00F70E3F">
      <w:pPr>
        <w:jc w:val="both"/>
        <w:rPr>
          <w:lang w:val="en-US"/>
        </w:rPr>
      </w:pPr>
      <w:r>
        <w:rPr>
          <w:noProof/>
          <w:lang w:val="en-US"/>
        </w:rPr>
        <w:lastRenderedPageBreak/>
        <w:drawing>
          <wp:inline distT="0" distB="0" distL="0" distR="0" wp14:anchorId="0FD0D1AA" wp14:editId="577AA199">
            <wp:extent cx="5943600" cy="4370705"/>
            <wp:effectExtent l="0" t="0" r="0" b="0"/>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inline>
        </w:drawing>
      </w:r>
    </w:p>
    <w:p w14:paraId="5634FAFC" w14:textId="77777777" w:rsidR="00B90C51" w:rsidRDefault="00B90C51" w:rsidP="00F70E3F">
      <w:pPr>
        <w:jc w:val="both"/>
        <w:rPr>
          <w:lang w:val="en-US"/>
        </w:rPr>
      </w:pPr>
    </w:p>
    <w:p w14:paraId="1DD2EB27" w14:textId="0D197B01" w:rsidR="00F70E3F" w:rsidRDefault="0041516B" w:rsidP="00F70E3F">
      <w:pPr>
        <w:jc w:val="both"/>
        <w:rPr>
          <w:lang w:val="en-US"/>
        </w:rPr>
      </w:pPr>
      <w:r>
        <w:rPr>
          <w:lang w:val="en-US"/>
        </w:rPr>
        <w:t xml:space="preserve">Random initialization of </w:t>
      </w:r>
      <w:r w:rsidR="009A1A09">
        <w:rPr>
          <w:lang w:val="en-US"/>
        </w:rPr>
        <w:t xml:space="preserve">LM guess. </w:t>
      </w:r>
    </w:p>
    <w:p w14:paraId="4043DF3D" w14:textId="7B1A2569" w:rsidR="009A1A09" w:rsidRPr="00D52532" w:rsidRDefault="003F5475" w:rsidP="00F70E3F">
      <w:pPr>
        <w:jc w:val="both"/>
        <w:rPr>
          <w:lang w:val="en-US"/>
        </w:rPr>
      </w:pPr>
      <w:r>
        <w:rPr>
          <w:lang w:val="en-US"/>
        </w:rPr>
        <w:t xml:space="preserve">In </w:t>
      </w:r>
      <w:r w:rsidR="00D52532" w:rsidRPr="00D52532">
        <w:rPr>
          <w:sz w:val="18"/>
          <w:szCs w:val="16"/>
          <w:lang w:val="en-US"/>
        </w:rPr>
        <w:fldChar w:fldCharType="begin"/>
      </w:r>
      <w:r w:rsidR="00D52532" w:rsidRPr="00D52532">
        <w:rPr>
          <w:sz w:val="18"/>
          <w:szCs w:val="16"/>
          <w:lang w:val="en-US"/>
        </w:rPr>
        <w:instrText xml:space="preserve"> REF _Ref94693997 \h  \* MERGEFORMAT </w:instrText>
      </w:r>
      <w:r w:rsidR="00D52532" w:rsidRPr="00D52532">
        <w:rPr>
          <w:sz w:val="18"/>
          <w:szCs w:val="16"/>
          <w:lang w:val="en-US"/>
        </w:rPr>
      </w:r>
      <w:r w:rsidR="00D52532" w:rsidRPr="00D52532">
        <w:rPr>
          <w:sz w:val="18"/>
          <w:szCs w:val="16"/>
          <w:lang w:val="en-US"/>
        </w:rPr>
        <w:fldChar w:fldCharType="separate"/>
      </w:r>
      <w:r w:rsidR="00D52532" w:rsidRPr="00D52532">
        <w:rPr>
          <w:szCs w:val="24"/>
          <w:lang w:val="en-US"/>
        </w:rPr>
        <w:t>Appendix A</w:t>
      </w:r>
      <w:r w:rsidR="00D52532" w:rsidRPr="00D52532">
        <w:rPr>
          <w:sz w:val="18"/>
          <w:szCs w:val="16"/>
          <w:lang w:val="en-US"/>
        </w:rPr>
        <w:fldChar w:fldCharType="end"/>
      </w:r>
      <w:r w:rsidR="00D52532">
        <w:rPr>
          <w:sz w:val="18"/>
          <w:szCs w:val="16"/>
          <w:lang w:val="en-US"/>
        </w:rPr>
        <w:t xml:space="preserve"> </w:t>
      </w:r>
      <w:r w:rsidR="00D52532">
        <w:rPr>
          <w:lang w:val="en-US"/>
        </w:rPr>
        <w:t xml:space="preserve">you can find </w:t>
      </w:r>
      <w:r w:rsidR="00B51E85">
        <w:rPr>
          <w:lang w:val="en-US"/>
        </w:rPr>
        <w:t xml:space="preserve">the initial guesses made for </w:t>
      </w:r>
      <w:r w:rsidR="00C9667E">
        <w:rPr>
          <w:lang w:val="en-US"/>
        </w:rPr>
        <w:t xml:space="preserve">the LM algorithm. </w:t>
      </w:r>
      <w:r w:rsidR="00E7631E">
        <w:rPr>
          <w:lang w:val="en-US"/>
        </w:rPr>
        <w:t xml:space="preserve">We see that in all but one of the </w:t>
      </w:r>
      <w:r w:rsidR="00777C72">
        <w:rPr>
          <w:lang w:val="en-US"/>
        </w:rPr>
        <w:t>tests</w:t>
      </w:r>
      <w:r w:rsidR="00BD440B">
        <w:rPr>
          <w:lang w:val="en-US"/>
        </w:rPr>
        <w:t xml:space="preserve"> runs</w:t>
      </w:r>
      <w:r w:rsidR="00EB419B">
        <w:rPr>
          <w:lang w:val="en-US"/>
        </w:rPr>
        <w:t xml:space="preserve"> we ended up with the same set of parameters. </w:t>
      </w:r>
    </w:p>
    <w:p w14:paraId="200AC380" w14:textId="77777777" w:rsidR="00200896" w:rsidRDefault="00200896" w:rsidP="00A0141F">
      <w:pPr>
        <w:jc w:val="both"/>
        <w:rPr>
          <w:lang w:val="en-US"/>
        </w:rPr>
      </w:pPr>
    </w:p>
    <w:p w14:paraId="4A602BEE" w14:textId="76C47A6F" w:rsidR="00200896" w:rsidRDefault="00491FAE" w:rsidP="00A0141F">
      <w:pPr>
        <w:jc w:val="both"/>
        <w:rPr>
          <w:lang w:val="en-US"/>
        </w:rPr>
      </w:pPr>
      <w:r>
        <w:rPr>
          <w:lang w:val="en-US"/>
        </w:rPr>
        <w:t>Dose profile</w:t>
      </w:r>
    </w:p>
    <w:p w14:paraId="303B05B9" w14:textId="7D0DFEF1" w:rsidR="00491FAE" w:rsidRDefault="00F33795" w:rsidP="00A0141F">
      <w:pPr>
        <w:jc w:val="both"/>
        <w:rPr>
          <w:lang w:val="en-US"/>
        </w:rPr>
      </w:pPr>
      <w:r>
        <w:rPr>
          <w:noProof/>
          <w:lang w:val="en-US"/>
        </w:rPr>
        <w:lastRenderedPageBreak/>
        <w:drawing>
          <wp:inline distT="0" distB="0" distL="0" distR="0" wp14:anchorId="23205219" wp14:editId="1ABDC3D2">
            <wp:extent cx="5943600" cy="44361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436110"/>
                    </a:xfrm>
                    <a:prstGeom prst="rect">
                      <a:avLst/>
                    </a:prstGeom>
                    <a:noFill/>
                    <a:ln>
                      <a:noFill/>
                    </a:ln>
                  </pic:spPr>
                </pic:pic>
              </a:graphicData>
            </a:graphic>
          </wp:inline>
        </w:drawing>
      </w:r>
    </w:p>
    <w:p w14:paraId="73852A96" w14:textId="77FCB44D" w:rsidR="00A0141F" w:rsidRDefault="00257B22" w:rsidP="00A0141F">
      <w:pPr>
        <w:rPr>
          <w:lang w:val="en-US"/>
        </w:rPr>
      </w:pPr>
      <w:r>
        <w:rPr>
          <w:lang w:val="en-US"/>
        </w:rPr>
        <w:t>Dose profile dotted grid</w:t>
      </w:r>
    </w:p>
    <w:p w14:paraId="274BC2C1" w14:textId="77777777" w:rsidR="00257B22" w:rsidRDefault="00257B22" w:rsidP="00A0141F">
      <w:pPr>
        <w:rPr>
          <w:lang w:val="en-US"/>
        </w:rPr>
      </w:pPr>
    </w:p>
    <w:p w14:paraId="2E18A173" w14:textId="489ACE11" w:rsidR="00257B22" w:rsidRDefault="00643A46" w:rsidP="00A0141F">
      <w:pPr>
        <w:rPr>
          <w:lang w:val="en-US"/>
        </w:rPr>
      </w:pPr>
      <w:r>
        <w:rPr>
          <w:noProof/>
          <w:lang w:val="en-US"/>
        </w:rPr>
        <w:drawing>
          <wp:inline distT="0" distB="0" distL="0" distR="0" wp14:anchorId="15AE214A" wp14:editId="3F4E6B98">
            <wp:extent cx="3694670" cy="2711399"/>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99754" cy="2715130"/>
                    </a:xfrm>
                    <a:prstGeom prst="rect">
                      <a:avLst/>
                    </a:prstGeom>
                    <a:noFill/>
                    <a:ln>
                      <a:noFill/>
                    </a:ln>
                  </pic:spPr>
                </pic:pic>
              </a:graphicData>
            </a:graphic>
          </wp:inline>
        </w:drawing>
      </w:r>
    </w:p>
    <w:p w14:paraId="30E4A0B3" w14:textId="2088D9C0" w:rsidR="00EC1452" w:rsidRDefault="00877A4E" w:rsidP="00A0141F">
      <w:pPr>
        <w:rPr>
          <w:lang w:val="en-US"/>
        </w:rPr>
      </w:pPr>
      <w:r>
        <w:rPr>
          <w:lang w:val="en-US"/>
        </w:rPr>
        <w:lastRenderedPageBreak/>
        <w:t>131021</w:t>
      </w:r>
    </w:p>
    <w:p w14:paraId="79B250B1" w14:textId="44B77B68" w:rsidR="00877A4E" w:rsidRDefault="008A5636" w:rsidP="00A0141F">
      <w:pPr>
        <w:rPr>
          <w:lang w:val="en-US"/>
        </w:rPr>
      </w:pPr>
      <w:r>
        <w:rPr>
          <w:noProof/>
          <w:lang w:val="en-US"/>
        </w:rPr>
        <w:drawing>
          <wp:inline distT="0" distB="0" distL="0" distR="0" wp14:anchorId="4E061029" wp14:editId="55C2E95D">
            <wp:extent cx="5943600" cy="4189095"/>
            <wp:effectExtent l="0" t="0" r="0" b="1905"/>
            <wp:docPr id="89" name="Picture 8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scatter char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189095"/>
                    </a:xfrm>
                    <a:prstGeom prst="rect">
                      <a:avLst/>
                    </a:prstGeom>
                    <a:noFill/>
                    <a:ln>
                      <a:noFill/>
                    </a:ln>
                  </pic:spPr>
                </pic:pic>
              </a:graphicData>
            </a:graphic>
          </wp:inline>
        </w:drawing>
      </w:r>
      <w:r>
        <w:rPr>
          <w:noProof/>
          <w:lang w:val="en-US"/>
        </w:rPr>
        <w:drawing>
          <wp:inline distT="0" distB="0" distL="0" distR="0" wp14:anchorId="5D060040" wp14:editId="4A448FBC">
            <wp:extent cx="4461695" cy="3200400"/>
            <wp:effectExtent l="0" t="0" r="0" b="0"/>
            <wp:docPr id="88" name="Picture 8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line char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6214" cy="3203642"/>
                    </a:xfrm>
                    <a:prstGeom prst="rect">
                      <a:avLst/>
                    </a:prstGeom>
                    <a:noFill/>
                    <a:ln>
                      <a:noFill/>
                    </a:ln>
                  </pic:spPr>
                </pic:pic>
              </a:graphicData>
            </a:graphic>
          </wp:inline>
        </w:drawing>
      </w:r>
    </w:p>
    <w:p w14:paraId="39313C05" w14:textId="7C2EBC7A" w:rsidR="00877A4E" w:rsidRDefault="00877A4E" w:rsidP="00A0141F">
      <w:pPr>
        <w:rPr>
          <w:lang w:val="en-US"/>
        </w:rPr>
      </w:pPr>
    </w:p>
    <w:p w14:paraId="308D20E8" w14:textId="2285F09A" w:rsidR="00257B22" w:rsidRDefault="00EA547B" w:rsidP="00EA547B">
      <w:pPr>
        <w:pStyle w:val="Heading2"/>
        <w:rPr>
          <w:lang w:val="en-US"/>
        </w:rPr>
      </w:pPr>
      <w:bookmarkStart w:id="195" w:name="_Toc103247168"/>
      <w:r>
        <w:rPr>
          <w:lang w:val="en-US"/>
        </w:rPr>
        <w:lastRenderedPageBreak/>
        <w:t>Cell survival</w:t>
      </w:r>
      <w:bookmarkEnd w:id="195"/>
    </w:p>
    <w:p w14:paraId="11117D51" w14:textId="471F9A71" w:rsidR="00EA547B" w:rsidRDefault="00F41AE2" w:rsidP="00EA547B">
      <w:pPr>
        <w:rPr>
          <w:lang w:val="en-US"/>
        </w:rPr>
      </w:pPr>
      <w:r>
        <w:rPr>
          <w:lang w:val="en-US"/>
        </w:rPr>
        <w:t>Data acquisition</w:t>
      </w:r>
    </w:p>
    <w:p w14:paraId="35F792D9" w14:textId="5175354A" w:rsidR="00EA547B" w:rsidRPr="00EA547B" w:rsidRDefault="00F41AE2" w:rsidP="00EA547B">
      <w:pPr>
        <w:rPr>
          <w:lang w:val="en-US"/>
        </w:rPr>
      </w:pPr>
      <w:r>
        <w:rPr>
          <w:noProof/>
          <w:lang w:val="en-US"/>
        </w:rPr>
        <w:drawing>
          <wp:inline distT="0" distB="0" distL="0" distR="0" wp14:anchorId="3F0CABD2" wp14:editId="1F2E6213">
            <wp:extent cx="5941060" cy="41173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1060" cy="4117340"/>
                    </a:xfrm>
                    <a:prstGeom prst="rect">
                      <a:avLst/>
                    </a:prstGeom>
                    <a:noFill/>
                    <a:ln>
                      <a:noFill/>
                    </a:ln>
                  </pic:spPr>
                </pic:pic>
              </a:graphicData>
            </a:graphic>
          </wp:inline>
        </w:drawing>
      </w:r>
    </w:p>
    <w:p w14:paraId="384F0A54" w14:textId="76ABD818" w:rsidR="00257B22" w:rsidRDefault="00520B93" w:rsidP="00A0141F">
      <w:pPr>
        <w:rPr>
          <w:lang w:val="en-US"/>
        </w:rPr>
      </w:pPr>
      <w:r>
        <w:rPr>
          <w:lang w:val="en-US"/>
        </w:rPr>
        <w:t>ANOVA results</w:t>
      </w:r>
      <w:r w:rsidR="00D74C75">
        <w:rPr>
          <w:lang w:val="en-US"/>
        </w:rPr>
        <w:t xml:space="preserve"> we see from the plot</w:t>
      </w:r>
      <w:r w:rsidR="00624F13">
        <w:rPr>
          <w:lang w:val="en-US"/>
        </w:rPr>
        <w:t xml:space="preserve"> that the data with the </w:t>
      </w:r>
      <w:r w:rsidR="0039598A">
        <w:rPr>
          <w:lang w:val="en-US"/>
        </w:rPr>
        <w:t>most means are 17122020</w:t>
      </w:r>
      <w:r w:rsidR="007D262D">
        <w:rPr>
          <w:lang w:val="en-US"/>
        </w:rPr>
        <w:t xml:space="preserve"> and 03012020, 18112019 and 20112019. We therefore performed </w:t>
      </w:r>
      <w:r w:rsidR="00A26149">
        <w:rPr>
          <w:lang w:val="en-US"/>
        </w:rPr>
        <w:t xml:space="preserve">ANOVA on these individual combinations of data. </w:t>
      </w:r>
      <w:r w:rsidR="0039598A">
        <w:rPr>
          <w:lang w:val="en-US"/>
        </w:rPr>
        <w:t xml:space="preserve"> </w:t>
      </w:r>
    </w:p>
    <w:p w14:paraId="5E37E200" w14:textId="77777777" w:rsidR="00520B93" w:rsidRDefault="00520B93" w:rsidP="00A0141F">
      <w:pPr>
        <w:rPr>
          <w:lang w:val="en-US"/>
        </w:rPr>
      </w:pPr>
    </w:p>
    <w:p w14:paraId="39CF5619" w14:textId="08089F05" w:rsidR="00885EA9" w:rsidRPr="009E52B4" w:rsidRDefault="00885EA9" w:rsidP="00885EA9">
      <w:pPr>
        <w:pStyle w:val="Caption"/>
        <w:keepNext/>
        <w:rPr>
          <w:lang w:val="en-US"/>
        </w:rPr>
      </w:pPr>
      <w:r w:rsidRPr="009E52B4">
        <w:rPr>
          <w:lang w:val="en-US"/>
        </w:rPr>
        <w:t xml:space="preserve">Table </w:t>
      </w:r>
      <w:r>
        <w:fldChar w:fldCharType="begin"/>
      </w:r>
      <w:r w:rsidRPr="009E52B4">
        <w:rPr>
          <w:lang w:val="en-US"/>
        </w:rPr>
        <w:instrText xml:space="preserve"> SEQ Table \* ARABIC </w:instrText>
      </w:r>
      <w:r>
        <w:fldChar w:fldCharType="separate"/>
      </w:r>
      <w:r w:rsidRPr="009E52B4">
        <w:rPr>
          <w:noProof/>
          <w:lang w:val="en-US"/>
        </w:rPr>
        <w:t>6</w:t>
      </w:r>
      <w:r>
        <w:fldChar w:fldCharType="end"/>
      </w:r>
      <w:r w:rsidRPr="009E52B4">
        <w:rPr>
          <w:lang w:val="en-US"/>
        </w:rPr>
        <w:t xml:space="preserve">. </w:t>
      </w:r>
      <w:r w:rsidR="009E52B4">
        <w:rPr>
          <w:lang w:val="en-US"/>
        </w:rPr>
        <w:t xml:space="preserve">Based on which means were closest, we performed </w:t>
      </w:r>
      <w:r w:rsidR="002404DD">
        <w:rPr>
          <w:lang w:val="en-US"/>
        </w:rPr>
        <w:t xml:space="preserve">an ANOVA test on </w:t>
      </w:r>
      <w:r w:rsidR="00052FB6">
        <w:rPr>
          <w:lang w:val="en-US"/>
        </w:rPr>
        <w:t>the associated data</w:t>
      </w:r>
      <w:r w:rsidR="00D74C75">
        <w:rPr>
          <w:lang w:val="en-US"/>
        </w:rPr>
        <w:t xml:space="preserve">. The P-values from this test is seen in the third row. </w:t>
      </w:r>
    </w:p>
    <w:tbl>
      <w:tblPr>
        <w:tblStyle w:val="TableGrid"/>
        <w:tblW w:w="0" w:type="auto"/>
        <w:tblLook w:val="04A0" w:firstRow="1" w:lastRow="0" w:firstColumn="1" w:lastColumn="0" w:noHBand="0" w:noVBand="1"/>
      </w:tblPr>
      <w:tblGrid>
        <w:gridCol w:w="2411"/>
        <w:gridCol w:w="1296"/>
        <w:gridCol w:w="1296"/>
        <w:gridCol w:w="1382"/>
        <w:gridCol w:w="1350"/>
      </w:tblGrid>
      <w:tr w:rsidR="00B948FF" w14:paraId="36B227A6" w14:textId="77777777" w:rsidTr="00B948FF">
        <w:tc>
          <w:tcPr>
            <w:tcW w:w="2411" w:type="dxa"/>
          </w:tcPr>
          <w:p w14:paraId="6B0F63F6" w14:textId="77777777" w:rsidR="00AA3527" w:rsidRDefault="00AA3527" w:rsidP="00A0141F">
            <w:pPr>
              <w:rPr>
                <w:lang w:val="en-US"/>
              </w:rPr>
            </w:pPr>
          </w:p>
        </w:tc>
        <w:tc>
          <w:tcPr>
            <w:tcW w:w="1296" w:type="dxa"/>
          </w:tcPr>
          <w:p w14:paraId="15823B5C" w14:textId="7530C556" w:rsidR="00AA3527" w:rsidRDefault="00AA3527" w:rsidP="00A0141F">
            <w:pPr>
              <w:rPr>
                <w:lang w:val="en-US"/>
              </w:rPr>
            </w:pPr>
            <w:r>
              <w:rPr>
                <w:lang w:val="en-US"/>
              </w:rPr>
              <w:t>18.11.2019</w:t>
            </w:r>
          </w:p>
        </w:tc>
        <w:tc>
          <w:tcPr>
            <w:tcW w:w="1296" w:type="dxa"/>
          </w:tcPr>
          <w:p w14:paraId="402C03BA" w14:textId="65E3B83E" w:rsidR="00AA3527" w:rsidRDefault="00AA3527" w:rsidP="00A0141F">
            <w:pPr>
              <w:rPr>
                <w:lang w:val="en-US"/>
              </w:rPr>
            </w:pPr>
            <w:r>
              <w:rPr>
                <w:lang w:val="en-US"/>
              </w:rPr>
              <w:t>20.11.2019</w:t>
            </w:r>
          </w:p>
        </w:tc>
        <w:tc>
          <w:tcPr>
            <w:tcW w:w="1382" w:type="dxa"/>
          </w:tcPr>
          <w:p w14:paraId="7397BF19" w14:textId="16781411" w:rsidR="00AA3527" w:rsidRDefault="00AA3527" w:rsidP="00A0141F">
            <w:pPr>
              <w:rPr>
                <w:lang w:val="en-US"/>
              </w:rPr>
            </w:pPr>
            <w:r>
              <w:rPr>
                <w:lang w:val="en-US"/>
              </w:rPr>
              <w:t>03.01.2019</w:t>
            </w:r>
          </w:p>
        </w:tc>
        <w:tc>
          <w:tcPr>
            <w:tcW w:w="1350" w:type="dxa"/>
          </w:tcPr>
          <w:p w14:paraId="1F8B1BB1" w14:textId="1C743B62" w:rsidR="00AA3527" w:rsidRDefault="00AA3527" w:rsidP="00A0141F">
            <w:pPr>
              <w:rPr>
                <w:lang w:val="en-US"/>
              </w:rPr>
            </w:pPr>
            <w:r>
              <w:rPr>
                <w:lang w:val="en-US"/>
              </w:rPr>
              <w:t>17.12.2020</w:t>
            </w:r>
          </w:p>
        </w:tc>
      </w:tr>
      <w:tr w:rsidR="00B948FF" w14:paraId="100B1AD3" w14:textId="77777777" w:rsidTr="00B948FF">
        <w:tc>
          <w:tcPr>
            <w:tcW w:w="2411" w:type="dxa"/>
          </w:tcPr>
          <w:p w14:paraId="679DC0BA" w14:textId="0B3AC0BF" w:rsidR="00AA3527" w:rsidRDefault="00AA3527" w:rsidP="00A0141F">
            <w:pPr>
              <w:rPr>
                <w:lang w:val="en-US"/>
              </w:rPr>
            </w:pPr>
            <w:r>
              <w:rPr>
                <w:lang w:val="en-US"/>
              </w:rPr>
              <w:t>Ctrl flask counted colonies</w:t>
            </w:r>
          </w:p>
        </w:tc>
        <w:tc>
          <w:tcPr>
            <w:tcW w:w="1296" w:type="dxa"/>
            <w:tcBorders>
              <w:bottom w:val="single" w:sz="4" w:space="0" w:color="auto"/>
            </w:tcBorders>
          </w:tcPr>
          <w:p w14:paraId="569C14D9" w14:textId="6756E902" w:rsidR="00AA3527" w:rsidRDefault="00D7717D" w:rsidP="00A0141F">
            <w:pPr>
              <w:rPr>
                <w:lang w:val="en-US"/>
              </w:rPr>
            </w:pPr>
            <w:r w:rsidRPr="00D7717D">
              <w:rPr>
                <w:lang w:val="en-US"/>
              </w:rPr>
              <w:t>3142</w:t>
            </w:r>
          </w:p>
        </w:tc>
        <w:tc>
          <w:tcPr>
            <w:tcW w:w="1296" w:type="dxa"/>
            <w:tcBorders>
              <w:bottom w:val="single" w:sz="4" w:space="0" w:color="auto"/>
            </w:tcBorders>
          </w:tcPr>
          <w:p w14:paraId="3CD8AF2F" w14:textId="3B6645E0" w:rsidR="00AA3527" w:rsidRDefault="00D7717D" w:rsidP="00A0141F">
            <w:pPr>
              <w:rPr>
                <w:lang w:val="en-US"/>
              </w:rPr>
            </w:pPr>
            <w:r w:rsidRPr="00D7717D">
              <w:rPr>
                <w:lang w:val="en-US"/>
              </w:rPr>
              <w:t>2976</w:t>
            </w:r>
          </w:p>
        </w:tc>
        <w:tc>
          <w:tcPr>
            <w:tcW w:w="1382" w:type="dxa"/>
          </w:tcPr>
          <w:p w14:paraId="5FC57C8F" w14:textId="18792610" w:rsidR="00AA3527" w:rsidRDefault="00D7717D" w:rsidP="00A0141F">
            <w:pPr>
              <w:rPr>
                <w:lang w:val="en-US"/>
              </w:rPr>
            </w:pPr>
            <w:r w:rsidRPr="00D7717D">
              <w:rPr>
                <w:lang w:val="en-US"/>
              </w:rPr>
              <w:t>3042</w:t>
            </w:r>
          </w:p>
        </w:tc>
        <w:tc>
          <w:tcPr>
            <w:tcW w:w="1350" w:type="dxa"/>
          </w:tcPr>
          <w:p w14:paraId="364855AA" w14:textId="794863F6" w:rsidR="00AA3527" w:rsidRDefault="00D7717D" w:rsidP="00A0141F">
            <w:pPr>
              <w:rPr>
                <w:lang w:val="en-US"/>
              </w:rPr>
            </w:pPr>
            <w:r w:rsidRPr="00D7717D">
              <w:rPr>
                <w:lang w:val="en-US"/>
              </w:rPr>
              <w:t>2825</w:t>
            </w:r>
          </w:p>
        </w:tc>
      </w:tr>
      <w:tr w:rsidR="00B948FF" w14:paraId="41F01AE9" w14:textId="77777777" w:rsidTr="001D0B05">
        <w:tc>
          <w:tcPr>
            <w:tcW w:w="2411" w:type="dxa"/>
            <w:tcBorders>
              <w:right w:val="single" w:sz="4" w:space="0" w:color="auto"/>
            </w:tcBorders>
          </w:tcPr>
          <w:p w14:paraId="25B0D425" w14:textId="045AE247" w:rsidR="00B948FF" w:rsidRDefault="00B948FF" w:rsidP="00A0141F">
            <w:pPr>
              <w:rPr>
                <w:lang w:val="en-US"/>
              </w:rPr>
            </w:pPr>
            <w:proofErr w:type="spellStart"/>
            <w:r>
              <w:rPr>
                <w:lang w:val="en-US"/>
              </w:rPr>
              <w:t>Anova</w:t>
            </w:r>
            <w:proofErr w:type="spellEnd"/>
            <w:r>
              <w:rPr>
                <w:lang w:val="en-US"/>
              </w:rPr>
              <w:t xml:space="preserve"> p-value</w:t>
            </w:r>
          </w:p>
        </w:tc>
        <w:tc>
          <w:tcPr>
            <w:tcW w:w="2592" w:type="dxa"/>
            <w:gridSpan w:val="2"/>
            <w:tcBorders>
              <w:top w:val="single" w:sz="4" w:space="0" w:color="auto"/>
              <w:left w:val="single" w:sz="4" w:space="0" w:color="auto"/>
              <w:bottom w:val="single" w:sz="4" w:space="0" w:color="auto"/>
              <w:right w:val="single" w:sz="4" w:space="0" w:color="auto"/>
            </w:tcBorders>
          </w:tcPr>
          <w:p w14:paraId="40FE839D" w14:textId="5D938701" w:rsidR="00B948FF" w:rsidRDefault="00B948FF" w:rsidP="00B948FF">
            <w:pPr>
              <w:rPr>
                <w:lang w:val="en-US"/>
              </w:rPr>
            </w:pPr>
            <w:r w:rsidRPr="00B948FF">
              <w:rPr>
                <w:noProof/>
                <w:lang w:val="en-US"/>
              </w:rPr>
              <mc:AlternateContent>
                <mc:Choice Requires="wps">
                  <w:drawing>
                    <wp:anchor distT="45720" distB="45720" distL="114300" distR="114300" simplePos="0" relativeHeight="251781120" behindDoc="0" locked="0" layoutInCell="1" allowOverlap="1" wp14:anchorId="442F0DB9" wp14:editId="34436EB5">
                      <wp:simplePos x="0" y="0"/>
                      <wp:positionH relativeFrom="column">
                        <wp:posOffset>444206</wp:posOffset>
                      </wp:positionH>
                      <wp:positionV relativeFrom="paragraph">
                        <wp:posOffset>71860</wp:posOffset>
                      </wp:positionV>
                      <wp:extent cx="568325" cy="262890"/>
                      <wp:effectExtent l="0" t="0" r="22225"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325" cy="262890"/>
                              </a:xfrm>
                              <a:prstGeom prst="rect">
                                <a:avLst/>
                              </a:prstGeom>
                              <a:solidFill>
                                <a:srgbClr val="FFFFFF"/>
                              </a:solidFill>
                              <a:ln w="9525">
                                <a:solidFill>
                                  <a:schemeClr val="bg1"/>
                                </a:solidFill>
                                <a:miter lim="800000"/>
                                <a:headEnd/>
                                <a:tailEnd/>
                              </a:ln>
                            </wps:spPr>
                            <wps:txbx>
                              <w:txbxContent>
                                <w:p w14:paraId="01C36436" w14:textId="2EA0F063" w:rsidR="00B948FF" w:rsidRPr="00B948FF" w:rsidRDefault="00B948FF" w:rsidP="00B948FF">
                                  <w:pPr>
                                    <w:jc w:val="center"/>
                                    <w:rPr>
                                      <w:lang w:val="en-US"/>
                                    </w:rPr>
                                  </w:pPr>
                                  <w:r w:rsidRPr="00B948FF">
                                    <w:rPr>
                                      <w:lang w:val="en-US"/>
                                    </w:rPr>
                                    <w:t>0.581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F0DB9" id="Text Box 2" o:spid="_x0000_s1049" type="#_x0000_t202" style="position:absolute;margin-left:35pt;margin-top:5.65pt;width:44.75pt;height:20.7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" strokecolor="white [3212]">
                      <v:textbox>
                        <w:txbxContent>
                          <w:p w14:paraId="01C36436" w14:textId="2EA0F063" w:rsidR="00B948FF" w:rsidRPr="00B948FF" w:rsidRDefault="00B948FF" w:rsidP="00B948FF">
                            <w:pPr>
                              <w:jc w:val="center"/>
                              <w:rPr>
                                <w:lang w:val="en-US"/>
                              </w:rPr>
                            </w:pPr>
                            <w:r w:rsidRPr="00B948FF">
                              <w:rPr>
                                <w:lang w:val="en-US"/>
                              </w:rPr>
                              <w:t>0.581</w:t>
                            </w:r>
                          </w:p>
                        </w:txbxContent>
                      </v:textbox>
                      <w10:wrap type="square"/>
                    </v:shape>
                  </w:pict>
                </mc:Fallback>
              </mc:AlternateContent>
            </w:r>
          </w:p>
        </w:tc>
        <w:tc>
          <w:tcPr>
            <w:tcW w:w="2732" w:type="dxa"/>
            <w:gridSpan w:val="2"/>
            <w:tcBorders>
              <w:left w:val="single" w:sz="4" w:space="0" w:color="auto"/>
            </w:tcBorders>
          </w:tcPr>
          <w:p w14:paraId="0B2267AD" w14:textId="5AE31147" w:rsidR="00B948FF" w:rsidRDefault="00B948FF" w:rsidP="00A0141F">
            <w:pPr>
              <w:rPr>
                <w:lang w:val="en-US"/>
              </w:rPr>
            </w:pPr>
            <w:r w:rsidRPr="00B948FF">
              <w:rPr>
                <w:noProof/>
                <w:lang w:val="en-US"/>
              </w:rPr>
              <mc:AlternateContent>
                <mc:Choice Requires="wps">
                  <w:drawing>
                    <wp:anchor distT="45720" distB="45720" distL="114300" distR="114300" simplePos="0" relativeHeight="251782144" behindDoc="0" locked="0" layoutInCell="1" allowOverlap="1" wp14:anchorId="0ECA1049" wp14:editId="195EC324">
                      <wp:simplePos x="0" y="0"/>
                      <wp:positionH relativeFrom="column">
                        <wp:posOffset>517525</wp:posOffset>
                      </wp:positionH>
                      <wp:positionV relativeFrom="paragraph">
                        <wp:posOffset>67310</wp:posOffset>
                      </wp:positionV>
                      <wp:extent cx="695960" cy="262890"/>
                      <wp:effectExtent l="0" t="0" r="27940" b="22860"/>
                      <wp:wrapSquare wrapText="bothSides"/>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960" cy="262890"/>
                              </a:xfrm>
                              <a:prstGeom prst="rect">
                                <a:avLst/>
                              </a:prstGeom>
                              <a:solidFill>
                                <a:srgbClr val="FFFFFF"/>
                              </a:solidFill>
                              <a:ln w="9525">
                                <a:solidFill>
                                  <a:schemeClr val="bg1"/>
                                </a:solidFill>
                                <a:miter lim="800000"/>
                                <a:headEnd/>
                                <a:tailEnd/>
                              </a:ln>
                            </wps:spPr>
                            <wps:txbx>
                              <w:txbxContent>
                                <w:p w14:paraId="65EC2296" w14:textId="530926BA" w:rsidR="00B948FF" w:rsidRPr="00B948FF" w:rsidRDefault="00282A61" w:rsidP="00B948FF">
                                  <w:pPr>
                                    <w:jc w:val="center"/>
                                    <w:rPr>
                                      <w:lang w:val="en-US"/>
                                    </w:rPr>
                                  </w:pPr>
                                  <w:r w:rsidRPr="00282A61">
                                    <w:rPr>
                                      <w:lang w:val="en-US"/>
                                    </w:rPr>
                                    <w:t>0.000</w:t>
                                  </w:r>
                                  <w:r>
                                    <w:rPr>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A1049" id="_x0000_s1050" type="#_x0000_t202" style="position:absolute;margin-left:40.75pt;margin-top:5.3pt;width:54.8pt;height:20.7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" strokecolor="white [3212]">
                      <v:textbox>
                        <w:txbxContent>
                          <w:p w14:paraId="65EC2296" w14:textId="530926BA" w:rsidR="00B948FF" w:rsidRPr="00B948FF" w:rsidRDefault="00282A61" w:rsidP="00B948FF">
                            <w:pPr>
                              <w:jc w:val="center"/>
                              <w:rPr>
                                <w:lang w:val="en-US"/>
                              </w:rPr>
                            </w:pPr>
                            <w:r w:rsidRPr="00282A61">
                              <w:rPr>
                                <w:lang w:val="en-US"/>
                              </w:rPr>
                              <w:t>0.000</w:t>
                            </w:r>
                            <w:r>
                              <w:rPr>
                                <w:lang w:val="en-US"/>
                              </w:rPr>
                              <w:t>4</w:t>
                            </w:r>
                          </w:p>
                        </w:txbxContent>
                      </v:textbox>
                      <w10:wrap type="square"/>
                    </v:shape>
                  </w:pict>
                </mc:Fallback>
              </mc:AlternateContent>
            </w:r>
          </w:p>
        </w:tc>
      </w:tr>
    </w:tbl>
    <w:p w14:paraId="333AF496" w14:textId="77777777" w:rsidR="00520B93" w:rsidRDefault="00520B93" w:rsidP="00A0141F">
      <w:pPr>
        <w:rPr>
          <w:lang w:val="en-US"/>
        </w:rPr>
      </w:pPr>
    </w:p>
    <w:p w14:paraId="74ED3A95" w14:textId="77777777" w:rsidR="00F41AE2" w:rsidRDefault="00F41AE2" w:rsidP="00A0141F">
      <w:pPr>
        <w:rPr>
          <w:lang w:val="en-US"/>
        </w:rPr>
      </w:pPr>
    </w:p>
    <w:p w14:paraId="6E98DA10" w14:textId="2A740EF2" w:rsidR="006920AC" w:rsidRDefault="006920AC" w:rsidP="000D6787">
      <w:pPr>
        <w:pStyle w:val="Heading2"/>
        <w:rPr>
          <w:lang w:val="en-US"/>
        </w:rPr>
      </w:pPr>
      <w:r>
        <w:rPr>
          <w:lang w:val="en-US"/>
        </w:rPr>
        <w:lastRenderedPageBreak/>
        <w:t>1D survival</w:t>
      </w:r>
    </w:p>
    <w:p w14:paraId="1AF26B64" w14:textId="77777777" w:rsidR="000D6787" w:rsidRDefault="000D6787" w:rsidP="000D6787">
      <w:pPr>
        <w:rPr>
          <w:lang w:val="en-US"/>
        </w:rPr>
      </w:pPr>
    </w:p>
    <w:p w14:paraId="08F90A73" w14:textId="7F166A59" w:rsidR="000D6787" w:rsidRDefault="00086686" w:rsidP="000D6787">
      <w:pPr>
        <w:rPr>
          <w:lang w:val="en-US"/>
        </w:rPr>
      </w:pPr>
      <w:r>
        <w:rPr>
          <w:lang w:val="en-US"/>
        </w:rPr>
        <w:t xml:space="preserve">Regression fit </w:t>
      </w:r>
    </w:p>
    <w:p w14:paraId="45F04159" w14:textId="5B14D8CF" w:rsidR="00086686" w:rsidRPr="000D6787" w:rsidRDefault="008235F7" w:rsidP="000D6787">
      <w:pPr>
        <w:rPr>
          <w:lang w:val="en-US"/>
        </w:rPr>
      </w:pPr>
      <m:oMathPara>
        <m:oMath>
          <m:acc>
            <m:accPr>
              <m:ctrlPr>
                <w:rPr>
                  <w:rFonts w:ascii="Cambria Math" w:eastAsiaTheme="minorEastAsia" w:hAnsi="Cambria Math"/>
                  <w:i/>
                  <w:szCs w:val="24"/>
                  <w:lang w:val="en-US"/>
                </w:rPr>
              </m:ctrlPr>
            </m:accPr>
            <m:e>
              <m:r>
                <w:rPr>
                  <w:rFonts w:ascii="Cambria Math" w:eastAsiaTheme="minorEastAsia" w:hAnsi="Cambria Math"/>
                  <w:szCs w:val="24"/>
                  <w:lang w:val="en-US"/>
                </w:rPr>
                <m:t>S</m:t>
              </m:r>
              <m:ctrlPr>
                <w:rPr>
                  <w:rFonts w:ascii="Cambria Math" w:hAnsi="Cambria Math"/>
                  <w:i/>
                  <w:szCs w:val="24"/>
                  <w:lang w:val="en-US"/>
                </w:rPr>
              </m:ctrlPr>
            </m:e>
          </m:acc>
          <m:r>
            <w:rPr>
              <w:rFonts w:ascii="Cambria Math" w:hAnsi="Cambria Math"/>
              <w:szCs w:val="24"/>
              <w:lang w:val="en-US"/>
            </w:rPr>
            <m:t xml:space="preserve">= </m:t>
          </m:r>
          <m:r>
            <w:rPr>
              <w:rFonts w:ascii="Cambria Math" w:hAnsi="Cambria Math"/>
              <w:szCs w:val="24"/>
              <w:lang w:val="en-US"/>
            </w:rPr>
            <m:t xml:space="preserve">-0.06±0.04 </m:t>
          </m:r>
          <m:r>
            <w:rPr>
              <w:rFonts w:ascii="Cambria Math" w:hAnsi="Cambria Math"/>
              <w:szCs w:val="24"/>
              <w:lang w:val="en-US"/>
            </w:rPr>
            <m:t>D</m:t>
          </m:r>
          <m:r>
            <w:rPr>
              <w:rFonts w:ascii="Cambria Math" w:hAnsi="Cambria Math"/>
              <w:szCs w:val="24"/>
              <w:lang w:val="en-US"/>
            </w:rPr>
            <m:t>-0.011±0.008</m:t>
          </m:r>
          <m:r>
            <w:rPr>
              <w:rFonts w:ascii="Cambria Math" w:hAnsi="Cambria Math"/>
              <w:szCs w:val="24"/>
              <w:lang w:val="en-US"/>
            </w:rPr>
            <m:t xml:space="preserve"> </m:t>
          </m:r>
          <m:sSup>
            <m:sSupPr>
              <m:ctrlPr>
                <w:rPr>
                  <w:rFonts w:ascii="Cambria Math" w:hAnsi="Cambria Math"/>
                  <w:i/>
                  <w:szCs w:val="24"/>
                  <w:lang w:val="en-US"/>
                </w:rPr>
              </m:ctrlPr>
            </m:sSupPr>
            <m:e>
              <m:r>
                <w:rPr>
                  <w:rFonts w:ascii="Cambria Math" w:hAnsi="Cambria Math"/>
                  <w:szCs w:val="24"/>
                  <w:lang w:val="en-US"/>
                </w:rPr>
                <m:t>D</m:t>
              </m:r>
            </m:e>
            <m:sup>
              <m:r>
                <w:rPr>
                  <w:rFonts w:ascii="Cambria Math" w:hAnsi="Cambria Math"/>
                  <w:szCs w:val="24"/>
                  <w:lang w:val="en-US"/>
                </w:rPr>
                <m:t>2</m:t>
              </m:r>
            </m:sup>
          </m:sSup>
        </m:oMath>
      </m:oMathPara>
    </w:p>
    <w:p w14:paraId="2137A47E" w14:textId="36E5AB26" w:rsidR="00E57892" w:rsidRDefault="008235F7" w:rsidP="00A0141F">
      <w:pPr>
        <w:rPr>
          <w:lang w:val="en-US"/>
        </w:rPr>
      </w:pPr>
      <w:r>
        <w:rPr>
          <w:noProof/>
          <w:lang w:val="en-US"/>
        </w:rPr>
        <w:drawing>
          <wp:inline distT="0" distB="0" distL="0" distR="0" wp14:anchorId="185D188E" wp14:editId="207B57D8">
            <wp:extent cx="5938520" cy="4099560"/>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8520" cy="4099560"/>
                    </a:xfrm>
                    <a:prstGeom prst="rect">
                      <a:avLst/>
                    </a:prstGeom>
                    <a:noFill/>
                    <a:ln>
                      <a:noFill/>
                    </a:ln>
                  </pic:spPr>
                </pic:pic>
              </a:graphicData>
            </a:graphic>
          </wp:inline>
        </w:drawing>
      </w:r>
    </w:p>
    <w:p w14:paraId="4EFB7118" w14:textId="0733FAB4" w:rsidR="000D6787" w:rsidRDefault="00DF1DE0" w:rsidP="00A0141F">
      <w:pPr>
        <w:rPr>
          <w:lang w:val="en-US"/>
        </w:rPr>
      </w:pPr>
      <w:r>
        <w:rPr>
          <w:lang w:val="en-US"/>
        </w:rPr>
        <w:t xml:space="preserve">GRID </w:t>
      </w:r>
    </w:p>
    <w:p w14:paraId="6A35F42C" w14:textId="1025B4D7" w:rsidR="00DF1DE0" w:rsidRDefault="00DF1DE0" w:rsidP="00A0141F">
      <w:pPr>
        <w:rPr>
          <w:lang w:val="en-US"/>
        </w:rPr>
      </w:pPr>
      <w:r>
        <w:rPr>
          <w:lang w:val="en-US"/>
        </w:rPr>
        <w:t>Row weights</w:t>
      </w:r>
    </w:p>
    <w:p w14:paraId="746A7D95" w14:textId="77777777" w:rsidR="00DF1DE0" w:rsidRDefault="00DF1DE0" w:rsidP="00A0141F">
      <w:pPr>
        <w:rPr>
          <w:lang w:val="en-US"/>
        </w:rPr>
      </w:pPr>
    </w:p>
    <w:p w14:paraId="7E159A01" w14:textId="7BE6F52E" w:rsidR="00DF1DE0" w:rsidRDefault="00FE17CB" w:rsidP="00A0141F">
      <w:pPr>
        <w:rPr>
          <w:lang w:val="en-US"/>
        </w:rPr>
      </w:pPr>
      <w:r>
        <w:rPr>
          <w:noProof/>
          <w:lang w:val="en-US"/>
        </w:rPr>
        <w:lastRenderedPageBreak/>
        <w:drawing>
          <wp:anchor distT="0" distB="0" distL="114300" distR="114300" simplePos="0" relativeHeight="251783168" behindDoc="1" locked="0" layoutInCell="1" allowOverlap="1" wp14:anchorId="0204D6BE" wp14:editId="4E8AF0D5">
            <wp:simplePos x="0" y="0"/>
            <wp:positionH relativeFrom="margin">
              <wp:align>center</wp:align>
            </wp:positionH>
            <wp:positionV relativeFrom="paragraph">
              <wp:posOffset>107</wp:posOffset>
            </wp:positionV>
            <wp:extent cx="6493196" cy="3893285"/>
            <wp:effectExtent l="0" t="0" r="3175" b="0"/>
            <wp:wrapTight wrapText="bothSides">
              <wp:wrapPolygon edited="0">
                <wp:start x="0" y="0"/>
                <wp:lineTo x="0" y="21456"/>
                <wp:lineTo x="21547" y="21456"/>
                <wp:lineTo x="21547"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600" r="9152"/>
                    <a:stretch/>
                  </pic:blipFill>
                  <pic:spPr bwMode="auto">
                    <a:xfrm>
                      <a:off x="0" y="0"/>
                      <a:ext cx="6493196" cy="3893285"/>
                    </a:xfrm>
                    <a:prstGeom prst="rect">
                      <a:avLst/>
                    </a:prstGeom>
                    <a:noFill/>
                    <a:ln>
                      <a:noFill/>
                    </a:ln>
                    <a:extLst>
                      <a:ext uri="{53640926-AAD7-44D8-BBD7-CCE9431645EC}">
                        <a14:shadowObscured xmlns:a14="http://schemas.microsoft.com/office/drawing/2010/main"/>
                      </a:ext>
                    </a:extLst>
                  </pic:spPr>
                </pic:pic>
              </a:graphicData>
            </a:graphic>
          </wp:anchor>
        </w:drawing>
      </w:r>
    </w:p>
    <w:p w14:paraId="58DFE017" w14:textId="77777777" w:rsidR="000D6787" w:rsidRDefault="000D6787" w:rsidP="00A0141F">
      <w:pPr>
        <w:rPr>
          <w:lang w:val="en-US"/>
        </w:rPr>
      </w:pPr>
    </w:p>
    <w:p w14:paraId="65EED869" w14:textId="77777777" w:rsidR="000D6787" w:rsidRDefault="000D6787" w:rsidP="00A0141F">
      <w:pPr>
        <w:rPr>
          <w:lang w:val="en-US"/>
        </w:rPr>
      </w:pPr>
    </w:p>
    <w:p w14:paraId="6732C86F" w14:textId="77777777" w:rsidR="000D6787" w:rsidRPr="00A0141F" w:rsidRDefault="000D6787" w:rsidP="00A0141F">
      <w:pPr>
        <w:rPr>
          <w:lang w:val="en-US"/>
        </w:rPr>
      </w:pPr>
    </w:p>
    <w:p w14:paraId="2E9CF328" w14:textId="49B14947" w:rsidR="006A7EC4" w:rsidRPr="00863AE8" w:rsidRDefault="003056F9" w:rsidP="003056F9">
      <w:pPr>
        <w:pStyle w:val="Heading1"/>
        <w:rPr>
          <w:rFonts w:eastAsiaTheme="minorEastAsia"/>
          <w:lang w:val="en-US"/>
        </w:rPr>
      </w:pPr>
      <w:bookmarkStart w:id="196" w:name="_Toc103247169"/>
      <w:r>
        <w:rPr>
          <w:rFonts w:eastAsiaTheme="minorEastAsia"/>
          <w:lang w:val="en-US"/>
        </w:rPr>
        <w:t>Discussion</w:t>
      </w:r>
      <w:bookmarkEnd w:id="196"/>
    </w:p>
    <w:p w14:paraId="738B1BF7" w14:textId="77777777" w:rsidR="006106F9" w:rsidRDefault="006106F9" w:rsidP="00CB30D7">
      <w:pPr>
        <w:spacing w:after="160" w:line="360" w:lineRule="auto"/>
        <w:rPr>
          <w:lang w:val="en-US"/>
        </w:rPr>
      </w:pPr>
    </w:p>
    <w:p w14:paraId="7B6631F4" w14:textId="39712FF0" w:rsidR="006106F9" w:rsidRDefault="006106F9" w:rsidP="006106F9">
      <w:pPr>
        <w:pStyle w:val="Heading2"/>
        <w:rPr>
          <w:lang w:val="en-US"/>
        </w:rPr>
      </w:pPr>
      <w:bookmarkStart w:id="197" w:name="_Toc103247170"/>
      <w:r>
        <w:rPr>
          <w:lang w:val="en-US"/>
        </w:rPr>
        <w:t>X-ray Dosimetry</w:t>
      </w:r>
      <w:bookmarkEnd w:id="197"/>
    </w:p>
    <w:p w14:paraId="7645EB67" w14:textId="77777777" w:rsidR="006106F9" w:rsidRDefault="006106F9" w:rsidP="00CB30D7">
      <w:pPr>
        <w:spacing w:after="160" w:line="360" w:lineRule="auto"/>
        <w:rPr>
          <w:lang w:val="en-US"/>
        </w:rPr>
      </w:pPr>
    </w:p>
    <w:p w14:paraId="02D77D22" w14:textId="77777777" w:rsidR="006106F9" w:rsidRDefault="006106F9" w:rsidP="00CB30D7">
      <w:pPr>
        <w:spacing w:after="160" w:line="360" w:lineRule="auto"/>
        <w:rPr>
          <w:lang w:val="en-US"/>
        </w:rPr>
      </w:pPr>
    </w:p>
    <w:p w14:paraId="2ADAB3B5" w14:textId="58428BAA" w:rsidR="006106F9" w:rsidRDefault="006106F9" w:rsidP="006106F9">
      <w:pPr>
        <w:pStyle w:val="Heading2"/>
        <w:rPr>
          <w:lang w:val="en-US"/>
        </w:rPr>
      </w:pPr>
      <w:bookmarkStart w:id="198" w:name="_Toc103247171"/>
      <w:proofErr w:type="spellStart"/>
      <w:r>
        <w:rPr>
          <w:lang w:val="en-US"/>
        </w:rPr>
        <w:t>Gafchromic</w:t>
      </w:r>
      <w:proofErr w:type="spellEnd"/>
      <w:r>
        <w:rPr>
          <w:lang w:val="en-US"/>
        </w:rPr>
        <w:t xml:space="preserve"> film dosimetry</w:t>
      </w:r>
      <w:bookmarkEnd w:id="198"/>
    </w:p>
    <w:p w14:paraId="0F767E98" w14:textId="53F33EF2" w:rsidR="006106F9" w:rsidRDefault="003952EB" w:rsidP="006106F9">
      <w:pPr>
        <w:rPr>
          <w:lang w:val="en-US"/>
        </w:rPr>
      </w:pPr>
      <w:r>
        <w:rPr>
          <w:lang w:val="en-US"/>
        </w:rPr>
        <w:t xml:space="preserve">Discuss </w:t>
      </w:r>
      <w:r w:rsidR="00CD6105">
        <w:rPr>
          <w:lang w:val="en-US"/>
        </w:rPr>
        <w:t xml:space="preserve">the two responses seen in 31.08.21 and not in 13.10.21, and how we suspect </w:t>
      </w:r>
      <w:r w:rsidR="00500C64">
        <w:rPr>
          <w:lang w:val="en-US"/>
        </w:rPr>
        <w:t xml:space="preserve">film to film variations. </w:t>
      </w:r>
    </w:p>
    <w:p w14:paraId="14F73EDA" w14:textId="1D3BE82E" w:rsidR="00200896" w:rsidRDefault="00200896" w:rsidP="006106F9">
      <w:pPr>
        <w:rPr>
          <w:lang w:val="en-US"/>
        </w:rPr>
      </w:pPr>
      <w:r>
        <w:rPr>
          <w:lang w:val="en-US"/>
        </w:rPr>
        <w:lastRenderedPageBreak/>
        <w:t>It has been shown that the size of the ROI affects the dosimetry, and for field sizes (area of radiation field at a specified SDD) larger than 10 x 10 mm</w:t>
      </w:r>
      <w:r>
        <w:rPr>
          <w:vertAlign w:val="superscript"/>
          <w:lang w:val="en-US"/>
        </w:rPr>
        <w:t>2</w:t>
      </w:r>
      <w:r>
        <w:rPr>
          <w:lang w:val="en-US"/>
        </w:rPr>
        <w:t xml:space="preserve"> an ROI of 4 x 4 mm</w:t>
      </w:r>
      <w:r>
        <w:rPr>
          <w:vertAlign w:val="superscript"/>
          <w:lang w:val="en-US"/>
        </w:rPr>
        <w:t>2</w:t>
      </w:r>
      <w:r>
        <w:rPr>
          <w:lang w:val="en-US"/>
        </w:rPr>
        <w:t xml:space="preserve"> is recommended </w:t>
      </w:r>
      <w:r>
        <w:rPr>
          <w:lang w:val="en-US"/>
        </w:rPr>
        <w:fldChar w:fldCharType="begin"/>
      </w:r>
      <w:r>
        <w:rPr>
          <w:lang w:val="en-US"/>
        </w:rPr>
        <w:instrText xml:space="preserve"> ADDIN ZOTERO_ITEM CSL_CITATION {"citationID":"fnBg9Uvt","properties":{"formattedCitation":"(Gholizadeh Sendani et al., 2018)","plainCitation":"(Gholizadeh Sendani et al., 2018)","noteIndex":0},"citationItems":[{"id":482,"uris":["http://zotero.org/users/9228513/items/YYS5T489"],"itemData":{"id":482,"type":"article-journal","abstract":"PURPOSE: To evaluate dependence of measured dose on size and location of region of interest (ROI) in Gafchromic EBT3 film dosimetry.\nMETHODS: Gafchromic EBT3 films were irradiated perpendicularly using the 6MV beam from a linear accelerator at 10 cm depth (100 cm SSD) of a 30 × 30 × 20 cm3 solid water phantom for a range of field sizes of 6 × 6 to 100 × 100 mm2 . ImageJ software was used for reading pieces of film. The appropriate location of ROIs in scanned films was found by two methods. First, the ROI was visually placed at the center of image. Second, the profile of pixel value versus distance was plotted and the center of profile was used for drawing ROI. Each scanned film was read using both methods and for three ROI sizes (1, 2, and 4 mm). A plastic scintillator, Exradin W1, was used as the reference dosimeter.\nRESULTS: Comparing the three ROI sizes using both methods showed that there was less than 2% difference from reference in output factor measurements for field sizes larger or equal to 10 × 10 mm2 . The percentage differences were increased in field sizes smaller than 10 × 10 mm2 and for ROI size of 4 × 4 mm2 for both centered-ROI and profiled-ROI methods. The mean percentage differences from reference measurements, for field sizes of 100 × 100 to 20 × 20 mm2 , were smaller than 1% in both methods of ROI positioning. For field sizes of 15 × 15 and 10 × 10 mm2 , the smaller mean percentage differences were observed in profiled-ROI (4 × 4 mm2 ) and centered-ROI (4 × 4 mm2 ). For the field sizes of 8 × 8 and 6 × 6 mm2 , the profiled-ROI (2 × 2 mm2 ) had smallest mean percentage difference, which was 0.88%.\nCONCLUSION: The ROI size of 4 × 4 mm2 is appropriate for dose measurements in field sizes of 100 × 100 mm2 to 10 × 10 mm2 , regardless of the method of finding location of ROI. In field sizes smaller than 10 × 10 mm2 , finding location of the ROI by profile of pixel values increases the accuracy of measurement, and ROI size of 2 × 2 mm2 has the smallest difference from the reference dose measurements.","container-title":"Medical Physics","DOI":"10.1002/mp.12885","ISSN":"2473-4209","issue":"5","journalAbbreviation":"Med Phys","language":"eng","note":"PMID: 29577330","page":"2329-2336","source":"PubMed","title":"Technical Note: Impact of region of interest size and location in Gafchromic film dosimetry","title-short":"Technical Note","volume":"45","author":[{"family":"Gholizadeh Sendani","given":"Neda"},{"family":"Karimian","given":"Alireza"},{"family":"Ferreira","given":"Clara"},{"family":"Alaei","given":"Parham"}],"issued":{"date-parts":[["2018",5]]}}}],"schema":"https://github.com/citation-style-language/schema/raw/master/csl-citation.json"} </w:instrText>
      </w:r>
      <w:r>
        <w:rPr>
          <w:lang w:val="en-US"/>
        </w:rPr>
        <w:fldChar w:fldCharType="separate"/>
      </w:r>
      <w:r w:rsidRPr="00754691">
        <w:rPr>
          <w:rFonts w:cs="Times New Roman"/>
          <w:lang w:val="en-US"/>
        </w:rPr>
        <w:t>(</w:t>
      </w:r>
      <w:proofErr w:type="spellStart"/>
      <w:r w:rsidRPr="00754691">
        <w:rPr>
          <w:rFonts w:cs="Times New Roman"/>
          <w:lang w:val="en-US"/>
        </w:rPr>
        <w:t>Gholizadeh</w:t>
      </w:r>
      <w:proofErr w:type="spellEnd"/>
      <w:r w:rsidRPr="00754691">
        <w:rPr>
          <w:rFonts w:cs="Times New Roman"/>
          <w:lang w:val="en-US"/>
        </w:rPr>
        <w:t xml:space="preserve"> </w:t>
      </w:r>
      <w:proofErr w:type="spellStart"/>
      <w:r w:rsidRPr="00754691">
        <w:rPr>
          <w:rFonts w:cs="Times New Roman"/>
          <w:lang w:val="en-US"/>
        </w:rPr>
        <w:t>Sendani</w:t>
      </w:r>
      <w:proofErr w:type="spellEnd"/>
      <w:r w:rsidRPr="00754691">
        <w:rPr>
          <w:rFonts w:cs="Times New Roman"/>
          <w:lang w:val="en-US"/>
        </w:rPr>
        <w:t xml:space="preserve"> et al., 2018)</w:t>
      </w:r>
      <w:r>
        <w:rPr>
          <w:lang w:val="en-US"/>
        </w:rPr>
        <w:fldChar w:fldCharType="end"/>
      </w:r>
      <w:r>
        <w:rPr>
          <w:lang w:val="en-US"/>
        </w:rPr>
        <w:t xml:space="preserve">. </w:t>
      </w:r>
    </w:p>
    <w:p w14:paraId="6803700F" w14:textId="77777777" w:rsidR="00137794" w:rsidRPr="002B0794" w:rsidRDefault="00137794" w:rsidP="00137794">
      <w:pPr>
        <w:rPr>
          <w:lang w:val="en-US"/>
        </w:rPr>
      </w:pPr>
      <w:commentRangeStart w:id="199"/>
      <w:r>
        <w:rPr>
          <w:lang w:val="en-US"/>
        </w:rPr>
        <w:t>Red channel dosimetry</w:t>
      </w:r>
      <w:commentRangeEnd w:id="199"/>
      <w:r>
        <w:rPr>
          <w:rStyle w:val="CommentReference"/>
        </w:rPr>
        <w:commentReference w:id="199"/>
      </w:r>
      <w:r>
        <w:rPr>
          <w:lang w:val="en-US"/>
        </w:rPr>
        <w:t xml:space="preserve"> </w:t>
      </w:r>
      <w:r>
        <w:rPr>
          <w:lang w:val="en-US"/>
        </w:rPr>
        <w:fldChar w:fldCharType="begin"/>
      </w:r>
      <w:r>
        <w:rPr>
          <w:lang w:val="en-US"/>
        </w:rPr>
        <w:instrText xml:space="preserve"> ADDIN ZOTERO_ITEM CSL_CITATION {"citationID":"nMQowQXu","properties":{"formattedCitation":"(Micke et al., 2011)","plainCitation":"(Micke et al., 2011)","noteIndex":0},"citationItems":[{"id":448,"uris":["http://zotero.org/users/9228513/items/ARKJ8AEJ"],"itemData":{"id":448,"type":"article-journal","abstract":"Purpose: A new method to evaluate radiochromic film dosimetry data scanned in multiple color channels is presented. This work was undertaken to demonstrate that the multichannel method is fundamentally superior to the traditional single channel method. The multichannel method allows for the separation and removal of the nondose-dependent portions of a film image leaving a residual image that is dependent only on absorbed dose. Methods: Radiochromic films were exposed to 10 × 10 cm radiation fields (Co-60 and 6 MV) at doses up to about 300 cGy. The films were scanned in red–blue–green (RGB) format on a flatbed color scanner and measured to build calibration tables relating the absorbed dose to the response of the film in each of the color channels. Film images were converted to dose maps using two methods. The first method used the response from a single color channel and the second method used the response from all three color channels. The multichannel method allows for the separation of the scanned signal into one part that is dose-dependent and another part that is dose-independent and enables the correction of a variety of disturbances in the digitized image including nonuniformities in the active coating on the radiochromic film as well as scanner related artifacts. The fundamental mathematics of the two methods is described and the dose maps calculated from film images using the two methods are compared and analyzed. Results: The multichannel dosimetry method was shown to be an effective way to separate out nondose-dependent abnormalities from radiochromic dosimetry film images. The process was shown to remove disturbances in the scanned images caused by nonhomogeneity of the radiochromic film and artifacts caused by the scanner and to improve the integrity of the dose information. Multichannel dosimetry also reduces random noise in the dose images and mitigates scanner-related artifacts such as lateral position dependence. In providing an ability to calculate dose maps from data in all the color channels the multichannel method provides the ability to examine the agreement between the color channels. Furthermore, when using calibration data to convert RGB film images to dose using the new method, poor correspondence between the dose calculations for the three color channels provides an important indication that the this new technique enables easy indication in case the dose and calibration films are curve mismatched. The method permit compensation for thickness nonuniformities in the film, increases the signal to noise level, mitigates the lateral dose-dependency of flatbed scanners effect of the calculated dose map and extends the evaluable dose range to 10 cGy-100 Gy. Conclusions: Multichannel dosimetry with radiochromic film like Gafchromic® EBT2 is shown to have significant advantages over single channel dosimetry. It is recommended that the dosimetry protocols described be implemented when using this radiochromic film to ensure the best data integrity and dosimetric accuracy.","container-title":"Medical Physics","DOI":"10.1118/1.3576105","ISSN":"2473-4209","issue":"5","language":"en","note":"_eprint: https://onlinelibrary.wiley.com/doi/pdf/10.1118/1.3576105","page":"2523-2534","source":"Wiley Online Library","title":"Multichannel film dosimetry with nonuniformity correction","volume":"38","author":[{"family":"Micke","given":"Andre"},{"family":"Lewis","given":"David F."},{"family":"Yu","given":"Xiang"}],"issued":{"date-parts":[["2011"]]}}}],"schema":"https://github.com/citation-style-language/schema/raw/master/csl-citation.json"} </w:instrText>
      </w:r>
      <w:r>
        <w:rPr>
          <w:lang w:val="en-US"/>
        </w:rPr>
        <w:fldChar w:fldCharType="separate"/>
      </w:r>
      <w:r w:rsidRPr="002846F2">
        <w:rPr>
          <w:rFonts w:cs="Times New Roman"/>
          <w:lang w:val="en-US"/>
        </w:rPr>
        <w:t>(</w:t>
      </w:r>
      <w:proofErr w:type="spellStart"/>
      <w:r w:rsidRPr="002846F2">
        <w:rPr>
          <w:rFonts w:cs="Times New Roman"/>
          <w:lang w:val="en-US"/>
        </w:rPr>
        <w:t>Micke</w:t>
      </w:r>
      <w:proofErr w:type="spellEnd"/>
      <w:r w:rsidRPr="002846F2">
        <w:rPr>
          <w:rFonts w:cs="Times New Roman"/>
          <w:lang w:val="en-US"/>
        </w:rPr>
        <w:t xml:space="preserve"> et al., 2011)</w:t>
      </w:r>
      <w:r>
        <w:rPr>
          <w:lang w:val="en-US"/>
        </w:rPr>
        <w:fldChar w:fldCharType="end"/>
      </w:r>
    </w:p>
    <w:p w14:paraId="5BB74406" w14:textId="77777777" w:rsidR="006106F9" w:rsidRDefault="006106F9" w:rsidP="006106F9">
      <w:pPr>
        <w:rPr>
          <w:lang w:val="en-US"/>
        </w:rPr>
      </w:pPr>
    </w:p>
    <w:p w14:paraId="09C0C629" w14:textId="3CEC29AD" w:rsidR="006106F9" w:rsidRDefault="006106F9" w:rsidP="006106F9">
      <w:pPr>
        <w:pStyle w:val="Heading2"/>
      </w:pPr>
      <w:bookmarkStart w:id="200" w:name="_Toc103247172"/>
      <w:r>
        <w:t>1D survival analysis</w:t>
      </w:r>
      <w:bookmarkEnd w:id="200"/>
    </w:p>
    <w:p w14:paraId="0AD3A7C7" w14:textId="36EB2CE9" w:rsidR="006106F9" w:rsidRPr="006106F9" w:rsidRDefault="006106F9" w:rsidP="006106F9">
      <w:pPr>
        <w:pStyle w:val="Heading2"/>
      </w:pPr>
      <w:bookmarkStart w:id="201" w:name="_Toc103247173"/>
      <w:r>
        <w:t>2D Survival analysis</w:t>
      </w:r>
      <w:bookmarkEnd w:id="201"/>
    </w:p>
    <w:p w14:paraId="178A47E6" w14:textId="3ABCC107" w:rsidR="00040D4F" w:rsidRDefault="003056F9" w:rsidP="00CB30D7">
      <w:pPr>
        <w:spacing w:after="160" w:line="360" w:lineRule="auto"/>
        <w:rPr>
          <w:lang w:val="en-US"/>
        </w:rPr>
      </w:pPr>
      <w:r>
        <w:rPr>
          <w:lang w:val="en-US"/>
        </w:rPr>
        <w:fldChar w:fldCharType="begin"/>
      </w:r>
      <w:r w:rsidR="00A32D43" w:rsidRPr="00A63C5D">
        <w:rPr>
          <w:lang w:val="en-US"/>
        </w:rPr>
        <w:instrText xml:space="preserve"> ADDIN ZOTERO_ITEM CSL_CITATION {"citationID":"72Q53amj","properties":{"formattedCitation":"(Klassen et al., 1997)","plainCitation":"(Klassen et al., 1997)","dontUpdate":true,"noteIndex":0},"citationItems":[{"id":384,"uris":["http://zotero.org/users/9228513/items/HJSQ9MZM"],"itemData":{"id":384,"type":"article-journal","abstract":"GafChromic MD-55 is a fairly new, thin film dosimeter that develops a blue color (lambda max = 676 nm) when irradiated with ionizing radiation. The increase in absorbance is roughly proportional to the absorbed dose. In this study, GafChromic MD-55 was irradiated with 60Co gamma rays. A double irradiation method was used in which a dosimeter is given an unknown dose followed by a known, calibration dose. With this method, GafChromic MD-55 was used to measure doses in the vicinity of 6 Gy with an uncertainty of less than 1%. It was found that the measured optical density of GafChromic MD-55, as presently fabricated, is affected by the polarization of the analyzing light, an important consideration when using GafChromic MD-55 as a precision dosimeter. GafChromic MD-55 was found to consist of seven layers. The response to polarized light was measured for the whole dosimeter and for the three Mylar films which form part of the dosimeter.","container-title":"Medical Physics","DOI":"10.1118/1.598106","ISSN":"0094-2405","issue":"12","journalAbbreviation":"Med Phys","language":"eng","note":"PMID: 9434975","page":"1924-1934","source":"PubMed","title":"GafChromic MD-55: investigated as a precision dosimeter","title-short":"GafChromic MD-55","volume":"24","author":[{"family":"Klassen","given":"N. V."},{"family":"Zwan","given":"L.","non-dropping-particle":"van der"},{"family":"Cygler","given":"J."}],"issued":{"date-parts":[["1997",12]]}}}],"schema":"https://github.com/citation-style-language/schema/raw/master/csl-citation.json"} </w:instrText>
      </w:r>
      <w:r>
        <w:rPr>
          <w:lang w:val="en-US"/>
        </w:rPr>
        <w:fldChar w:fldCharType="separate"/>
      </w:r>
      <w:r w:rsidRPr="00A63C5D">
        <w:rPr>
          <w:rFonts w:cs="Times New Roman"/>
          <w:lang w:val="en-US"/>
        </w:rPr>
        <w:t>Klassen et al.</w:t>
      </w:r>
      <w:r>
        <w:rPr>
          <w:lang w:val="en-US"/>
        </w:rPr>
        <w:fldChar w:fldCharType="end"/>
      </w:r>
      <w:r w:rsidRPr="00A63C5D">
        <w:rPr>
          <w:lang w:val="en-US"/>
        </w:rPr>
        <w:t xml:space="preserve"> </w:t>
      </w:r>
      <w:r>
        <w:rPr>
          <w:lang w:val="en-US"/>
        </w:rPr>
        <w:t xml:space="preserve">proposed cleaning the films, because of their tendency to gather dust. This was not discovered until after the experiments were performed.   </w:t>
      </w:r>
    </w:p>
    <w:p w14:paraId="23BE3F27" w14:textId="77777777" w:rsidR="004C1AF6" w:rsidRDefault="00040D4F" w:rsidP="00CB30D7">
      <w:pPr>
        <w:spacing w:after="160" w:line="360" w:lineRule="auto"/>
        <w:rPr>
          <w:rFonts w:eastAsiaTheme="minorEastAsia"/>
          <w:lang w:val="en-US"/>
        </w:rPr>
      </w:pPr>
      <w:r>
        <w:rPr>
          <w:lang w:val="en-US"/>
        </w:rPr>
        <w:t xml:space="preserve">Maybe we got two responses because we didn’t manage to only scan in one direction, because of the </w:t>
      </w:r>
      <w:r w:rsidR="00956E18">
        <w:rPr>
          <w:lang w:val="en-US"/>
        </w:rPr>
        <w:t xml:space="preserve">long side not being long enough. But then why did it also appear 13.10 when we ensured correct orientation by making the longer side longer </w:t>
      </w:r>
      <w:r w:rsidR="00693CE1">
        <w:rPr>
          <w:lang w:val="en-US"/>
        </w:rPr>
        <w:t xml:space="preserve">to enhance the difference. </w:t>
      </w:r>
      <w:r w:rsidR="003D69E6">
        <w:rPr>
          <w:lang w:val="en-US"/>
        </w:rPr>
        <w:br/>
      </w:r>
      <w:r w:rsidR="003D69E6">
        <w:rPr>
          <w:lang w:val="en-US"/>
        </w:rPr>
        <w:br/>
      </w:r>
      <w:r w:rsidR="00F76A8F">
        <w:rPr>
          <w:rFonts w:eastAsiaTheme="minorEastAsia"/>
          <w:lang w:val="en-US"/>
        </w:rPr>
        <w:t xml:space="preserve">In (ref here) we see the </w:t>
      </w:r>
      <w:r w:rsidR="004901F8">
        <w:rPr>
          <w:rFonts w:eastAsiaTheme="minorEastAsia"/>
          <w:lang w:val="en-US"/>
        </w:rPr>
        <w:t xml:space="preserve">intra-batch </w:t>
      </w:r>
      <w:r w:rsidR="00D271D9">
        <w:rPr>
          <w:rFonts w:eastAsiaTheme="minorEastAsia"/>
          <w:lang w:val="en-US"/>
        </w:rPr>
        <w:t xml:space="preserve">response variation. The source of variation is unclear, but one reason might be that </w:t>
      </w:r>
      <w:r w:rsidR="00002DF7">
        <w:rPr>
          <w:rFonts w:eastAsiaTheme="minorEastAsia"/>
          <w:lang w:val="en-US"/>
        </w:rPr>
        <w:t xml:space="preserve">the </w:t>
      </w:r>
      <w:r w:rsidR="00B965BB">
        <w:rPr>
          <w:rFonts w:eastAsiaTheme="minorEastAsia"/>
          <w:lang w:val="en-US"/>
        </w:rPr>
        <w:t xml:space="preserve">films might have flipped during handling as explained in (ref here). However, the method was improved </w:t>
      </w:r>
      <w:r w:rsidR="00167B18">
        <w:rPr>
          <w:rFonts w:eastAsiaTheme="minorEastAsia"/>
          <w:lang w:val="en-US"/>
        </w:rPr>
        <w:t xml:space="preserve">for the second calibration, and we still had a split response. </w:t>
      </w:r>
    </w:p>
    <w:p w14:paraId="39A567C0" w14:textId="77777777" w:rsidR="004C1AF6" w:rsidRDefault="004C1AF6" w:rsidP="00CB30D7">
      <w:pPr>
        <w:spacing w:after="160" w:line="360" w:lineRule="auto"/>
        <w:rPr>
          <w:rFonts w:eastAsiaTheme="minorEastAsia"/>
          <w:lang w:val="en-US"/>
        </w:rPr>
      </w:pPr>
    </w:p>
    <w:p w14:paraId="1989F78F" w14:textId="77777777" w:rsidR="004C1AF6" w:rsidRPr="00FC2E64" w:rsidRDefault="004C1AF6" w:rsidP="004C1AF6">
      <w:pPr>
        <w:rPr>
          <w:lang w:val="en-US"/>
        </w:rPr>
      </w:pPr>
      <w:commentRangeStart w:id="202"/>
      <w:commentRangeStart w:id="203"/>
      <w:r>
        <w:rPr>
          <w:lang w:val="en-US"/>
        </w:rPr>
        <w:t xml:space="preserve">The dosimetry for both OPEN field and GRID was validated with Monte Carlo simulations performed by </w:t>
      </w:r>
      <w:proofErr w:type="spellStart"/>
      <w:r>
        <w:rPr>
          <w:lang w:val="en-US"/>
        </w:rPr>
        <w:t>Delmon</w:t>
      </w:r>
      <w:proofErr w:type="spellEnd"/>
      <w:r>
        <w:rPr>
          <w:lang w:val="en-US"/>
        </w:rPr>
        <w:t xml:space="preserve"> Arous, PhD-student. He used FLUKA, a particle physics Monte Carlo simulation package to simulate how the photons would interact in our experimental setup. Thereby, accurately measuring how the different GRID collimators affected dose in peak and valley areas.  </w:t>
      </w:r>
      <w:commentRangeEnd w:id="202"/>
      <w:r>
        <w:rPr>
          <w:rStyle w:val="CommentReference"/>
        </w:rPr>
        <w:commentReference w:id="202"/>
      </w:r>
      <w:commentRangeEnd w:id="203"/>
      <w:r>
        <w:rPr>
          <w:rStyle w:val="CommentReference"/>
        </w:rPr>
        <w:commentReference w:id="203"/>
      </w:r>
    </w:p>
    <w:p w14:paraId="5C0A4B71" w14:textId="03B8B14E" w:rsidR="00BB209A" w:rsidRDefault="00BB209A" w:rsidP="00CB30D7">
      <w:pPr>
        <w:spacing w:after="160" w:line="360" w:lineRule="auto"/>
        <w:rPr>
          <w:rFonts w:eastAsiaTheme="minorEastAsia"/>
          <w:lang w:val="en-US"/>
        </w:rPr>
      </w:pPr>
    </w:p>
    <w:p w14:paraId="6A01EF5C" w14:textId="77777777" w:rsidR="00BB209A" w:rsidRPr="00863AE8" w:rsidRDefault="00BB209A" w:rsidP="00CB30D7">
      <w:pPr>
        <w:spacing w:after="160" w:line="360" w:lineRule="auto"/>
        <w:rPr>
          <w:rFonts w:eastAsiaTheme="minorEastAsia"/>
          <w:lang w:val="en-US"/>
        </w:rPr>
      </w:pPr>
    </w:p>
    <w:p w14:paraId="5F07C6DD" w14:textId="0487A165" w:rsidR="006A7EC4" w:rsidRPr="00863AE8" w:rsidRDefault="006A7EC4" w:rsidP="00CB30D7">
      <w:pPr>
        <w:spacing w:after="160" w:line="360" w:lineRule="auto"/>
        <w:rPr>
          <w:rFonts w:eastAsiaTheme="minorEastAsia"/>
          <w:lang w:val="en-US"/>
        </w:rPr>
      </w:pPr>
    </w:p>
    <w:p w14:paraId="62475D65" w14:textId="77777777" w:rsidR="006A7EC4" w:rsidRPr="00863AE8" w:rsidRDefault="006A7EC4" w:rsidP="00CB30D7">
      <w:pPr>
        <w:spacing w:after="160" w:line="360" w:lineRule="auto"/>
        <w:rPr>
          <w:rFonts w:eastAsiaTheme="minorEastAsia"/>
          <w:lang w:val="en-US"/>
        </w:rPr>
      </w:pPr>
      <w:r w:rsidRPr="00863AE8">
        <w:rPr>
          <w:rFonts w:eastAsiaTheme="minorEastAsia"/>
          <w:lang w:val="en-US"/>
        </w:rPr>
        <w:br w:type="page"/>
      </w:r>
    </w:p>
    <w:p w14:paraId="2DC548D3" w14:textId="77777777" w:rsidR="009D2CBF" w:rsidRPr="00863AE8" w:rsidRDefault="009D2CBF" w:rsidP="00CB30D7">
      <w:pPr>
        <w:spacing w:after="160" w:line="360" w:lineRule="auto"/>
        <w:rPr>
          <w:rFonts w:eastAsiaTheme="minorEastAsia"/>
          <w:lang w:val="en-US"/>
        </w:rPr>
      </w:pPr>
    </w:p>
    <w:p w14:paraId="6AB9B9E9" w14:textId="5C0731D1" w:rsidR="0069443A" w:rsidRDefault="0069443A" w:rsidP="00CB30D7">
      <w:pPr>
        <w:pStyle w:val="Heading1"/>
        <w:spacing w:line="360" w:lineRule="auto"/>
        <w:rPr>
          <w:lang w:val="en-US"/>
        </w:rPr>
      </w:pPr>
      <w:bookmarkStart w:id="204" w:name="_Toc103247174"/>
      <w:r>
        <w:rPr>
          <w:lang w:val="en-US"/>
        </w:rPr>
        <w:t>References</w:t>
      </w:r>
      <w:bookmarkEnd w:id="204"/>
      <w:r>
        <w:rPr>
          <w:lang w:val="en-US"/>
        </w:rPr>
        <w:t xml:space="preserve"> </w:t>
      </w:r>
    </w:p>
    <w:p w14:paraId="5C0BA88C" w14:textId="77777777" w:rsidR="00691D06" w:rsidRPr="00691D06" w:rsidRDefault="00691D06" w:rsidP="00CB30D7">
      <w:pPr>
        <w:spacing w:line="360" w:lineRule="auto"/>
        <w:rPr>
          <w:lang w:val="en-US"/>
        </w:rPr>
      </w:pPr>
    </w:p>
    <w:p w14:paraId="2DA3AE50" w14:textId="77777777" w:rsidR="00D9654C" w:rsidRPr="00DE5E03" w:rsidRDefault="0069443A" w:rsidP="00D9654C">
      <w:pPr>
        <w:pStyle w:val="Bibliography"/>
        <w:rPr>
          <w:lang w:val="en-US"/>
        </w:rPr>
      </w:pPr>
      <w:r>
        <w:rPr>
          <w:lang w:val="en-US"/>
        </w:rPr>
        <w:fldChar w:fldCharType="begin"/>
      </w:r>
      <w:r w:rsidR="002E46CD">
        <w:rPr>
          <w:lang w:val="en-US"/>
        </w:rPr>
        <w:instrText xml:space="preserve"> ADDIN ZOTERO_BIBL {"uncited":[],"omitted":[],"custom":[]} CSL_BIBLIOGRAPHY </w:instrText>
      </w:r>
      <w:r>
        <w:rPr>
          <w:lang w:val="en-US"/>
        </w:rPr>
        <w:fldChar w:fldCharType="separate"/>
      </w:r>
      <w:r w:rsidR="00D9654C" w:rsidRPr="00DE5E03">
        <w:rPr>
          <w:i/>
          <w:iCs/>
          <w:lang w:val="en-US"/>
        </w:rPr>
        <w:t>A549 Cell Subculture Protocol – A549 Cell Line: Cell Culture and Transfection Protocol</w:t>
      </w:r>
      <w:r w:rsidR="00D9654C" w:rsidRPr="00DE5E03">
        <w:rPr>
          <w:lang w:val="en-US"/>
        </w:rPr>
        <w:t>. (n.d.). Retrieved April 5, 2022, from https://www.a549.com/cell-subculture-protocol/</w:t>
      </w:r>
    </w:p>
    <w:p w14:paraId="7B62F85E" w14:textId="77777777" w:rsidR="00D9654C" w:rsidRPr="00DE5E03" w:rsidRDefault="00D9654C" w:rsidP="00D9654C">
      <w:pPr>
        <w:pStyle w:val="Bibliography"/>
        <w:rPr>
          <w:lang w:val="en-US"/>
        </w:rPr>
      </w:pPr>
      <w:r w:rsidRPr="00DE5E03">
        <w:rPr>
          <w:i/>
          <w:iCs/>
          <w:lang w:val="en-US"/>
        </w:rPr>
        <w:t>Adenosine triphosphate | Definition, Structure, Function, &amp; Facts | Britannica</w:t>
      </w:r>
      <w:r w:rsidRPr="00DE5E03">
        <w:rPr>
          <w:lang w:val="en-US"/>
        </w:rPr>
        <w:t>. (2020, March 12). https://www.britannica.com/science/adenosine-triphosphate</w:t>
      </w:r>
    </w:p>
    <w:p w14:paraId="1EDF2F07" w14:textId="77777777" w:rsidR="00D9654C" w:rsidRPr="00DE5E03" w:rsidRDefault="00D9654C" w:rsidP="00D9654C">
      <w:pPr>
        <w:pStyle w:val="Bibliography"/>
        <w:rPr>
          <w:lang w:val="en-US"/>
        </w:rPr>
      </w:pPr>
      <w:proofErr w:type="spellStart"/>
      <w:r w:rsidRPr="00DE5E03">
        <w:rPr>
          <w:lang w:val="en-US"/>
        </w:rPr>
        <w:t>Aksnes</w:t>
      </w:r>
      <w:proofErr w:type="spellEnd"/>
      <w:r w:rsidRPr="00DE5E03">
        <w:rPr>
          <w:lang w:val="en-US"/>
        </w:rPr>
        <w:t>, I. (2020, November 8). History of X-rays—125 years in the making (</w:t>
      </w:r>
      <w:proofErr w:type="spellStart"/>
      <w:r w:rsidRPr="00DE5E03">
        <w:rPr>
          <w:lang w:val="en-US"/>
        </w:rPr>
        <w:t>pt</w:t>
      </w:r>
      <w:proofErr w:type="spellEnd"/>
      <w:r w:rsidRPr="00DE5E03">
        <w:rPr>
          <w:lang w:val="en-US"/>
        </w:rPr>
        <w:t xml:space="preserve"> 2). </w:t>
      </w:r>
      <w:proofErr w:type="spellStart"/>
      <w:r w:rsidRPr="00DE5E03">
        <w:rPr>
          <w:i/>
          <w:iCs/>
          <w:lang w:val="en-US"/>
        </w:rPr>
        <w:t>Excillum</w:t>
      </w:r>
      <w:proofErr w:type="spellEnd"/>
      <w:r w:rsidRPr="00DE5E03">
        <w:rPr>
          <w:lang w:val="en-US"/>
        </w:rPr>
        <w:t>. https://www.excillum.com/history-of-x-rays-x-ray-tubes/</w:t>
      </w:r>
    </w:p>
    <w:p w14:paraId="731BE333" w14:textId="77777777" w:rsidR="00D9654C" w:rsidRPr="00DE5E03" w:rsidRDefault="00D9654C" w:rsidP="00D9654C">
      <w:pPr>
        <w:pStyle w:val="Bibliography"/>
        <w:rPr>
          <w:lang w:val="en-US"/>
        </w:rPr>
      </w:pPr>
      <w:r w:rsidRPr="00DE5E03">
        <w:rPr>
          <w:lang w:val="en-US"/>
        </w:rPr>
        <w:t xml:space="preserve">Alberts, B., Johnson, A., Lewis, J., Raff, M., Roberts, K., &amp; Walter, P. (2014). </w:t>
      </w:r>
      <w:r w:rsidRPr="00DE5E03">
        <w:rPr>
          <w:i/>
          <w:iCs/>
          <w:lang w:val="en-US"/>
        </w:rPr>
        <w:t>Molecular Biology of the Cell</w:t>
      </w:r>
      <w:r w:rsidRPr="00DE5E03">
        <w:rPr>
          <w:lang w:val="en-US"/>
        </w:rPr>
        <w:t xml:space="preserve"> (6th ed.). Garland Science.</w:t>
      </w:r>
    </w:p>
    <w:p w14:paraId="0FE81C8F" w14:textId="77777777" w:rsidR="00D9654C" w:rsidRPr="00DE5E03" w:rsidRDefault="00D9654C" w:rsidP="00D9654C">
      <w:pPr>
        <w:pStyle w:val="Bibliography"/>
        <w:rPr>
          <w:lang w:val="en-US"/>
        </w:rPr>
      </w:pPr>
      <w:proofErr w:type="spellStart"/>
      <w:r w:rsidRPr="00DE5E03">
        <w:rPr>
          <w:lang w:val="en-US"/>
        </w:rPr>
        <w:t>Aldelaijan</w:t>
      </w:r>
      <w:proofErr w:type="spellEnd"/>
      <w:r w:rsidRPr="00DE5E03">
        <w:rPr>
          <w:lang w:val="en-US"/>
        </w:rPr>
        <w:t xml:space="preserve">, S., &amp; </w:t>
      </w:r>
      <w:proofErr w:type="spellStart"/>
      <w:r w:rsidRPr="00DE5E03">
        <w:rPr>
          <w:lang w:val="en-US"/>
        </w:rPr>
        <w:t>Devic</w:t>
      </w:r>
      <w:proofErr w:type="spellEnd"/>
      <w:r w:rsidRPr="00DE5E03">
        <w:rPr>
          <w:lang w:val="en-US"/>
        </w:rPr>
        <w:t xml:space="preserve">, S. (2018). Comparison of dose response functions for EBT3 model </w:t>
      </w:r>
      <w:proofErr w:type="spellStart"/>
      <w:r w:rsidRPr="00DE5E03">
        <w:rPr>
          <w:lang w:val="en-US"/>
        </w:rPr>
        <w:t>GafChromic</w:t>
      </w:r>
      <w:r w:rsidRPr="00DE5E03">
        <w:rPr>
          <w:vertAlign w:val="superscript"/>
          <w:lang w:val="en-US"/>
        </w:rPr>
        <w:t>TM</w:t>
      </w:r>
      <w:proofErr w:type="spellEnd"/>
      <w:r w:rsidRPr="00DE5E03">
        <w:rPr>
          <w:lang w:val="en-US"/>
        </w:rPr>
        <w:t xml:space="preserve"> film dosimetry system. </w:t>
      </w:r>
      <w:proofErr w:type="spellStart"/>
      <w:r w:rsidRPr="00DE5E03">
        <w:rPr>
          <w:i/>
          <w:iCs/>
          <w:lang w:val="en-US"/>
        </w:rPr>
        <w:t>Physica</w:t>
      </w:r>
      <w:proofErr w:type="spellEnd"/>
      <w:r w:rsidRPr="00DE5E03">
        <w:rPr>
          <w:i/>
          <w:iCs/>
          <w:lang w:val="en-US"/>
        </w:rPr>
        <w:t xml:space="preserve"> Medica</w:t>
      </w:r>
      <w:r w:rsidRPr="00DE5E03">
        <w:rPr>
          <w:lang w:val="en-US"/>
        </w:rPr>
        <w:t xml:space="preserve">, </w:t>
      </w:r>
      <w:r w:rsidRPr="00DE5E03">
        <w:rPr>
          <w:i/>
          <w:iCs/>
          <w:lang w:val="en-US"/>
        </w:rPr>
        <w:t>49</w:t>
      </w:r>
      <w:r w:rsidRPr="00DE5E03">
        <w:rPr>
          <w:lang w:val="en-US"/>
        </w:rPr>
        <w:t>, 112–118. https://doi.org/10.1016/j.ejmp.2018.05.014</w:t>
      </w:r>
    </w:p>
    <w:p w14:paraId="569C4555" w14:textId="77777777" w:rsidR="00D9654C" w:rsidRPr="00DE5E03" w:rsidRDefault="00D9654C" w:rsidP="00D9654C">
      <w:pPr>
        <w:pStyle w:val="Bibliography"/>
        <w:rPr>
          <w:lang w:val="en-US"/>
        </w:rPr>
      </w:pPr>
      <w:proofErr w:type="spellStart"/>
      <w:r w:rsidRPr="00DE5E03">
        <w:rPr>
          <w:lang w:val="en-US"/>
        </w:rPr>
        <w:t>Alm</w:t>
      </w:r>
      <w:proofErr w:type="spellEnd"/>
      <w:r w:rsidRPr="00DE5E03">
        <w:rPr>
          <w:lang w:val="en-US"/>
        </w:rPr>
        <w:t xml:space="preserve"> Carlsson, G. (2001). </w:t>
      </w:r>
      <w:r w:rsidRPr="00DE5E03">
        <w:rPr>
          <w:i/>
          <w:iCs/>
          <w:lang w:val="en-US"/>
        </w:rPr>
        <w:t>Bragg-Gray Dosimetry: Theory of Burch</w:t>
      </w:r>
      <w:r w:rsidRPr="00DE5E03">
        <w:rPr>
          <w:lang w:val="en-US"/>
        </w:rPr>
        <w:t>. Linköping University Electronic Press. http://urn.kb.se/resolve?urn=urn:nbn:se:liu:diva-57834</w:t>
      </w:r>
    </w:p>
    <w:p w14:paraId="441CAE3D" w14:textId="77777777" w:rsidR="00D9654C" w:rsidRPr="00DE5E03" w:rsidRDefault="00D9654C" w:rsidP="00D9654C">
      <w:pPr>
        <w:pStyle w:val="Bibliography"/>
        <w:rPr>
          <w:lang w:val="en-US"/>
        </w:rPr>
      </w:pPr>
      <w:proofErr w:type="spellStart"/>
      <w:r w:rsidRPr="00DE5E03">
        <w:rPr>
          <w:lang w:val="en-US"/>
        </w:rPr>
        <w:t>Alm</w:t>
      </w:r>
      <w:proofErr w:type="spellEnd"/>
      <w:r w:rsidRPr="00DE5E03">
        <w:rPr>
          <w:lang w:val="en-US"/>
        </w:rPr>
        <w:t xml:space="preserve"> Carlsson, G. (2002). </w:t>
      </w:r>
      <w:r w:rsidRPr="00DE5E03">
        <w:rPr>
          <w:i/>
          <w:iCs/>
          <w:lang w:val="en-US"/>
        </w:rPr>
        <w:t>Spencer-</w:t>
      </w:r>
      <w:proofErr w:type="spellStart"/>
      <w:r w:rsidRPr="00DE5E03">
        <w:rPr>
          <w:i/>
          <w:iCs/>
          <w:lang w:val="en-US"/>
        </w:rPr>
        <w:t>Attix</w:t>
      </w:r>
      <w:proofErr w:type="spellEnd"/>
      <w:r w:rsidRPr="00DE5E03">
        <w:rPr>
          <w:i/>
          <w:iCs/>
          <w:lang w:val="en-US"/>
        </w:rPr>
        <w:t xml:space="preserve"> Cavity Theory</w:t>
      </w:r>
      <w:r w:rsidRPr="00DE5E03">
        <w:rPr>
          <w:lang w:val="en-US"/>
        </w:rPr>
        <w:t>. Linköping University Electronic Press. http://urn.kb.se/resolve?urn=urn:nbn:se:liu:diva-57893</w:t>
      </w:r>
    </w:p>
    <w:p w14:paraId="1B552444" w14:textId="77777777" w:rsidR="00D9654C" w:rsidRPr="00DE5E03" w:rsidRDefault="00D9654C" w:rsidP="00D9654C">
      <w:pPr>
        <w:pStyle w:val="Bibliography"/>
        <w:rPr>
          <w:lang w:val="en-US"/>
        </w:rPr>
      </w:pPr>
      <w:r w:rsidRPr="00DE5E03">
        <w:rPr>
          <w:lang w:val="en-US"/>
        </w:rPr>
        <w:t xml:space="preserve">Amiri, S., Ali, P. J. M., Mohammed, S., </w:t>
      </w:r>
      <w:proofErr w:type="spellStart"/>
      <w:r w:rsidRPr="00DE5E03">
        <w:rPr>
          <w:lang w:val="en-US"/>
        </w:rPr>
        <w:t>Hanus</w:t>
      </w:r>
      <w:proofErr w:type="spellEnd"/>
      <w:r w:rsidRPr="00DE5E03">
        <w:rPr>
          <w:lang w:val="en-US"/>
        </w:rPr>
        <w:t xml:space="preserve">, R., </w:t>
      </w:r>
      <w:proofErr w:type="spellStart"/>
      <w:r w:rsidRPr="00DE5E03">
        <w:rPr>
          <w:lang w:val="en-US"/>
        </w:rPr>
        <w:t>Abdulkareem</w:t>
      </w:r>
      <w:proofErr w:type="spellEnd"/>
      <w:r w:rsidRPr="00DE5E03">
        <w:rPr>
          <w:lang w:val="en-US"/>
        </w:rPr>
        <w:t xml:space="preserve">, L., </w:t>
      </w:r>
      <w:proofErr w:type="spellStart"/>
      <w:r w:rsidRPr="00DE5E03">
        <w:rPr>
          <w:lang w:val="en-US"/>
        </w:rPr>
        <w:t>Alanezi</w:t>
      </w:r>
      <w:proofErr w:type="spellEnd"/>
      <w:r w:rsidRPr="00DE5E03">
        <w:rPr>
          <w:lang w:val="en-US"/>
        </w:rPr>
        <w:t xml:space="preserve">, A. A., </w:t>
      </w:r>
      <w:proofErr w:type="spellStart"/>
      <w:r w:rsidRPr="00DE5E03">
        <w:rPr>
          <w:lang w:val="en-US"/>
        </w:rPr>
        <w:t>Eftekhari</w:t>
      </w:r>
      <w:proofErr w:type="spellEnd"/>
      <w:r w:rsidRPr="00DE5E03">
        <w:rPr>
          <w:lang w:val="en-US"/>
        </w:rPr>
        <w:t xml:space="preserve">-Zadeh, E., </w:t>
      </w:r>
      <w:proofErr w:type="spellStart"/>
      <w:r w:rsidRPr="00DE5E03">
        <w:rPr>
          <w:lang w:val="en-US"/>
        </w:rPr>
        <w:t>Roshani</w:t>
      </w:r>
      <w:proofErr w:type="spellEnd"/>
      <w:r w:rsidRPr="00DE5E03">
        <w:rPr>
          <w:lang w:val="en-US"/>
        </w:rPr>
        <w:t xml:space="preserve">, G. H., </w:t>
      </w:r>
      <w:proofErr w:type="spellStart"/>
      <w:r w:rsidRPr="00DE5E03">
        <w:rPr>
          <w:lang w:val="en-US"/>
        </w:rPr>
        <w:t>Nazemi</w:t>
      </w:r>
      <w:proofErr w:type="spellEnd"/>
      <w:r w:rsidRPr="00DE5E03">
        <w:rPr>
          <w:lang w:val="en-US"/>
        </w:rPr>
        <w:t xml:space="preserve">, E., &amp; </w:t>
      </w:r>
      <w:proofErr w:type="spellStart"/>
      <w:r w:rsidRPr="00DE5E03">
        <w:rPr>
          <w:lang w:val="en-US"/>
        </w:rPr>
        <w:t>Kalmoun</w:t>
      </w:r>
      <w:proofErr w:type="spellEnd"/>
      <w:r w:rsidRPr="00DE5E03">
        <w:rPr>
          <w:lang w:val="en-US"/>
        </w:rPr>
        <w:t xml:space="preserve">, E. M. (2021). Proposing a Nondestructive and Intelligent System for Simultaneous Determining Flow Regime and Void Fraction Percentage of Gas–Liquid Two Phase Flows Using Polychromatic X-Ray </w:t>
      </w:r>
      <w:r w:rsidRPr="00DE5E03">
        <w:rPr>
          <w:lang w:val="en-US"/>
        </w:rPr>
        <w:lastRenderedPageBreak/>
        <w:t xml:space="preserve">Transmission Spectra. </w:t>
      </w:r>
      <w:r w:rsidRPr="00DE5E03">
        <w:rPr>
          <w:i/>
          <w:iCs/>
          <w:lang w:val="en-US"/>
        </w:rPr>
        <w:t>Journal of Nondestructive Evaluation</w:t>
      </w:r>
      <w:r w:rsidRPr="00DE5E03">
        <w:rPr>
          <w:lang w:val="en-US"/>
        </w:rPr>
        <w:t xml:space="preserve">, </w:t>
      </w:r>
      <w:r w:rsidRPr="00DE5E03">
        <w:rPr>
          <w:i/>
          <w:iCs/>
          <w:lang w:val="en-US"/>
        </w:rPr>
        <w:t>40</w:t>
      </w:r>
      <w:r w:rsidRPr="00DE5E03">
        <w:rPr>
          <w:lang w:val="en-US"/>
        </w:rPr>
        <w:t>(2), 47. https://doi.org/10.1007/s10921-021-00782-w</w:t>
      </w:r>
    </w:p>
    <w:p w14:paraId="2C5D10D5" w14:textId="77777777" w:rsidR="00D9654C" w:rsidRPr="00DE5E03" w:rsidRDefault="00D9654C" w:rsidP="00D9654C">
      <w:pPr>
        <w:pStyle w:val="Bibliography"/>
        <w:rPr>
          <w:lang w:val="en-US"/>
        </w:rPr>
      </w:pPr>
      <w:proofErr w:type="spellStart"/>
      <w:r w:rsidRPr="00DE5E03">
        <w:rPr>
          <w:lang w:val="en-US"/>
        </w:rPr>
        <w:t>Andreo</w:t>
      </w:r>
      <w:proofErr w:type="spellEnd"/>
      <w:r w:rsidRPr="00DE5E03">
        <w:rPr>
          <w:lang w:val="en-US"/>
        </w:rPr>
        <w:t xml:space="preserve">, P. (2015). Dose to ‘water-like’ media or dose to tissue in MV photons radiotherapy treatment planning: Still a matter of debate. </w:t>
      </w:r>
      <w:r w:rsidRPr="00DE5E03">
        <w:rPr>
          <w:i/>
          <w:iCs/>
          <w:lang w:val="en-US"/>
        </w:rPr>
        <w:t>Physics in Medicine and Biology</w:t>
      </w:r>
      <w:r w:rsidRPr="00DE5E03">
        <w:rPr>
          <w:lang w:val="en-US"/>
        </w:rPr>
        <w:t xml:space="preserve">, </w:t>
      </w:r>
      <w:r w:rsidRPr="00DE5E03">
        <w:rPr>
          <w:i/>
          <w:iCs/>
          <w:lang w:val="en-US"/>
        </w:rPr>
        <w:t>60</w:t>
      </w:r>
      <w:r w:rsidRPr="00DE5E03">
        <w:rPr>
          <w:lang w:val="en-US"/>
        </w:rPr>
        <w:t>(1), 309–337. https://doi.org/10.1088/0031-9155/60/1/309</w:t>
      </w:r>
    </w:p>
    <w:p w14:paraId="095B83D7" w14:textId="77777777" w:rsidR="00D9654C" w:rsidRPr="00DE5E03" w:rsidRDefault="00D9654C" w:rsidP="00D9654C">
      <w:pPr>
        <w:pStyle w:val="Bibliography"/>
        <w:rPr>
          <w:lang w:val="en-US"/>
        </w:rPr>
      </w:pPr>
      <w:proofErr w:type="spellStart"/>
      <w:r w:rsidRPr="00DE5E03">
        <w:rPr>
          <w:lang w:val="en-US"/>
        </w:rPr>
        <w:t>Andreo</w:t>
      </w:r>
      <w:proofErr w:type="spellEnd"/>
      <w:r w:rsidRPr="00DE5E03">
        <w:rPr>
          <w:lang w:val="en-US"/>
        </w:rPr>
        <w:t xml:space="preserve">, P., Burns, D. T., Nahum, A. E., </w:t>
      </w:r>
      <w:proofErr w:type="spellStart"/>
      <w:r w:rsidRPr="00DE5E03">
        <w:rPr>
          <w:lang w:val="en-US"/>
        </w:rPr>
        <w:t>Seuntjens</w:t>
      </w:r>
      <w:proofErr w:type="spellEnd"/>
      <w:r w:rsidRPr="00DE5E03">
        <w:rPr>
          <w:lang w:val="en-US"/>
        </w:rPr>
        <w:t xml:space="preserve">, J., &amp; </w:t>
      </w:r>
      <w:proofErr w:type="spellStart"/>
      <w:r w:rsidRPr="00DE5E03">
        <w:rPr>
          <w:lang w:val="en-US"/>
        </w:rPr>
        <w:t>Attix</w:t>
      </w:r>
      <w:proofErr w:type="spellEnd"/>
      <w:r w:rsidRPr="00DE5E03">
        <w:rPr>
          <w:lang w:val="en-US"/>
        </w:rPr>
        <w:t xml:space="preserve">, F. H. (2017). Chemical Dosimeters. In </w:t>
      </w:r>
      <w:r w:rsidRPr="00DE5E03">
        <w:rPr>
          <w:i/>
          <w:iCs/>
          <w:lang w:val="en-US"/>
        </w:rPr>
        <w:t>Fundamentals of Ionizing Radiation Dosimetry</w:t>
      </w:r>
      <w:r w:rsidRPr="00DE5E03">
        <w:rPr>
          <w:lang w:val="en-US"/>
        </w:rPr>
        <w:t xml:space="preserve"> (1st ed., pp. 562–562). John Wiley &amp;amp; Sons, Incorporated.</w:t>
      </w:r>
    </w:p>
    <w:p w14:paraId="16DD7506" w14:textId="77777777" w:rsidR="00D9654C" w:rsidRPr="00DE5E03" w:rsidRDefault="00D9654C" w:rsidP="00D9654C">
      <w:pPr>
        <w:pStyle w:val="Bibliography"/>
        <w:rPr>
          <w:lang w:val="en-US"/>
        </w:rPr>
      </w:pPr>
      <w:r w:rsidRPr="00DE5E03">
        <w:rPr>
          <w:i/>
          <w:iCs/>
          <w:lang w:val="en-US"/>
        </w:rPr>
        <w:t>Apoptosis | cytology | Britannica</w:t>
      </w:r>
      <w:r w:rsidRPr="00DE5E03">
        <w:rPr>
          <w:lang w:val="en-US"/>
        </w:rPr>
        <w:t>. (2013, September 27). https://www.britannica.com/science/apoptosis</w:t>
      </w:r>
    </w:p>
    <w:p w14:paraId="48DF1735" w14:textId="77777777" w:rsidR="00D9654C" w:rsidRPr="00DE5E03" w:rsidRDefault="00D9654C" w:rsidP="00D9654C">
      <w:pPr>
        <w:pStyle w:val="Bibliography"/>
        <w:rPr>
          <w:lang w:val="en-US"/>
        </w:rPr>
      </w:pPr>
      <w:r>
        <w:t xml:space="preserve">Arous, D., Schrunner, S., Hanson, I., Frederike Jeppesen Edin, N., &amp; Malinen, E. (2022). </w:t>
      </w:r>
      <w:r w:rsidRPr="00DE5E03">
        <w:rPr>
          <w:lang w:val="en-US"/>
        </w:rPr>
        <w:t xml:space="preserve">Principal component-based image segmentation: A new approach to outline in vitro cell colonies. </w:t>
      </w:r>
      <w:r w:rsidRPr="00DE5E03">
        <w:rPr>
          <w:i/>
          <w:iCs/>
          <w:lang w:val="en-US"/>
        </w:rPr>
        <w:t>Computer Methods in Biomechanics and Biomedical Engineering: Imaging &amp; Visualization</w:t>
      </w:r>
      <w:r w:rsidRPr="00DE5E03">
        <w:rPr>
          <w:lang w:val="en-US"/>
        </w:rPr>
        <w:t xml:space="preserve">, </w:t>
      </w:r>
      <w:r w:rsidRPr="00DE5E03">
        <w:rPr>
          <w:i/>
          <w:iCs/>
          <w:lang w:val="en-US"/>
        </w:rPr>
        <w:t>0</w:t>
      </w:r>
      <w:r w:rsidRPr="00DE5E03">
        <w:rPr>
          <w:lang w:val="en-US"/>
        </w:rPr>
        <w:t>(0), 1–13. https://doi.org/10.1080/21681163.2022.2035822</w:t>
      </w:r>
    </w:p>
    <w:p w14:paraId="318A36A7" w14:textId="77777777" w:rsidR="00D9654C" w:rsidRPr="00DE5E03" w:rsidRDefault="00D9654C" w:rsidP="00D9654C">
      <w:pPr>
        <w:pStyle w:val="Bibliography"/>
        <w:rPr>
          <w:lang w:val="en-US"/>
        </w:rPr>
      </w:pPr>
      <w:r w:rsidRPr="00DE5E03">
        <w:rPr>
          <w:lang w:val="en-US"/>
        </w:rPr>
        <w:t xml:space="preserve">Ashburner, J., &amp; Friston, K. (2007). CHAPTER 4—Rigid Body Registration. In K. Friston, J. Ashburner, S. </w:t>
      </w:r>
      <w:proofErr w:type="spellStart"/>
      <w:r w:rsidRPr="00DE5E03">
        <w:rPr>
          <w:lang w:val="en-US"/>
        </w:rPr>
        <w:t>Kiebel</w:t>
      </w:r>
      <w:proofErr w:type="spellEnd"/>
      <w:r w:rsidRPr="00DE5E03">
        <w:rPr>
          <w:lang w:val="en-US"/>
        </w:rPr>
        <w:t xml:space="preserve">, T. Nichols, &amp; W. Penny (Eds.), </w:t>
      </w:r>
      <w:r w:rsidRPr="00DE5E03">
        <w:rPr>
          <w:i/>
          <w:iCs/>
          <w:lang w:val="en-US"/>
        </w:rPr>
        <w:t>Statistical Parametric Mapping</w:t>
      </w:r>
      <w:r w:rsidRPr="00DE5E03">
        <w:rPr>
          <w:lang w:val="en-US"/>
        </w:rPr>
        <w:t xml:space="preserve"> (pp. 49–62). Academic Press. https://doi.org/10.1016/B978-012372560-8/50004-8</w:t>
      </w:r>
    </w:p>
    <w:p w14:paraId="1E5F7BD0" w14:textId="77777777" w:rsidR="00D9654C" w:rsidRPr="00DE5E03" w:rsidRDefault="00D9654C" w:rsidP="00D9654C">
      <w:pPr>
        <w:pStyle w:val="Bibliography"/>
        <w:rPr>
          <w:lang w:val="en-US"/>
        </w:rPr>
      </w:pPr>
      <w:proofErr w:type="spellStart"/>
      <w:r w:rsidRPr="00DE5E03">
        <w:rPr>
          <w:lang w:val="en-US"/>
        </w:rPr>
        <w:t>Asur</w:t>
      </w:r>
      <w:proofErr w:type="spellEnd"/>
      <w:r w:rsidRPr="00DE5E03">
        <w:rPr>
          <w:lang w:val="en-US"/>
        </w:rPr>
        <w:t xml:space="preserve">, R., Butterworth, K. T., </w:t>
      </w:r>
      <w:proofErr w:type="spellStart"/>
      <w:r w:rsidRPr="00DE5E03">
        <w:rPr>
          <w:lang w:val="en-US"/>
        </w:rPr>
        <w:t>Penagaricano</w:t>
      </w:r>
      <w:proofErr w:type="spellEnd"/>
      <w:r w:rsidRPr="00DE5E03">
        <w:rPr>
          <w:lang w:val="en-US"/>
        </w:rPr>
        <w:t xml:space="preserve">, J. A., </w:t>
      </w:r>
      <w:proofErr w:type="spellStart"/>
      <w:r w:rsidRPr="00DE5E03">
        <w:rPr>
          <w:lang w:val="en-US"/>
        </w:rPr>
        <w:t>Prise</w:t>
      </w:r>
      <w:proofErr w:type="spellEnd"/>
      <w:r w:rsidRPr="00DE5E03">
        <w:rPr>
          <w:lang w:val="en-US"/>
        </w:rPr>
        <w:t xml:space="preserve">, K. M., &amp; Griffin, R. J. (2015). High dose bystander effects in spatially fractionated radiation therapy. </w:t>
      </w:r>
      <w:r w:rsidRPr="00DE5E03">
        <w:rPr>
          <w:i/>
          <w:iCs/>
          <w:lang w:val="en-US"/>
        </w:rPr>
        <w:t>Cancer Letters</w:t>
      </w:r>
      <w:r w:rsidRPr="00DE5E03">
        <w:rPr>
          <w:lang w:val="en-US"/>
        </w:rPr>
        <w:t xml:space="preserve">, </w:t>
      </w:r>
      <w:r w:rsidRPr="00DE5E03">
        <w:rPr>
          <w:i/>
          <w:iCs/>
          <w:lang w:val="en-US"/>
        </w:rPr>
        <w:t>356</w:t>
      </w:r>
      <w:r w:rsidRPr="00DE5E03">
        <w:rPr>
          <w:lang w:val="en-US"/>
        </w:rPr>
        <w:t>(1), 52–57. https://doi.org/10.1016/j.canlet.2013.10.032</w:t>
      </w:r>
    </w:p>
    <w:p w14:paraId="501D978E" w14:textId="77777777" w:rsidR="00D9654C" w:rsidRPr="00DE5E03" w:rsidRDefault="00D9654C" w:rsidP="00D9654C">
      <w:pPr>
        <w:pStyle w:val="Bibliography"/>
        <w:rPr>
          <w:lang w:val="en-US"/>
        </w:rPr>
      </w:pPr>
      <w:proofErr w:type="spellStart"/>
      <w:r w:rsidRPr="00DE5E03">
        <w:rPr>
          <w:lang w:val="en-US"/>
        </w:rPr>
        <w:t>Attix</w:t>
      </w:r>
      <w:proofErr w:type="spellEnd"/>
      <w:r w:rsidRPr="00DE5E03">
        <w:rPr>
          <w:lang w:val="en-US"/>
        </w:rPr>
        <w:t xml:space="preserve">, F. H. (1986). </w:t>
      </w:r>
      <w:r w:rsidRPr="00DE5E03">
        <w:rPr>
          <w:i/>
          <w:iCs/>
          <w:lang w:val="en-US"/>
        </w:rPr>
        <w:t>Introduction to Radiological Physics and Radiation Dosimetry</w:t>
      </w:r>
      <w:r w:rsidRPr="00DE5E03">
        <w:rPr>
          <w:lang w:val="en-US"/>
        </w:rPr>
        <w:t>. John Wiley &amp; Sons.</w:t>
      </w:r>
    </w:p>
    <w:p w14:paraId="1A4BF6E2" w14:textId="77777777" w:rsidR="00D9654C" w:rsidRPr="00DE5E03" w:rsidRDefault="00D9654C" w:rsidP="00D9654C">
      <w:pPr>
        <w:pStyle w:val="Bibliography"/>
        <w:rPr>
          <w:lang w:val="en-US"/>
        </w:rPr>
      </w:pPr>
      <w:proofErr w:type="spellStart"/>
      <w:r w:rsidRPr="00DE5E03">
        <w:rPr>
          <w:lang w:val="en-US"/>
        </w:rPr>
        <w:lastRenderedPageBreak/>
        <w:t>Attix</w:t>
      </w:r>
      <w:proofErr w:type="spellEnd"/>
      <w:r w:rsidRPr="00DE5E03">
        <w:rPr>
          <w:lang w:val="en-US"/>
        </w:rPr>
        <w:t xml:space="preserve">, F. H. (2008). </w:t>
      </w:r>
      <w:r w:rsidRPr="00DE5E03">
        <w:rPr>
          <w:i/>
          <w:iCs/>
          <w:lang w:val="en-US"/>
        </w:rPr>
        <w:t>Introduction to Radiological Physics and Radiation Dosimetry</w:t>
      </w:r>
      <w:r w:rsidRPr="00DE5E03">
        <w:rPr>
          <w:lang w:val="en-US"/>
        </w:rPr>
        <w:t>. John Wiley &amp; Sons.</w:t>
      </w:r>
    </w:p>
    <w:p w14:paraId="6F4AFCD6" w14:textId="77777777" w:rsidR="00D9654C" w:rsidRPr="00DE5E03" w:rsidRDefault="00D9654C" w:rsidP="00D9654C">
      <w:pPr>
        <w:pStyle w:val="Bibliography"/>
        <w:rPr>
          <w:lang w:val="en-US"/>
        </w:rPr>
      </w:pPr>
      <w:r w:rsidRPr="00DE5E03">
        <w:rPr>
          <w:i/>
          <w:iCs/>
          <w:lang w:val="en-US"/>
        </w:rPr>
        <w:t>AvgPool2d—</w:t>
      </w:r>
      <w:proofErr w:type="spellStart"/>
      <w:r w:rsidRPr="00DE5E03">
        <w:rPr>
          <w:i/>
          <w:iCs/>
          <w:lang w:val="en-US"/>
        </w:rPr>
        <w:t>PyTorch</w:t>
      </w:r>
      <w:proofErr w:type="spellEnd"/>
      <w:r w:rsidRPr="00DE5E03">
        <w:rPr>
          <w:i/>
          <w:iCs/>
          <w:lang w:val="en-US"/>
        </w:rPr>
        <w:t xml:space="preserve"> 1.11.0 documentation</w:t>
      </w:r>
      <w:r w:rsidRPr="00DE5E03">
        <w:rPr>
          <w:lang w:val="en-US"/>
        </w:rPr>
        <w:t>. (n.d.). Retrieved April 28, 2022, from https://pytorch.org/docs/stable/generated/torch.nn.AvgPool2d.html</w:t>
      </w:r>
    </w:p>
    <w:p w14:paraId="2AD29B8C" w14:textId="77777777" w:rsidR="00D9654C" w:rsidRPr="00DE5E03" w:rsidRDefault="00D9654C" w:rsidP="00D9654C">
      <w:pPr>
        <w:pStyle w:val="Bibliography"/>
        <w:rPr>
          <w:lang w:val="en-US"/>
        </w:rPr>
      </w:pPr>
      <w:r w:rsidRPr="00DE5E03">
        <w:rPr>
          <w:lang w:val="sv-SE"/>
        </w:rPr>
        <w:t xml:space="preserve">Billena, C., &amp; Khan, A. J. (2019). </w:t>
      </w:r>
      <w:r w:rsidRPr="00DE5E03">
        <w:rPr>
          <w:lang w:val="en-US"/>
        </w:rPr>
        <w:t xml:space="preserve">A Current Review of Spatial Fractionation: Back to the Future? </w:t>
      </w:r>
      <w:r w:rsidRPr="00DE5E03">
        <w:rPr>
          <w:i/>
          <w:iCs/>
          <w:lang w:val="en-US"/>
        </w:rPr>
        <w:t>International Journal of Radiation Oncology*Biology*Physics</w:t>
      </w:r>
      <w:r w:rsidRPr="00DE5E03">
        <w:rPr>
          <w:lang w:val="en-US"/>
        </w:rPr>
        <w:t xml:space="preserve">, </w:t>
      </w:r>
      <w:r w:rsidRPr="00DE5E03">
        <w:rPr>
          <w:i/>
          <w:iCs/>
          <w:lang w:val="en-US"/>
        </w:rPr>
        <w:t>104</w:t>
      </w:r>
      <w:r w:rsidRPr="00DE5E03">
        <w:rPr>
          <w:lang w:val="en-US"/>
        </w:rPr>
        <w:t>(1), 177–187. https://doi.org/10.1016/j.ijrobp.2019.01.073</w:t>
      </w:r>
    </w:p>
    <w:p w14:paraId="6CA622CC" w14:textId="77777777" w:rsidR="00D9654C" w:rsidRPr="00DE5E03" w:rsidRDefault="00D9654C" w:rsidP="00D9654C">
      <w:pPr>
        <w:pStyle w:val="Bibliography"/>
        <w:rPr>
          <w:lang w:val="en-US"/>
        </w:rPr>
      </w:pPr>
      <w:r>
        <w:t xml:space="preserve">Bingham, N. H., &amp; Fry, J. M. (2010). </w:t>
      </w:r>
      <w:r w:rsidRPr="00DE5E03">
        <w:rPr>
          <w:i/>
          <w:iCs/>
          <w:lang w:val="en-US"/>
        </w:rPr>
        <w:t>Regression</w:t>
      </w:r>
      <w:r w:rsidRPr="00DE5E03">
        <w:rPr>
          <w:lang w:val="en-US"/>
        </w:rPr>
        <w:t>. Springer London. https://doi.org/10.1007/978-1-84882-969-5</w:t>
      </w:r>
    </w:p>
    <w:p w14:paraId="3C91DD40" w14:textId="77777777" w:rsidR="00D9654C" w:rsidRPr="00DE5E03" w:rsidRDefault="00D9654C" w:rsidP="00D9654C">
      <w:pPr>
        <w:pStyle w:val="Bibliography"/>
        <w:rPr>
          <w:lang w:val="sv-SE"/>
        </w:rPr>
      </w:pPr>
      <w:r w:rsidRPr="00DE5E03">
        <w:rPr>
          <w:i/>
          <w:iCs/>
          <w:lang w:val="en-US"/>
        </w:rPr>
        <w:t>Biomolecule | Definition, Structure, Functions, Examples, &amp; Facts | Britannica</w:t>
      </w:r>
      <w:r w:rsidRPr="00DE5E03">
        <w:rPr>
          <w:lang w:val="en-US"/>
        </w:rPr>
        <w:t xml:space="preserve">. </w:t>
      </w:r>
      <w:r w:rsidRPr="00DE5E03">
        <w:rPr>
          <w:lang w:val="sv-SE"/>
        </w:rPr>
        <w:t>(2020, March 18). https://www.britannica.com/science/biomolecule</w:t>
      </w:r>
    </w:p>
    <w:p w14:paraId="42E1C4E1" w14:textId="77777777" w:rsidR="00D9654C" w:rsidRPr="00DE5E03" w:rsidRDefault="00D9654C" w:rsidP="00D9654C">
      <w:pPr>
        <w:pStyle w:val="Bibliography"/>
        <w:rPr>
          <w:lang w:val="en-US"/>
        </w:rPr>
      </w:pPr>
      <w:r w:rsidRPr="00DE5E03">
        <w:rPr>
          <w:lang w:val="sv-SE"/>
        </w:rPr>
        <w:t xml:space="preserve">Bjørg Vårli Håland. </w:t>
      </w:r>
      <w:r w:rsidRPr="00DE5E03">
        <w:rPr>
          <w:lang w:val="en-US"/>
        </w:rPr>
        <w:t xml:space="preserve">(2020). </w:t>
      </w:r>
      <w:r w:rsidRPr="00DE5E03">
        <w:rPr>
          <w:i/>
          <w:iCs/>
          <w:lang w:val="en-US"/>
        </w:rPr>
        <w:t xml:space="preserve">2D dosimetry and </w:t>
      </w:r>
      <w:proofErr w:type="gramStart"/>
      <w:r w:rsidRPr="00DE5E03">
        <w:rPr>
          <w:i/>
          <w:iCs/>
          <w:lang w:val="en-US"/>
        </w:rPr>
        <w:t>radiobiological  modelling</w:t>
      </w:r>
      <w:proofErr w:type="gramEnd"/>
      <w:r w:rsidRPr="00DE5E03">
        <w:rPr>
          <w:i/>
          <w:iCs/>
          <w:lang w:val="en-US"/>
        </w:rPr>
        <w:t xml:space="preserve"> in GRID therapy</w:t>
      </w:r>
      <w:r w:rsidRPr="00DE5E03">
        <w:rPr>
          <w:lang w:val="en-US"/>
        </w:rPr>
        <w:t>. University of Oslo.</w:t>
      </w:r>
    </w:p>
    <w:p w14:paraId="6A4AC367" w14:textId="77777777" w:rsidR="00D9654C" w:rsidRPr="00DE5E03" w:rsidRDefault="00D9654C" w:rsidP="00D9654C">
      <w:pPr>
        <w:pStyle w:val="Bibliography"/>
        <w:rPr>
          <w:lang w:val="en-US"/>
        </w:rPr>
      </w:pPr>
      <w:r w:rsidRPr="00DE5E03">
        <w:rPr>
          <w:lang w:val="en-US"/>
        </w:rPr>
        <w:t xml:space="preserve">Blyth, B. J., &amp; Sykes, P. J. (2011). Radiation-induced bystander effects: What are they, and how relevant are they to human radiation exposures? </w:t>
      </w:r>
      <w:r w:rsidRPr="00DE5E03">
        <w:rPr>
          <w:i/>
          <w:iCs/>
          <w:lang w:val="en-US"/>
        </w:rPr>
        <w:t>Radiation Research</w:t>
      </w:r>
      <w:r w:rsidRPr="00DE5E03">
        <w:rPr>
          <w:lang w:val="en-US"/>
        </w:rPr>
        <w:t xml:space="preserve">, </w:t>
      </w:r>
      <w:r w:rsidRPr="00DE5E03">
        <w:rPr>
          <w:i/>
          <w:iCs/>
          <w:lang w:val="en-US"/>
        </w:rPr>
        <w:t>176</w:t>
      </w:r>
      <w:r w:rsidRPr="00DE5E03">
        <w:rPr>
          <w:lang w:val="en-US"/>
        </w:rPr>
        <w:t>(2), 139–157. https://doi.org/10.1667/rr2548.1</w:t>
      </w:r>
    </w:p>
    <w:p w14:paraId="51373430" w14:textId="77777777" w:rsidR="00D9654C" w:rsidRPr="00DE5E03" w:rsidRDefault="00D9654C" w:rsidP="00D9654C">
      <w:pPr>
        <w:pStyle w:val="Bibliography"/>
        <w:rPr>
          <w:lang w:val="en-US"/>
        </w:rPr>
      </w:pPr>
      <w:proofErr w:type="spellStart"/>
      <w:r w:rsidRPr="00DE5E03">
        <w:rPr>
          <w:lang w:val="en-US"/>
        </w:rPr>
        <w:t>Borca</w:t>
      </w:r>
      <w:proofErr w:type="spellEnd"/>
      <w:r w:rsidRPr="00DE5E03">
        <w:rPr>
          <w:lang w:val="en-US"/>
        </w:rPr>
        <w:t xml:space="preserve">, V. C., </w:t>
      </w:r>
      <w:proofErr w:type="spellStart"/>
      <w:r w:rsidRPr="00DE5E03">
        <w:rPr>
          <w:lang w:val="en-US"/>
        </w:rPr>
        <w:t>Pasquino</w:t>
      </w:r>
      <w:proofErr w:type="spellEnd"/>
      <w:r w:rsidRPr="00DE5E03">
        <w:rPr>
          <w:lang w:val="en-US"/>
        </w:rPr>
        <w:t xml:space="preserve">, M., Russo, G., Grosso, P., </w:t>
      </w:r>
      <w:proofErr w:type="spellStart"/>
      <w:r w:rsidRPr="00DE5E03">
        <w:rPr>
          <w:lang w:val="en-US"/>
        </w:rPr>
        <w:t>Cante</w:t>
      </w:r>
      <w:proofErr w:type="spellEnd"/>
      <w:r w:rsidRPr="00DE5E03">
        <w:rPr>
          <w:lang w:val="en-US"/>
        </w:rPr>
        <w:t xml:space="preserve">, D., </w:t>
      </w:r>
      <w:proofErr w:type="spellStart"/>
      <w:r w:rsidRPr="00DE5E03">
        <w:rPr>
          <w:lang w:val="en-US"/>
        </w:rPr>
        <w:t>Sciacero</w:t>
      </w:r>
      <w:proofErr w:type="spellEnd"/>
      <w:r w:rsidRPr="00DE5E03">
        <w:rPr>
          <w:lang w:val="en-US"/>
        </w:rPr>
        <w:t xml:space="preserve">, P., </w:t>
      </w:r>
      <w:proofErr w:type="spellStart"/>
      <w:r w:rsidRPr="00DE5E03">
        <w:rPr>
          <w:lang w:val="en-US"/>
        </w:rPr>
        <w:t>Girelli</w:t>
      </w:r>
      <w:proofErr w:type="spellEnd"/>
      <w:r w:rsidRPr="00DE5E03">
        <w:rPr>
          <w:lang w:val="en-US"/>
        </w:rPr>
        <w:t xml:space="preserve">, G., Porta, M. R. L., &amp; </w:t>
      </w:r>
      <w:proofErr w:type="spellStart"/>
      <w:r w:rsidRPr="00DE5E03">
        <w:rPr>
          <w:lang w:val="en-US"/>
        </w:rPr>
        <w:t>Tofani</w:t>
      </w:r>
      <w:proofErr w:type="spellEnd"/>
      <w:r w:rsidRPr="00DE5E03">
        <w:rPr>
          <w:lang w:val="en-US"/>
        </w:rPr>
        <w:t xml:space="preserve">, S. (2013). </w:t>
      </w:r>
      <w:proofErr w:type="spellStart"/>
      <w:r w:rsidRPr="00DE5E03">
        <w:rPr>
          <w:lang w:val="en-US"/>
        </w:rPr>
        <w:t>Dosimetric</w:t>
      </w:r>
      <w:proofErr w:type="spellEnd"/>
      <w:r w:rsidRPr="00DE5E03">
        <w:rPr>
          <w:lang w:val="en-US"/>
        </w:rPr>
        <w:t xml:space="preserve"> characterization and use of GAFCHROMIC EBT3 film for IMRT dose verification. </w:t>
      </w:r>
      <w:r w:rsidRPr="00DE5E03">
        <w:rPr>
          <w:i/>
          <w:iCs/>
          <w:lang w:val="en-US"/>
        </w:rPr>
        <w:t>Journal of Applied Clinical Medical Physics</w:t>
      </w:r>
      <w:r w:rsidRPr="00DE5E03">
        <w:rPr>
          <w:lang w:val="en-US"/>
        </w:rPr>
        <w:t xml:space="preserve">, </w:t>
      </w:r>
      <w:r w:rsidRPr="00DE5E03">
        <w:rPr>
          <w:i/>
          <w:iCs/>
          <w:lang w:val="en-US"/>
        </w:rPr>
        <w:t>14</w:t>
      </w:r>
      <w:r w:rsidRPr="00DE5E03">
        <w:rPr>
          <w:lang w:val="en-US"/>
        </w:rPr>
        <w:t>(2), 158–171. https://doi.org/10.1120/jacmp.v14i2.4111</w:t>
      </w:r>
    </w:p>
    <w:p w14:paraId="4DD9F33F" w14:textId="77777777" w:rsidR="00D9654C" w:rsidRPr="00DE5E03" w:rsidRDefault="00D9654C" w:rsidP="00D9654C">
      <w:pPr>
        <w:pStyle w:val="Bibliography"/>
        <w:rPr>
          <w:lang w:val="en-US"/>
        </w:rPr>
      </w:pPr>
      <w:r w:rsidRPr="00DE5E03">
        <w:rPr>
          <w:lang w:val="en-US"/>
        </w:rPr>
        <w:t xml:space="preserve">Burnham, K. P., &amp; Anderson, D. R. (1998). Information Theory and Log-Likelihood Models: A Basis for Model Selection and Inference. In K. P. Burnham &amp; D. R. Anderson (Eds.), </w:t>
      </w:r>
      <w:r w:rsidRPr="00DE5E03">
        <w:rPr>
          <w:i/>
          <w:iCs/>
          <w:lang w:val="en-US"/>
        </w:rPr>
        <w:lastRenderedPageBreak/>
        <w:t>Model Selection and Inference: A Practical Information-Theoretic Approach</w:t>
      </w:r>
      <w:r w:rsidRPr="00DE5E03">
        <w:rPr>
          <w:lang w:val="en-US"/>
        </w:rPr>
        <w:t xml:space="preserve"> (pp. 32–74). Springer. https://doi.org/10.1007/978-1-4757-2917-7_2</w:t>
      </w:r>
    </w:p>
    <w:p w14:paraId="3D55A19C" w14:textId="77777777" w:rsidR="00D9654C" w:rsidRPr="00DE5E03" w:rsidRDefault="00D9654C" w:rsidP="00D9654C">
      <w:pPr>
        <w:pStyle w:val="Bibliography"/>
        <w:rPr>
          <w:lang w:val="en-US"/>
        </w:rPr>
      </w:pPr>
      <w:r w:rsidRPr="00DE5E03">
        <w:rPr>
          <w:lang w:val="en-US"/>
        </w:rPr>
        <w:t xml:space="preserve">Cameron, A. C., &amp; Trivedi, P. K. (Eds.). (2013a). Introduction. In </w:t>
      </w:r>
      <w:r w:rsidRPr="00DE5E03">
        <w:rPr>
          <w:i/>
          <w:iCs/>
          <w:lang w:val="en-US"/>
        </w:rPr>
        <w:t>Regression Analysis of Count Data</w:t>
      </w:r>
      <w:r w:rsidRPr="00DE5E03">
        <w:rPr>
          <w:lang w:val="en-US"/>
        </w:rPr>
        <w:t xml:space="preserve"> (2nd ed., pp. 1–20). Cambridge University Press. https://doi.org/10.1017/CBO9781139013567.004</w:t>
      </w:r>
    </w:p>
    <w:p w14:paraId="1925C2D4" w14:textId="77777777" w:rsidR="00D9654C" w:rsidRPr="00DE5E03" w:rsidRDefault="00D9654C" w:rsidP="00D9654C">
      <w:pPr>
        <w:pStyle w:val="Bibliography"/>
        <w:rPr>
          <w:lang w:val="en-US"/>
        </w:rPr>
      </w:pPr>
      <w:r w:rsidRPr="00DE5E03">
        <w:rPr>
          <w:lang w:val="en-US"/>
        </w:rPr>
        <w:t xml:space="preserve">Cameron, A. C., &amp; Trivedi, P. K. (Eds.). (2013b). Model Specification and Estimation. In </w:t>
      </w:r>
      <w:r w:rsidRPr="00DE5E03">
        <w:rPr>
          <w:i/>
          <w:iCs/>
          <w:lang w:val="en-US"/>
        </w:rPr>
        <w:t>Regression Analysis of Count Data</w:t>
      </w:r>
      <w:r w:rsidRPr="00DE5E03">
        <w:rPr>
          <w:lang w:val="en-US"/>
        </w:rPr>
        <w:t xml:space="preserve"> (2nd ed., pp. 21–68). Cambridge University Press. https://doi.org/10.1017/CBO9781139013567.005</w:t>
      </w:r>
    </w:p>
    <w:p w14:paraId="58AFFABB" w14:textId="77777777" w:rsidR="00D9654C" w:rsidRPr="00DE5E03" w:rsidRDefault="00D9654C" w:rsidP="00D9654C">
      <w:pPr>
        <w:pStyle w:val="Bibliography"/>
        <w:rPr>
          <w:lang w:val="en-US"/>
        </w:rPr>
      </w:pPr>
      <w:proofErr w:type="spellStart"/>
      <w:r w:rsidRPr="00DE5E03">
        <w:rPr>
          <w:lang w:val="en-US"/>
        </w:rPr>
        <w:t>Cavazzuti</w:t>
      </w:r>
      <w:proofErr w:type="spellEnd"/>
      <w:r w:rsidRPr="00DE5E03">
        <w:rPr>
          <w:lang w:val="en-US"/>
        </w:rPr>
        <w:t xml:space="preserve">, M. (2013). </w:t>
      </w:r>
      <w:r w:rsidRPr="00DE5E03">
        <w:rPr>
          <w:i/>
          <w:iCs/>
          <w:lang w:val="en-US"/>
        </w:rPr>
        <w:t>Optimization Methods</w:t>
      </w:r>
      <w:r w:rsidRPr="00DE5E03">
        <w:rPr>
          <w:lang w:val="en-US"/>
        </w:rPr>
        <w:t>. Springer Berlin Heidelberg. https://doi.org/10.1007/978-3-642-31187-1</w:t>
      </w:r>
    </w:p>
    <w:p w14:paraId="7232CF37" w14:textId="77777777" w:rsidR="00D9654C" w:rsidRPr="00DE5E03" w:rsidRDefault="00D9654C" w:rsidP="00D9654C">
      <w:pPr>
        <w:pStyle w:val="Bibliography"/>
        <w:rPr>
          <w:lang w:val="en-US"/>
        </w:rPr>
      </w:pPr>
      <w:r w:rsidRPr="00DE5E03">
        <w:rPr>
          <w:i/>
          <w:iCs/>
          <w:lang w:val="en-US"/>
        </w:rPr>
        <w:t>Centromere | biology | Britannica</w:t>
      </w:r>
      <w:r w:rsidRPr="00DE5E03">
        <w:rPr>
          <w:lang w:val="en-US"/>
        </w:rPr>
        <w:t>. (2012, May 24). https://www.britannica.com/science/centromere</w:t>
      </w:r>
    </w:p>
    <w:p w14:paraId="224477C7" w14:textId="77777777" w:rsidR="00D9654C" w:rsidRPr="00DE5E03" w:rsidRDefault="00D9654C" w:rsidP="00D9654C">
      <w:pPr>
        <w:pStyle w:val="Bibliography"/>
        <w:rPr>
          <w:lang w:val="en-US"/>
        </w:rPr>
      </w:pPr>
      <w:r w:rsidRPr="00DE5E03">
        <w:rPr>
          <w:lang w:val="en-US"/>
        </w:rPr>
        <w:t xml:space="preserve">Chadwick, K. H., &amp; Leenhouts, H. P. (1973). A molecular theory of cell survival. </w:t>
      </w:r>
      <w:r w:rsidRPr="00DE5E03">
        <w:rPr>
          <w:i/>
          <w:iCs/>
          <w:lang w:val="en-US"/>
        </w:rPr>
        <w:t>Physics in Medicine and Biology</w:t>
      </w:r>
      <w:r w:rsidRPr="00DE5E03">
        <w:rPr>
          <w:lang w:val="en-US"/>
        </w:rPr>
        <w:t xml:space="preserve">, </w:t>
      </w:r>
      <w:r w:rsidRPr="00DE5E03">
        <w:rPr>
          <w:i/>
          <w:iCs/>
          <w:lang w:val="en-US"/>
        </w:rPr>
        <w:t>18</w:t>
      </w:r>
      <w:r w:rsidRPr="00DE5E03">
        <w:rPr>
          <w:lang w:val="en-US"/>
        </w:rPr>
        <w:t>(1), 78–87. https://doi.org/10.1088/0031-9155/18/1/007</w:t>
      </w:r>
    </w:p>
    <w:p w14:paraId="37B3DE71" w14:textId="77777777" w:rsidR="00D9654C" w:rsidRPr="00DE5E03" w:rsidRDefault="00D9654C" w:rsidP="00D9654C">
      <w:pPr>
        <w:pStyle w:val="Bibliography"/>
        <w:rPr>
          <w:lang w:val="en-US"/>
        </w:rPr>
      </w:pPr>
      <w:r w:rsidRPr="00DE5E03">
        <w:rPr>
          <w:lang w:val="en-US"/>
        </w:rPr>
        <w:t xml:space="preserve">Chen, P. (2011). Hessian Matrix vs. Gauss–Newton Hessian Matrix. </w:t>
      </w:r>
      <w:r w:rsidRPr="00DE5E03">
        <w:rPr>
          <w:i/>
          <w:iCs/>
          <w:lang w:val="en-US"/>
        </w:rPr>
        <w:t>SIAM Journal on Numerical Analysis</w:t>
      </w:r>
      <w:r w:rsidRPr="00DE5E03">
        <w:rPr>
          <w:lang w:val="en-US"/>
        </w:rPr>
        <w:t xml:space="preserve">, </w:t>
      </w:r>
      <w:r w:rsidRPr="00DE5E03">
        <w:rPr>
          <w:i/>
          <w:iCs/>
          <w:lang w:val="en-US"/>
        </w:rPr>
        <w:t>49</w:t>
      </w:r>
      <w:r w:rsidRPr="00DE5E03">
        <w:rPr>
          <w:lang w:val="en-US"/>
        </w:rPr>
        <w:t>(4), 1417–1435. https://doi.org/10.1137/100799988</w:t>
      </w:r>
    </w:p>
    <w:p w14:paraId="0A696407" w14:textId="77777777" w:rsidR="00D9654C" w:rsidRPr="00DE5E03" w:rsidRDefault="00D9654C" w:rsidP="00D9654C">
      <w:pPr>
        <w:pStyle w:val="Bibliography"/>
        <w:rPr>
          <w:lang w:val="en-US"/>
        </w:rPr>
      </w:pPr>
      <w:r w:rsidRPr="00DE5E03">
        <w:rPr>
          <w:lang w:val="en-US"/>
        </w:rPr>
        <w:t xml:space="preserve">Cooper, G. M. (2000a). DNA Repair. </w:t>
      </w:r>
      <w:r w:rsidRPr="00DE5E03">
        <w:rPr>
          <w:i/>
          <w:iCs/>
          <w:lang w:val="en-US"/>
        </w:rPr>
        <w:t>The Cell: A Molecular Approach. 2nd Edition</w:t>
      </w:r>
      <w:r w:rsidRPr="00DE5E03">
        <w:rPr>
          <w:lang w:val="en-US"/>
        </w:rPr>
        <w:t>. https://www.ncbi.nlm.nih.gov/books/NBK9900/</w:t>
      </w:r>
    </w:p>
    <w:p w14:paraId="082F2542" w14:textId="77777777" w:rsidR="00D9654C" w:rsidRPr="00DE5E03" w:rsidRDefault="00D9654C" w:rsidP="00D9654C">
      <w:pPr>
        <w:pStyle w:val="Bibliography"/>
        <w:rPr>
          <w:lang w:val="en-US"/>
        </w:rPr>
      </w:pPr>
      <w:r w:rsidRPr="00DE5E03">
        <w:rPr>
          <w:lang w:val="en-US"/>
        </w:rPr>
        <w:t xml:space="preserve">Cooper, G. M. (2000b). DNA Replication. </w:t>
      </w:r>
      <w:r w:rsidRPr="00DE5E03">
        <w:rPr>
          <w:i/>
          <w:iCs/>
          <w:lang w:val="en-US"/>
        </w:rPr>
        <w:t>The Cell: A Molecular Approach. 2nd Edition</w:t>
      </w:r>
      <w:r w:rsidRPr="00DE5E03">
        <w:rPr>
          <w:lang w:val="en-US"/>
        </w:rPr>
        <w:t>. https://www.ncbi.nlm.nih.gov/books/NBK9940/</w:t>
      </w:r>
    </w:p>
    <w:p w14:paraId="13B4F7BF" w14:textId="77777777" w:rsidR="00D9654C" w:rsidRPr="00DE5E03" w:rsidRDefault="00D9654C" w:rsidP="00D9654C">
      <w:pPr>
        <w:pStyle w:val="Bibliography"/>
        <w:rPr>
          <w:lang w:val="en-US"/>
        </w:rPr>
      </w:pPr>
      <w:proofErr w:type="spellStart"/>
      <w:r w:rsidRPr="00DE5E03">
        <w:rPr>
          <w:lang w:val="en-US"/>
        </w:rPr>
        <w:t>Devic</w:t>
      </w:r>
      <w:proofErr w:type="spellEnd"/>
      <w:r w:rsidRPr="00DE5E03">
        <w:rPr>
          <w:lang w:val="en-US"/>
        </w:rPr>
        <w:t xml:space="preserve">, S., </w:t>
      </w:r>
      <w:proofErr w:type="spellStart"/>
      <w:r w:rsidRPr="00DE5E03">
        <w:rPr>
          <w:lang w:val="en-US"/>
        </w:rPr>
        <w:t>Seuntjens</w:t>
      </w:r>
      <w:proofErr w:type="spellEnd"/>
      <w:r w:rsidRPr="00DE5E03">
        <w:rPr>
          <w:lang w:val="en-US"/>
        </w:rPr>
        <w:t xml:space="preserve">, J., </w:t>
      </w:r>
      <w:proofErr w:type="spellStart"/>
      <w:r w:rsidRPr="00DE5E03">
        <w:rPr>
          <w:lang w:val="en-US"/>
        </w:rPr>
        <w:t>Hegyi</w:t>
      </w:r>
      <w:proofErr w:type="spellEnd"/>
      <w:r w:rsidRPr="00DE5E03">
        <w:rPr>
          <w:lang w:val="en-US"/>
        </w:rPr>
        <w:t xml:space="preserve">, G., </w:t>
      </w:r>
      <w:proofErr w:type="spellStart"/>
      <w:r w:rsidRPr="00DE5E03">
        <w:rPr>
          <w:lang w:val="en-US"/>
        </w:rPr>
        <w:t>Podgorsak</w:t>
      </w:r>
      <w:proofErr w:type="spellEnd"/>
      <w:r w:rsidRPr="00DE5E03">
        <w:rPr>
          <w:lang w:val="en-US"/>
        </w:rPr>
        <w:t xml:space="preserve">, E. B., Soares, C. G., Kirov, A. S., Ali, I., Williamson, J. F., &amp; Elizondo, A. (2004). </w:t>
      </w:r>
      <w:proofErr w:type="spellStart"/>
      <w:r w:rsidRPr="00DE5E03">
        <w:rPr>
          <w:lang w:val="en-US"/>
        </w:rPr>
        <w:t>Dosimetric</w:t>
      </w:r>
      <w:proofErr w:type="spellEnd"/>
      <w:r w:rsidRPr="00DE5E03">
        <w:rPr>
          <w:lang w:val="en-US"/>
        </w:rPr>
        <w:t xml:space="preserve"> properties of improved </w:t>
      </w:r>
      <w:proofErr w:type="spellStart"/>
      <w:r w:rsidRPr="00DE5E03">
        <w:rPr>
          <w:lang w:val="en-US"/>
        </w:rPr>
        <w:t>GafChromic</w:t>
      </w:r>
      <w:proofErr w:type="spellEnd"/>
      <w:r w:rsidRPr="00DE5E03">
        <w:rPr>
          <w:lang w:val="en-US"/>
        </w:rPr>
        <w:t xml:space="preserve"> </w:t>
      </w:r>
      <w:r w:rsidRPr="00DE5E03">
        <w:rPr>
          <w:lang w:val="en-US"/>
        </w:rPr>
        <w:lastRenderedPageBreak/>
        <w:t xml:space="preserve">films for seven different digitizers. </w:t>
      </w:r>
      <w:r w:rsidRPr="00DE5E03">
        <w:rPr>
          <w:i/>
          <w:iCs/>
          <w:lang w:val="en-US"/>
        </w:rPr>
        <w:t>Medical Physics</w:t>
      </w:r>
      <w:r w:rsidRPr="00DE5E03">
        <w:rPr>
          <w:lang w:val="en-US"/>
        </w:rPr>
        <w:t xml:space="preserve">, </w:t>
      </w:r>
      <w:r w:rsidRPr="00DE5E03">
        <w:rPr>
          <w:i/>
          <w:iCs/>
          <w:lang w:val="en-US"/>
        </w:rPr>
        <w:t>31</w:t>
      </w:r>
      <w:r w:rsidRPr="00DE5E03">
        <w:rPr>
          <w:lang w:val="en-US"/>
        </w:rPr>
        <w:t>(9), 2392–2401. https://doi.org/10.1118/1.1776691</w:t>
      </w:r>
    </w:p>
    <w:p w14:paraId="209118A8" w14:textId="77777777" w:rsidR="00D9654C" w:rsidRPr="00DE5E03" w:rsidRDefault="00D9654C" w:rsidP="00D9654C">
      <w:pPr>
        <w:pStyle w:val="Bibliography"/>
        <w:rPr>
          <w:lang w:val="en-US"/>
        </w:rPr>
      </w:pPr>
      <w:proofErr w:type="spellStart"/>
      <w:r w:rsidRPr="00DE5E03">
        <w:rPr>
          <w:lang w:val="en-US"/>
        </w:rPr>
        <w:t>Devic</w:t>
      </w:r>
      <w:proofErr w:type="spellEnd"/>
      <w:r w:rsidRPr="00DE5E03">
        <w:rPr>
          <w:lang w:val="en-US"/>
        </w:rPr>
        <w:t xml:space="preserve">, S., </w:t>
      </w:r>
      <w:proofErr w:type="spellStart"/>
      <w:r w:rsidRPr="00DE5E03">
        <w:rPr>
          <w:lang w:val="en-US"/>
        </w:rPr>
        <w:t>Seuntjens</w:t>
      </w:r>
      <w:proofErr w:type="spellEnd"/>
      <w:r w:rsidRPr="00DE5E03">
        <w:rPr>
          <w:lang w:val="en-US"/>
        </w:rPr>
        <w:t xml:space="preserve">, J., Sham, E., </w:t>
      </w:r>
      <w:proofErr w:type="spellStart"/>
      <w:r w:rsidRPr="00DE5E03">
        <w:rPr>
          <w:lang w:val="en-US"/>
        </w:rPr>
        <w:t>Podgorsak</w:t>
      </w:r>
      <w:proofErr w:type="spellEnd"/>
      <w:r w:rsidRPr="00DE5E03">
        <w:rPr>
          <w:lang w:val="en-US"/>
        </w:rPr>
        <w:t xml:space="preserve">, E. B., </w:t>
      </w:r>
      <w:proofErr w:type="spellStart"/>
      <w:r w:rsidRPr="00DE5E03">
        <w:rPr>
          <w:lang w:val="en-US"/>
        </w:rPr>
        <w:t>Schmidtlein</w:t>
      </w:r>
      <w:proofErr w:type="spellEnd"/>
      <w:r w:rsidRPr="00DE5E03">
        <w:rPr>
          <w:lang w:val="en-US"/>
        </w:rPr>
        <w:t xml:space="preserve">, C. R., Kirov, A. S., &amp; Soares, C. G. (2005). Precise </w:t>
      </w:r>
      <w:proofErr w:type="spellStart"/>
      <w:r w:rsidRPr="00DE5E03">
        <w:rPr>
          <w:lang w:val="en-US"/>
        </w:rPr>
        <w:t>radiochromic</w:t>
      </w:r>
      <w:proofErr w:type="spellEnd"/>
      <w:r w:rsidRPr="00DE5E03">
        <w:rPr>
          <w:lang w:val="en-US"/>
        </w:rPr>
        <w:t xml:space="preserve"> film dosimetry using a flat-bed document scanner. </w:t>
      </w:r>
      <w:r w:rsidRPr="00DE5E03">
        <w:rPr>
          <w:i/>
          <w:iCs/>
          <w:lang w:val="en-US"/>
        </w:rPr>
        <w:t>Medical Physics</w:t>
      </w:r>
      <w:r w:rsidRPr="00DE5E03">
        <w:rPr>
          <w:lang w:val="en-US"/>
        </w:rPr>
        <w:t xml:space="preserve">, </w:t>
      </w:r>
      <w:r w:rsidRPr="00DE5E03">
        <w:rPr>
          <w:i/>
          <w:iCs/>
          <w:lang w:val="en-US"/>
        </w:rPr>
        <w:t>32</w:t>
      </w:r>
      <w:r w:rsidRPr="00DE5E03">
        <w:rPr>
          <w:lang w:val="en-US"/>
        </w:rPr>
        <w:t>(7Part1), 2245–2253. https://doi.org/10.1118/1.1929253</w:t>
      </w:r>
    </w:p>
    <w:p w14:paraId="796B9655" w14:textId="77777777" w:rsidR="00D9654C" w:rsidRPr="00DE5E03" w:rsidRDefault="00D9654C" w:rsidP="00D9654C">
      <w:pPr>
        <w:pStyle w:val="Bibliography"/>
        <w:rPr>
          <w:lang w:val="en-US"/>
        </w:rPr>
      </w:pPr>
      <w:proofErr w:type="spellStart"/>
      <w:r w:rsidRPr="00DE5E03">
        <w:rPr>
          <w:lang w:val="en-US"/>
        </w:rPr>
        <w:t>Devic</w:t>
      </w:r>
      <w:proofErr w:type="spellEnd"/>
      <w:r w:rsidRPr="00DE5E03">
        <w:rPr>
          <w:lang w:val="en-US"/>
        </w:rPr>
        <w:t xml:space="preserve">, S., </w:t>
      </w:r>
      <w:proofErr w:type="spellStart"/>
      <w:r w:rsidRPr="00DE5E03">
        <w:rPr>
          <w:lang w:val="en-US"/>
        </w:rPr>
        <w:t>Tomic</w:t>
      </w:r>
      <w:proofErr w:type="spellEnd"/>
      <w:r w:rsidRPr="00DE5E03">
        <w:rPr>
          <w:lang w:val="en-US"/>
        </w:rPr>
        <w:t xml:space="preserve">, N., &amp; Lewis, D. (2016). Reference </w:t>
      </w:r>
      <w:proofErr w:type="spellStart"/>
      <w:r w:rsidRPr="00DE5E03">
        <w:rPr>
          <w:lang w:val="en-US"/>
        </w:rPr>
        <w:t>radiochromic</w:t>
      </w:r>
      <w:proofErr w:type="spellEnd"/>
      <w:r w:rsidRPr="00DE5E03">
        <w:rPr>
          <w:lang w:val="en-US"/>
        </w:rPr>
        <w:t xml:space="preserve"> film dosimetry: Review of technical aspects. </w:t>
      </w:r>
      <w:proofErr w:type="spellStart"/>
      <w:r w:rsidRPr="00DE5E03">
        <w:rPr>
          <w:i/>
          <w:iCs/>
          <w:lang w:val="en-US"/>
        </w:rPr>
        <w:t>Physica</w:t>
      </w:r>
      <w:proofErr w:type="spellEnd"/>
      <w:r w:rsidRPr="00DE5E03">
        <w:rPr>
          <w:i/>
          <w:iCs/>
          <w:lang w:val="en-US"/>
        </w:rPr>
        <w:t xml:space="preserve"> Medica</w:t>
      </w:r>
      <w:r w:rsidRPr="00DE5E03">
        <w:rPr>
          <w:lang w:val="en-US"/>
        </w:rPr>
        <w:t xml:space="preserve">, </w:t>
      </w:r>
      <w:r w:rsidRPr="00DE5E03">
        <w:rPr>
          <w:i/>
          <w:iCs/>
          <w:lang w:val="en-US"/>
        </w:rPr>
        <w:t>32</w:t>
      </w:r>
      <w:r w:rsidRPr="00DE5E03">
        <w:rPr>
          <w:lang w:val="en-US"/>
        </w:rPr>
        <w:t>(4), 541–556. https://doi.org/10.1016/j.ejmp.2016.02.008</w:t>
      </w:r>
    </w:p>
    <w:p w14:paraId="2F7328A6" w14:textId="77777777" w:rsidR="00D9654C" w:rsidRPr="00DE5E03" w:rsidRDefault="00D9654C" w:rsidP="00D9654C">
      <w:pPr>
        <w:pStyle w:val="Bibliography"/>
        <w:rPr>
          <w:lang w:val="en-US"/>
        </w:rPr>
      </w:pPr>
      <w:r w:rsidRPr="00DE5E03">
        <w:rPr>
          <w:lang w:val="en-US"/>
        </w:rPr>
        <w:t xml:space="preserve">Einstein, A., &amp; </w:t>
      </w:r>
      <w:proofErr w:type="spellStart"/>
      <w:r w:rsidRPr="00DE5E03">
        <w:rPr>
          <w:lang w:val="en-US"/>
        </w:rPr>
        <w:t>Infeld</w:t>
      </w:r>
      <w:proofErr w:type="spellEnd"/>
      <w:r w:rsidRPr="00DE5E03">
        <w:rPr>
          <w:lang w:val="en-US"/>
        </w:rPr>
        <w:t xml:space="preserve">, L. (1938). </w:t>
      </w:r>
      <w:r w:rsidRPr="00DE5E03">
        <w:rPr>
          <w:i/>
          <w:iCs/>
          <w:lang w:val="en-US"/>
        </w:rPr>
        <w:t>Evolution of Physics</w:t>
      </w:r>
      <w:r w:rsidRPr="00DE5E03">
        <w:rPr>
          <w:lang w:val="en-US"/>
        </w:rPr>
        <w:t>. Simon and Schuster.</w:t>
      </w:r>
    </w:p>
    <w:p w14:paraId="6FEB4630" w14:textId="77777777" w:rsidR="00D9654C" w:rsidRPr="00DE5E03" w:rsidRDefault="00D9654C" w:rsidP="00D9654C">
      <w:pPr>
        <w:pStyle w:val="Bibliography"/>
        <w:rPr>
          <w:lang w:val="en-US"/>
        </w:rPr>
      </w:pPr>
      <w:r w:rsidRPr="00DE5E03">
        <w:rPr>
          <w:i/>
          <w:iCs/>
          <w:lang w:val="en-US"/>
        </w:rPr>
        <w:t>Epithelium | anatomy | Britannica</w:t>
      </w:r>
      <w:r w:rsidRPr="00DE5E03">
        <w:rPr>
          <w:lang w:val="en-US"/>
        </w:rPr>
        <w:t>. (2009, April 1). https://www.britannica.com/science/epithelium</w:t>
      </w:r>
    </w:p>
    <w:p w14:paraId="2FF09022" w14:textId="77777777" w:rsidR="00D9654C" w:rsidRPr="00DE5E03" w:rsidRDefault="00D9654C" w:rsidP="00D9654C">
      <w:pPr>
        <w:pStyle w:val="Bibliography"/>
        <w:rPr>
          <w:lang w:val="en-US"/>
        </w:rPr>
      </w:pPr>
      <w:r w:rsidRPr="00DE5E03">
        <w:rPr>
          <w:lang w:val="en-US"/>
        </w:rPr>
        <w:t xml:space="preserve">Franken, N. A. P., </w:t>
      </w:r>
      <w:proofErr w:type="spellStart"/>
      <w:r w:rsidRPr="00DE5E03">
        <w:rPr>
          <w:lang w:val="en-US"/>
        </w:rPr>
        <w:t>Rodermond</w:t>
      </w:r>
      <w:proofErr w:type="spellEnd"/>
      <w:r w:rsidRPr="00DE5E03">
        <w:rPr>
          <w:lang w:val="en-US"/>
        </w:rPr>
        <w:t xml:space="preserve">, H. M., </w:t>
      </w:r>
      <w:proofErr w:type="spellStart"/>
      <w:r w:rsidRPr="00DE5E03">
        <w:rPr>
          <w:lang w:val="en-US"/>
        </w:rPr>
        <w:t>Stap</w:t>
      </w:r>
      <w:proofErr w:type="spellEnd"/>
      <w:r w:rsidRPr="00DE5E03">
        <w:rPr>
          <w:lang w:val="en-US"/>
        </w:rPr>
        <w:t xml:space="preserve">, J., </w:t>
      </w:r>
      <w:proofErr w:type="spellStart"/>
      <w:r w:rsidRPr="00DE5E03">
        <w:rPr>
          <w:lang w:val="en-US"/>
        </w:rPr>
        <w:t>Haveman</w:t>
      </w:r>
      <w:proofErr w:type="spellEnd"/>
      <w:r w:rsidRPr="00DE5E03">
        <w:rPr>
          <w:lang w:val="en-US"/>
        </w:rPr>
        <w:t xml:space="preserve">, J., &amp; van Bree, C. (2006). </w:t>
      </w:r>
      <w:proofErr w:type="spellStart"/>
      <w:r w:rsidRPr="00DE5E03">
        <w:rPr>
          <w:lang w:val="en-US"/>
        </w:rPr>
        <w:t>Clonogenic</w:t>
      </w:r>
      <w:proofErr w:type="spellEnd"/>
      <w:r w:rsidRPr="00DE5E03">
        <w:rPr>
          <w:lang w:val="en-US"/>
        </w:rPr>
        <w:t xml:space="preserve"> assay of cells in vitro. </w:t>
      </w:r>
      <w:r w:rsidRPr="00DE5E03">
        <w:rPr>
          <w:i/>
          <w:iCs/>
          <w:lang w:val="en-US"/>
        </w:rPr>
        <w:t>Nature Protocols</w:t>
      </w:r>
      <w:r w:rsidRPr="00DE5E03">
        <w:rPr>
          <w:lang w:val="en-US"/>
        </w:rPr>
        <w:t xml:space="preserve">, </w:t>
      </w:r>
      <w:r w:rsidRPr="00DE5E03">
        <w:rPr>
          <w:i/>
          <w:iCs/>
          <w:lang w:val="en-US"/>
        </w:rPr>
        <w:t>1</w:t>
      </w:r>
      <w:r w:rsidRPr="00DE5E03">
        <w:rPr>
          <w:lang w:val="en-US"/>
        </w:rPr>
        <w:t>(5), 2315–2319. https://doi.org/10.1038/nprot.2006.339</w:t>
      </w:r>
    </w:p>
    <w:p w14:paraId="3AD62305" w14:textId="77777777" w:rsidR="00D9654C" w:rsidRPr="00DE5E03" w:rsidRDefault="00D9654C" w:rsidP="00D9654C">
      <w:pPr>
        <w:pStyle w:val="Bibliography"/>
        <w:rPr>
          <w:lang w:val="en-US"/>
        </w:rPr>
      </w:pPr>
      <w:proofErr w:type="spellStart"/>
      <w:r w:rsidRPr="00DE5E03">
        <w:rPr>
          <w:lang w:val="en-US"/>
        </w:rPr>
        <w:t>GafChromic</w:t>
      </w:r>
      <w:proofErr w:type="spellEnd"/>
      <w:r w:rsidRPr="00DE5E03">
        <w:rPr>
          <w:lang w:val="en-US"/>
        </w:rPr>
        <w:t xml:space="preserve">. (n.d.). </w:t>
      </w:r>
      <w:r w:rsidRPr="00DE5E03">
        <w:rPr>
          <w:i/>
          <w:iCs/>
          <w:lang w:val="en-US"/>
        </w:rPr>
        <w:t>1GafChromic®EBT2 and EBT3 Films for Ball Cube II Phantom</w:t>
      </w:r>
      <w:r w:rsidRPr="00DE5E03">
        <w:rPr>
          <w:lang w:val="en-US"/>
        </w:rPr>
        <w:t>. Retrieved March 31, 2022, from https://hobbydocbox.com/Photography/67018394-Gafchromic-ebt2-and-ebt3-films-for-ball-cube-ii-phantom.html</w:t>
      </w:r>
    </w:p>
    <w:p w14:paraId="440A5946" w14:textId="77777777" w:rsidR="00D9654C" w:rsidRPr="00DE5E03" w:rsidRDefault="00D9654C" w:rsidP="00D9654C">
      <w:pPr>
        <w:pStyle w:val="Bibliography"/>
        <w:rPr>
          <w:lang w:val="en-US"/>
        </w:rPr>
      </w:pPr>
      <w:r w:rsidRPr="00DE5E03">
        <w:rPr>
          <w:lang w:val="en-US"/>
        </w:rPr>
        <w:t xml:space="preserve">Galvin, J. M., Smith, A. R., &amp; </w:t>
      </w:r>
      <w:proofErr w:type="spellStart"/>
      <w:r w:rsidRPr="00DE5E03">
        <w:rPr>
          <w:lang w:val="en-US"/>
        </w:rPr>
        <w:t>Lally</w:t>
      </w:r>
      <w:proofErr w:type="spellEnd"/>
      <w:r w:rsidRPr="00DE5E03">
        <w:rPr>
          <w:lang w:val="en-US"/>
        </w:rPr>
        <w:t xml:space="preserve">, B. (1993). Characterization of a </w:t>
      </w:r>
      <w:proofErr w:type="spellStart"/>
      <w:r w:rsidRPr="00DE5E03">
        <w:rPr>
          <w:lang w:val="en-US"/>
        </w:rPr>
        <w:t>multileaf</w:t>
      </w:r>
      <w:proofErr w:type="spellEnd"/>
      <w:r w:rsidRPr="00DE5E03">
        <w:rPr>
          <w:lang w:val="en-US"/>
        </w:rPr>
        <w:t xml:space="preserve"> collimator system. </w:t>
      </w:r>
      <w:r w:rsidRPr="00DE5E03">
        <w:rPr>
          <w:i/>
          <w:iCs/>
          <w:lang w:val="en-US"/>
        </w:rPr>
        <w:t>International Journal of Radiation Oncology*Biology*Physics</w:t>
      </w:r>
      <w:r w:rsidRPr="00DE5E03">
        <w:rPr>
          <w:lang w:val="en-US"/>
        </w:rPr>
        <w:t xml:space="preserve">, </w:t>
      </w:r>
      <w:r w:rsidRPr="00DE5E03">
        <w:rPr>
          <w:i/>
          <w:iCs/>
          <w:lang w:val="en-US"/>
        </w:rPr>
        <w:t>25</w:t>
      </w:r>
      <w:r w:rsidRPr="00DE5E03">
        <w:rPr>
          <w:lang w:val="en-US"/>
        </w:rPr>
        <w:t>(2), 181–192. https://doi.org/10.1016/0360-3016(93)90339-W</w:t>
      </w:r>
    </w:p>
    <w:p w14:paraId="5C0F9FD4" w14:textId="77777777" w:rsidR="00D9654C" w:rsidRPr="00DE5E03" w:rsidRDefault="00D9654C" w:rsidP="00D9654C">
      <w:pPr>
        <w:pStyle w:val="Bibliography"/>
        <w:rPr>
          <w:lang w:val="en-US"/>
        </w:rPr>
      </w:pPr>
      <w:r w:rsidRPr="00DE5E03">
        <w:rPr>
          <w:lang w:val="en-US"/>
        </w:rPr>
        <w:t xml:space="preserve">Gavin, H. P. (2020). </w:t>
      </w:r>
      <w:r w:rsidRPr="00DE5E03">
        <w:rPr>
          <w:i/>
          <w:iCs/>
          <w:lang w:val="en-US"/>
        </w:rPr>
        <w:t>The Levenberg-Marquardt algorithm for nonlinear least squares curve-</w:t>
      </w:r>
      <w:r>
        <w:rPr>
          <w:i/>
          <w:iCs/>
        </w:rPr>
        <w:t>ﬁ</w:t>
      </w:r>
      <w:proofErr w:type="spellStart"/>
      <w:r w:rsidRPr="00DE5E03">
        <w:rPr>
          <w:i/>
          <w:iCs/>
          <w:lang w:val="en-US"/>
        </w:rPr>
        <w:t>tting</w:t>
      </w:r>
      <w:proofErr w:type="spellEnd"/>
      <w:r w:rsidRPr="00DE5E03">
        <w:rPr>
          <w:i/>
          <w:iCs/>
          <w:lang w:val="en-US"/>
        </w:rPr>
        <w:t xml:space="preserve"> problems</w:t>
      </w:r>
      <w:r w:rsidRPr="00DE5E03">
        <w:rPr>
          <w:lang w:val="en-US"/>
        </w:rPr>
        <w:t>. 19.</w:t>
      </w:r>
    </w:p>
    <w:p w14:paraId="5E737A34" w14:textId="77777777" w:rsidR="00D9654C" w:rsidRPr="00DE5E03" w:rsidRDefault="00D9654C" w:rsidP="00D9654C">
      <w:pPr>
        <w:pStyle w:val="Bibliography"/>
        <w:rPr>
          <w:lang w:val="en-US"/>
        </w:rPr>
      </w:pPr>
      <w:r w:rsidRPr="00DE5E03">
        <w:rPr>
          <w:lang w:val="en-US"/>
        </w:rPr>
        <w:lastRenderedPageBreak/>
        <w:t xml:space="preserve">George Casella &amp; Roger L. Berger. (2002). Chapter 11                                           Analysis of Variance and Regression. In </w:t>
      </w:r>
      <w:r w:rsidRPr="00DE5E03">
        <w:rPr>
          <w:i/>
          <w:iCs/>
          <w:lang w:val="en-US"/>
        </w:rPr>
        <w:t>Statistical Inference</w:t>
      </w:r>
      <w:r w:rsidRPr="00DE5E03">
        <w:rPr>
          <w:lang w:val="en-US"/>
        </w:rPr>
        <w:t xml:space="preserve"> (2nd ed.). Duxbury-Thomson Learning.</w:t>
      </w:r>
    </w:p>
    <w:p w14:paraId="0F241634" w14:textId="77777777" w:rsidR="00D9654C" w:rsidRPr="00DE5E03" w:rsidRDefault="00D9654C" w:rsidP="00D9654C">
      <w:pPr>
        <w:pStyle w:val="Bibliography"/>
        <w:rPr>
          <w:lang w:val="en-US"/>
        </w:rPr>
      </w:pPr>
      <w:proofErr w:type="spellStart"/>
      <w:r w:rsidRPr="00DE5E03">
        <w:rPr>
          <w:lang w:val="en-US"/>
        </w:rPr>
        <w:t>Gholizadeh</w:t>
      </w:r>
      <w:proofErr w:type="spellEnd"/>
      <w:r w:rsidRPr="00DE5E03">
        <w:rPr>
          <w:lang w:val="en-US"/>
        </w:rPr>
        <w:t xml:space="preserve"> </w:t>
      </w:r>
      <w:proofErr w:type="spellStart"/>
      <w:r w:rsidRPr="00DE5E03">
        <w:rPr>
          <w:lang w:val="en-US"/>
        </w:rPr>
        <w:t>Sendani</w:t>
      </w:r>
      <w:proofErr w:type="spellEnd"/>
      <w:r w:rsidRPr="00DE5E03">
        <w:rPr>
          <w:lang w:val="en-US"/>
        </w:rPr>
        <w:t xml:space="preserve">, N., </w:t>
      </w:r>
      <w:proofErr w:type="spellStart"/>
      <w:r w:rsidRPr="00DE5E03">
        <w:rPr>
          <w:lang w:val="en-US"/>
        </w:rPr>
        <w:t>Karimian</w:t>
      </w:r>
      <w:proofErr w:type="spellEnd"/>
      <w:r w:rsidRPr="00DE5E03">
        <w:rPr>
          <w:lang w:val="en-US"/>
        </w:rPr>
        <w:t xml:space="preserve">, A., Ferreira, C., &amp; </w:t>
      </w:r>
      <w:proofErr w:type="spellStart"/>
      <w:r w:rsidRPr="00DE5E03">
        <w:rPr>
          <w:lang w:val="en-US"/>
        </w:rPr>
        <w:t>Alaei</w:t>
      </w:r>
      <w:proofErr w:type="spellEnd"/>
      <w:r w:rsidRPr="00DE5E03">
        <w:rPr>
          <w:lang w:val="en-US"/>
        </w:rPr>
        <w:t xml:space="preserve">, P. (2018). Technical Note: Impact of region of interest size and location in </w:t>
      </w:r>
      <w:proofErr w:type="spellStart"/>
      <w:r w:rsidRPr="00DE5E03">
        <w:rPr>
          <w:lang w:val="en-US"/>
        </w:rPr>
        <w:t>Gafchromic</w:t>
      </w:r>
      <w:proofErr w:type="spellEnd"/>
      <w:r w:rsidRPr="00DE5E03">
        <w:rPr>
          <w:lang w:val="en-US"/>
        </w:rPr>
        <w:t xml:space="preserve"> film dosimetry. </w:t>
      </w:r>
      <w:r w:rsidRPr="00DE5E03">
        <w:rPr>
          <w:i/>
          <w:iCs/>
          <w:lang w:val="en-US"/>
        </w:rPr>
        <w:t>Medical Physics</w:t>
      </w:r>
      <w:r w:rsidRPr="00DE5E03">
        <w:rPr>
          <w:lang w:val="en-US"/>
        </w:rPr>
        <w:t xml:space="preserve">, </w:t>
      </w:r>
      <w:r w:rsidRPr="00DE5E03">
        <w:rPr>
          <w:i/>
          <w:iCs/>
          <w:lang w:val="en-US"/>
        </w:rPr>
        <w:t>45</w:t>
      </w:r>
      <w:r w:rsidRPr="00DE5E03">
        <w:rPr>
          <w:lang w:val="en-US"/>
        </w:rPr>
        <w:t>(5), 2329–2336. https://doi.org/10.1002/mp.12885</w:t>
      </w:r>
    </w:p>
    <w:p w14:paraId="76747F49" w14:textId="77777777" w:rsidR="00D9654C" w:rsidRPr="00DE5E03" w:rsidRDefault="00D9654C" w:rsidP="00D9654C">
      <w:pPr>
        <w:pStyle w:val="Bibliography"/>
        <w:rPr>
          <w:lang w:val="en-US"/>
        </w:rPr>
      </w:pPr>
      <w:r w:rsidRPr="00DE5E03">
        <w:rPr>
          <w:lang w:val="en-US"/>
        </w:rPr>
        <w:t xml:space="preserve">Ghosh, S., Ghosh, A., &amp; Krishna, M. (2015). Role of ATM in bystander signaling between human monocytes and lung adenocarcinoma cells. </w:t>
      </w:r>
      <w:r w:rsidRPr="00DE5E03">
        <w:rPr>
          <w:i/>
          <w:iCs/>
          <w:lang w:val="en-US"/>
        </w:rPr>
        <w:t>Mutation Research/Genetic Toxicology and Environmental Mutagenesis</w:t>
      </w:r>
      <w:r w:rsidRPr="00DE5E03">
        <w:rPr>
          <w:lang w:val="en-US"/>
        </w:rPr>
        <w:t xml:space="preserve">, </w:t>
      </w:r>
      <w:r w:rsidRPr="00DE5E03">
        <w:rPr>
          <w:i/>
          <w:iCs/>
          <w:lang w:val="en-US"/>
        </w:rPr>
        <w:t>794</w:t>
      </w:r>
      <w:r w:rsidRPr="00DE5E03">
        <w:rPr>
          <w:lang w:val="en-US"/>
        </w:rPr>
        <w:t>, 39–45. https://doi.org/10.1016/j.mrgentox.2015.10.003</w:t>
      </w:r>
    </w:p>
    <w:p w14:paraId="6E440EC6" w14:textId="77777777" w:rsidR="00D9654C" w:rsidRPr="00DE5E03" w:rsidRDefault="00D9654C" w:rsidP="00D9654C">
      <w:pPr>
        <w:pStyle w:val="Bibliography"/>
        <w:rPr>
          <w:lang w:val="en-US"/>
        </w:rPr>
      </w:pPr>
      <w:proofErr w:type="spellStart"/>
      <w:r w:rsidRPr="00DE5E03">
        <w:rPr>
          <w:lang w:val="en-US"/>
        </w:rPr>
        <w:t>Gianfaldoni</w:t>
      </w:r>
      <w:proofErr w:type="spellEnd"/>
      <w:r w:rsidRPr="00DE5E03">
        <w:rPr>
          <w:lang w:val="en-US"/>
        </w:rPr>
        <w:t xml:space="preserve">, S., </w:t>
      </w:r>
      <w:proofErr w:type="spellStart"/>
      <w:r w:rsidRPr="00DE5E03">
        <w:rPr>
          <w:lang w:val="en-US"/>
        </w:rPr>
        <w:t>Gianfaldoni</w:t>
      </w:r>
      <w:proofErr w:type="spellEnd"/>
      <w:r w:rsidRPr="00DE5E03">
        <w:rPr>
          <w:lang w:val="en-US"/>
        </w:rPr>
        <w:t xml:space="preserve">, R., </w:t>
      </w:r>
      <w:proofErr w:type="spellStart"/>
      <w:r w:rsidRPr="00DE5E03">
        <w:rPr>
          <w:lang w:val="en-US"/>
        </w:rPr>
        <w:t>Wollina</w:t>
      </w:r>
      <w:proofErr w:type="spellEnd"/>
      <w:r w:rsidRPr="00DE5E03">
        <w:rPr>
          <w:lang w:val="en-US"/>
        </w:rPr>
        <w:t xml:space="preserve">, U., </w:t>
      </w:r>
      <w:proofErr w:type="spellStart"/>
      <w:r w:rsidRPr="00DE5E03">
        <w:rPr>
          <w:lang w:val="en-US"/>
        </w:rPr>
        <w:t>Lotti</w:t>
      </w:r>
      <w:proofErr w:type="spellEnd"/>
      <w:r w:rsidRPr="00DE5E03">
        <w:rPr>
          <w:lang w:val="en-US"/>
        </w:rPr>
        <w:t xml:space="preserve">, J., </w:t>
      </w:r>
      <w:proofErr w:type="spellStart"/>
      <w:r w:rsidRPr="00DE5E03">
        <w:rPr>
          <w:lang w:val="en-US"/>
        </w:rPr>
        <w:t>Tchernev</w:t>
      </w:r>
      <w:proofErr w:type="spellEnd"/>
      <w:r w:rsidRPr="00DE5E03">
        <w:rPr>
          <w:lang w:val="en-US"/>
        </w:rPr>
        <w:t xml:space="preserve">, G., &amp; </w:t>
      </w:r>
      <w:proofErr w:type="spellStart"/>
      <w:r w:rsidRPr="00DE5E03">
        <w:rPr>
          <w:lang w:val="en-US"/>
        </w:rPr>
        <w:t>Lotti</w:t>
      </w:r>
      <w:proofErr w:type="spellEnd"/>
      <w:r w:rsidRPr="00DE5E03">
        <w:rPr>
          <w:lang w:val="en-US"/>
        </w:rPr>
        <w:t xml:space="preserve">, T. (2017). An Overview on Radiotherapy: From Its History to Its Current Applications in Dermatology. </w:t>
      </w:r>
      <w:r w:rsidRPr="00DE5E03">
        <w:rPr>
          <w:i/>
          <w:iCs/>
          <w:lang w:val="en-US"/>
        </w:rPr>
        <w:t>Open Access Macedonian Journal of Medical Sciences</w:t>
      </w:r>
      <w:r w:rsidRPr="00DE5E03">
        <w:rPr>
          <w:lang w:val="en-US"/>
        </w:rPr>
        <w:t xml:space="preserve">, </w:t>
      </w:r>
      <w:r w:rsidRPr="00DE5E03">
        <w:rPr>
          <w:i/>
          <w:iCs/>
          <w:lang w:val="en-US"/>
        </w:rPr>
        <w:t>5</w:t>
      </w:r>
      <w:r w:rsidRPr="00DE5E03">
        <w:rPr>
          <w:lang w:val="en-US"/>
        </w:rPr>
        <w:t>(4), 521–525. https://doi.org/10.3889/oamjms.2017.122</w:t>
      </w:r>
    </w:p>
    <w:p w14:paraId="43F7BA7D" w14:textId="77777777" w:rsidR="00D9654C" w:rsidRPr="00DE5E03" w:rsidRDefault="00D9654C" w:rsidP="00D9654C">
      <w:pPr>
        <w:pStyle w:val="Bibliography"/>
        <w:rPr>
          <w:lang w:val="en-US"/>
        </w:rPr>
      </w:pPr>
      <w:proofErr w:type="spellStart"/>
      <w:r w:rsidRPr="00DE5E03">
        <w:rPr>
          <w:lang w:val="en-US"/>
        </w:rPr>
        <w:t>Giard</w:t>
      </w:r>
      <w:proofErr w:type="spellEnd"/>
      <w:r w:rsidRPr="00DE5E03">
        <w:rPr>
          <w:lang w:val="en-US"/>
        </w:rPr>
        <w:t xml:space="preserve">, D. J., Aaronson, S. A., Todaro, G. J., </w:t>
      </w:r>
      <w:proofErr w:type="spellStart"/>
      <w:r w:rsidRPr="00DE5E03">
        <w:rPr>
          <w:lang w:val="en-US"/>
        </w:rPr>
        <w:t>Arnstein</w:t>
      </w:r>
      <w:proofErr w:type="spellEnd"/>
      <w:r w:rsidRPr="00DE5E03">
        <w:rPr>
          <w:lang w:val="en-US"/>
        </w:rPr>
        <w:t xml:space="preserve">, P., Kersey, J. H., </w:t>
      </w:r>
      <w:proofErr w:type="spellStart"/>
      <w:r w:rsidRPr="00DE5E03">
        <w:rPr>
          <w:lang w:val="en-US"/>
        </w:rPr>
        <w:t>Dosik</w:t>
      </w:r>
      <w:proofErr w:type="spellEnd"/>
      <w:r w:rsidRPr="00DE5E03">
        <w:rPr>
          <w:lang w:val="en-US"/>
        </w:rPr>
        <w:t xml:space="preserve">, H., &amp; Parks, W. P. (1973). In vitro cultivation of human tumors: Establishment of cell lines derived from a series of solid tumors. </w:t>
      </w:r>
      <w:r w:rsidRPr="00DE5E03">
        <w:rPr>
          <w:i/>
          <w:iCs/>
          <w:lang w:val="en-US"/>
        </w:rPr>
        <w:t>Journal of the National Cancer Institute</w:t>
      </w:r>
      <w:r w:rsidRPr="00DE5E03">
        <w:rPr>
          <w:lang w:val="en-US"/>
        </w:rPr>
        <w:t xml:space="preserve">, </w:t>
      </w:r>
      <w:r w:rsidRPr="00DE5E03">
        <w:rPr>
          <w:i/>
          <w:iCs/>
          <w:lang w:val="en-US"/>
        </w:rPr>
        <w:t>51</w:t>
      </w:r>
      <w:r w:rsidRPr="00DE5E03">
        <w:rPr>
          <w:lang w:val="en-US"/>
        </w:rPr>
        <w:t>(5), 1417–1423. https://doi.org/10.1093/jnci/51.5.1417</w:t>
      </w:r>
    </w:p>
    <w:p w14:paraId="11BA314B" w14:textId="77777777" w:rsidR="00D9654C" w:rsidRPr="00DE5E03" w:rsidRDefault="00D9654C" w:rsidP="00D9654C">
      <w:pPr>
        <w:pStyle w:val="Bibliography"/>
        <w:rPr>
          <w:lang w:val="en-US"/>
        </w:rPr>
      </w:pPr>
      <w:r w:rsidRPr="00DE5E03">
        <w:rPr>
          <w:lang w:val="en-US"/>
        </w:rPr>
        <w:t xml:space="preserve">Girard, F., Bouchard, H., &amp; Lacroix, F. (2012). Reference dosimetry using </w:t>
      </w:r>
      <w:proofErr w:type="spellStart"/>
      <w:r w:rsidRPr="00DE5E03">
        <w:rPr>
          <w:lang w:val="en-US"/>
        </w:rPr>
        <w:t>radiochromic</w:t>
      </w:r>
      <w:proofErr w:type="spellEnd"/>
      <w:r w:rsidRPr="00DE5E03">
        <w:rPr>
          <w:lang w:val="en-US"/>
        </w:rPr>
        <w:t xml:space="preserve"> film. </w:t>
      </w:r>
      <w:r w:rsidRPr="00DE5E03">
        <w:rPr>
          <w:i/>
          <w:iCs/>
          <w:lang w:val="en-US"/>
        </w:rPr>
        <w:t>Journal of Applied Clinical Medical Physics</w:t>
      </w:r>
      <w:r w:rsidRPr="00DE5E03">
        <w:rPr>
          <w:lang w:val="en-US"/>
        </w:rPr>
        <w:t xml:space="preserve">, </w:t>
      </w:r>
      <w:r w:rsidRPr="00DE5E03">
        <w:rPr>
          <w:i/>
          <w:iCs/>
          <w:lang w:val="en-US"/>
        </w:rPr>
        <w:t>13</w:t>
      </w:r>
      <w:r w:rsidRPr="00DE5E03">
        <w:rPr>
          <w:lang w:val="en-US"/>
        </w:rPr>
        <w:t>(6), 339–353. https://doi.org/10.1120/jacmp.v13i6.3994</w:t>
      </w:r>
    </w:p>
    <w:p w14:paraId="2F01C298" w14:textId="77777777" w:rsidR="00D9654C" w:rsidRPr="00DE5E03" w:rsidRDefault="00D9654C" w:rsidP="00D9654C">
      <w:pPr>
        <w:pStyle w:val="Bibliography"/>
        <w:rPr>
          <w:lang w:val="en-US"/>
        </w:rPr>
      </w:pPr>
      <w:proofErr w:type="spellStart"/>
      <w:r w:rsidRPr="00DE5E03">
        <w:rPr>
          <w:lang w:val="en-US"/>
        </w:rPr>
        <w:t>Giridhar</w:t>
      </w:r>
      <w:proofErr w:type="spellEnd"/>
      <w:r w:rsidRPr="00DE5E03">
        <w:rPr>
          <w:lang w:val="en-US"/>
        </w:rPr>
        <w:t xml:space="preserve">, P., &amp; Rath, G. K. (2020). Clinical Significance of Cell Survival Curves. In S. Mallick, G. K. Rath, &amp; R. Benson (Eds.), </w:t>
      </w:r>
      <w:r w:rsidRPr="00DE5E03">
        <w:rPr>
          <w:i/>
          <w:iCs/>
          <w:lang w:val="en-US"/>
        </w:rPr>
        <w:t>Practical Radiation Oncology</w:t>
      </w:r>
      <w:r w:rsidRPr="00DE5E03">
        <w:rPr>
          <w:lang w:val="en-US"/>
        </w:rPr>
        <w:t xml:space="preserve"> (pp. 171–175). Springer. https://doi.org/10.1007/978-981-15-0073-2_27</w:t>
      </w:r>
    </w:p>
    <w:p w14:paraId="71930B78" w14:textId="77777777" w:rsidR="00D9654C" w:rsidRPr="00DE5E03" w:rsidRDefault="00D9654C" w:rsidP="00D9654C">
      <w:pPr>
        <w:pStyle w:val="Bibliography"/>
        <w:rPr>
          <w:lang w:val="en-US"/>
        </w:rPr>
      </w:pPr>
      <w:r w:rsidRPr="00DE5E03">
        <w:rPr>
          <w:lang w:val="en-US"/>
        </w:rPr>
        <w:lastRenderedPageBreak/>
        <w:t xml:space="preserve">Goel, A. (2021a, September 19). </w:t>
      </w:r>
      <w:r w:rsidRPr="00DE5E03">
        <w:rPr>
          <w:i/>
          <w:iCs/>
          <w:lang w:val="en-US"/>
        </w:rPr>
        <w:t>Filament circuit | Radiology Reference Article | Radiopaedia.org</w:t>
      </w:r>
      <w:r w:rsidRPr="00DE5E03">
        <w:rPr>
          <w:lang w:val="en-US"/>
        </w:rPr>
        <w:t xml:space="preserve">. </w:t>
      </w:r>
      <w:proofErr w:type="spellStart"/>
      <w:r w:rsidRPr="00DE5E03">
        <w:rPr>
          <w:lang w:val="en-US"/>
        </w:rPr>
        <w:t>Radiopaedia</w:t>
      </w:r>
      <w:proofErr w:type="spellEnd"/>
      <w:r w:rsidRPr="00DE5E03">
        <w:rPr>
          <w:lang w:val="en-US"/>
        </w:rPr>
        <w:t>. https://doi.org/10.53347/rID-29738</w:t>
      </w:r>
    </w:p>
    <w:p w14:paraId="312BFB06" w14:textId="77777777" w:rsidR="00D9654C" w:rsidRPr="00DE5E03" w:rsidRDefault="00D9654C" w:rsidP="00D9654C">
      <w:pPr>
        <w:pStyle w:val="Bibliography"/>
        <w:rPr>
          <w:lang w:val="en-US"/>
        </w:rPr>
      </w:pPr>
      <w:r w:rsidRPr="00DE5E03">
        <w:rPr>
          <w:lang w:val="en-US"/>
        </w:rPr>
        <w:t xml:space="preserve">Goel, A. (2021b, September 20). </w:t>
      </w:r>
      <w:r w:rsidRPr="00DE5E03">
        <w:rPr>
          <w:i/>
          <w:iCs/>
          <w:lang w:val="en-US"/>
        </w:rPr>
        <w:t>Filters | Radiology Reference Article | Radiopaedia.org</w:t>
      </w:r>
      <w:r w:rsidRPr="00DE5E03">
        <w:rPr>
          <w:lang w:val="en-US"/>
        </w:rPr>
        <w:t xml:space="preserve">. </w:t>
      </w:r>
      <w:proofErr w:type="spellStart"/>
      <w:r w:rsidRPr="00DE5E03">
        <w:rPr>
          <w:lang w:val="en-US"/>
        </w:rPr>
        <w:t>Radiopaedia</w:t>
      </w:r>
      <w:proofErr w:type="spellEnd"/>
      <w:r w:rsidRPr="00DE5E03">
        <w:rPr>
          <w:lang w:val="en-US"/>
        </w:rPr>
        <w:t>. https://doi.org/10.53347/rID-29737</w:t>
      </w:r>
    </w:p>
    <w:p w14:paraId="7F49D58A" w14:textId="77777777" w:rsidR="00D9654C" w:rsidRPr="00DE5E03" w:rsidRDefault="00D9654C" w:rsidP="00D9654C">
      <w:pPr>
        <w:pStyle w:val="Bibliography"/>
        <w:rPr>
          <w:lang w:val="en-US"/>
        </w:rPr>
      </w:pPr>
      <w:r w:rsidRPr="00DE5E03">
        <w:rPr>
          <w:lang w:val="sv-SE"/>
        </w:rPr>
        <w:t xml:space="preserve">Grieken, R. van, &amp; Markowicz, A. (1993). </w:t>
      </w:r>
      <w:r w:rsidRPr="00DE5E03">
        <w:rPr>
          <w:i/>
          <w:iCs/>
          <w:lang w:val="en-US"/>
        </w:rPr>
        <w:t>Handbook of X-ray spectrometry: Methods and techniques</w:t>
      </w:r>
      <w:r w:rsidRPr="00DE5E03">
        <w:rPr>
          <w:lang w:val="en-US"/>
        </w:rPr>
        <w:t>. Marcel Dekker.</w:t>
      </w:r>
    </w:p>
    <w:p w14:paraId="4E921075" w14:textId="77777777" w:rsidR="00D9654C" w:rsidRPr="00DE5E03" w:rsidRDefault="00D9654C" w:rsidP="00D9654C">
      <w:pPr>
        <w:pStyle w:val="Bibliography"/>
        <w:rPr>
          <w:lang w:val="en-US"/>
        </w:rPr>
      </w:pPr>
      <w:proofErr w:type="spellStart"/>
      <w:r w:rsidRPr="00DE5E03">
        <w:rPr>
          <w:lang w:val="en-US"/>
        </w:rPr>
        <w:t>Griliches</w:t>
      </w:r>
      <w:proofErr w:type="spellEnd"/>
      <w:r w:rsidRPr="00DE5E03">
        <w:rPr>
          <w:lang w:val="en-US"/>
        </w:rPr>
        <w:t xml:space="preserve">, Z., &amp; </w:t>
      </w:r>
      <w:proofErr w:type="spellStart"/>
      <w:r w:rsidRPr="00DE5E03">
        <w:rPr>
          <w:lang w:val="en-US"/>
        </w:rPr>
        <w:t>Ringstad</w:t>
      </w:r>
      <w:proofErr w:type="spellEnd"/>
      <w:r w:rsidRPr="00DE5E03">
        <w:rPr>
          <w:lang w:val="en-US"/>
        </w:rPr>
        <w:t xml:space="preserve">, V. (1970). Error-in-the-Variables Bias in Nonlinear Contexts. </w:t>
      </w:r>
      <w:proofErr w:type="spellStart"/>
      <w:r w:rsidRPr="00DE5E03">
        <w:rPr>
          <w:i/>
          <w:iCs/>
          <w:lang w:val="en-US"/>
        </w:rPr>
        <w:t>Econometrica</w:t>
      </w:r>
      <w:proofErr w:type="spellEnd"/>
      <w:r w:rsidRPr="00DE5E03">
        <w:rPr>
          <w:lang w:val="en-US"/>
        </w:rPr>
        <w:t xml:space="preserve">, </w:t>
      </w:r>
      <w:r w:rsidRPr="00DE5E03">
        <w:rPr>
          <w:i/>
          <w:iCs/>
          <w:lang w:val="en-US"/>
        </w:rPr>
        <w:t>38</w:t>
      </w:r>
      <w:r w:rsidRPr="00DE5E03">
        <w:rPr>
          <w:lang w:val="en-US"/>
        </w:rPr>
        <w:t>(2), 368–370. https://doi.org/10.2307/1913020</w:t>
      </w:r>
    </w:p>
    <w:p w14:paraId="548E4620" w14:textId="77777777" w:rsidR="00D9654C" w:rsidRPr="00DE5E03" w:rsidRDefault="00D9654C" w:rsidP="00D9654C">
      <w:pPr>
        <w:pStyle w:val="Bibliography"/>
        <w:rPr>
          <w:lang w:val="en-US"/>
        </w:rPr>
      </w:pPr>
      <w:r w:rsidRPr="00DE5E03">
        <w:rPr>
          <w:lang w:val="en-US"/>
        </w:rPr>
        <w:t xml:space="preserve">Grote, S. J., &amp; Revell, S. H. (1972). CORRELATION OF CHROMOSOME DAMAGE AND COLONY-FORMING ABILITY IN SYRIAN HAMSTER CELLS IN CULTURE IRRADIATED IN G. </w:t>
      </w:r>
      <w:proofErr w:type="spellStart"/>
      <w:r w:rsidRPr="00DE5E03">
        <w:rPr>
          <w:i/>
          <w:iCs/>
          <w:lang w:val="en-US"/>
        </w:rPr>
        <w:t>Curr</w:t>
      </w:r>
      <w:proofErr w:type="spellEnd"/>
      <w:r w:rsidRPr="00DE5E03">
        <w:rPr>
          <w:i/>
          <w:iCs/>
          <w:lang w:val="en-US"/>
        </w:rPr>
        <w:t xml:space="preserve">. Top. </w:t>
      </w:r>
      <w:proofErr w:type="spellStart"/>
      <w:r w:rsidRPr="00DE5E03">
        <w:rPr>
          <w:i/>
          <w:iCs/>
          <w:lang w:val="en-US"/>
        </w:rPr>
        <w:t>Radiat</w:t>
      </w:r>
      <w:proofErr w:type="spellEnd"/>
      <w:r w:rsidRPr="00DE5E03">
        <w:rPr>
          <w:i/>
          <w:iCs/>
          <w:lang w:val="en-US"/>
        </w:rPr>
        <w:t>. Res. Quart. 7: No. 3, 303-9(Jun 1972).</w:t>
      </w:r>
      <w:r w:rsidRPr="00DE5E03">
        <w:rPr>
          <w:lang w:val="en-US"/>
        </w:rPr>
        <w:t xml:space="preserve"> https://www.osti.gov/biblio/4599614</w:t>
      </w:r>
    </w:p>
    <w:p w14:paraId="7125097F" w14:textId="77777777" w:rsidR="00D9654C" w:rsidRPr="00DE5E03" w:rsidRDefault="00D9654C" w:rsidP="00D9654C">
      <w:pPr>
        <w:pStyle w:val="Bibliography"/>
        <w:rPr>
          <w:lang w:val="en-US"/>
        </w:rPr>
      </w:pPr>
      <w:r w:rsidRPr="00DE5E03">
        <w:rPr>
          <w:lang w:val="en-US"/>
        </w:rPr>
        <w:t xml:space="preserve">Guido van Rossum &amp; and the Python development team. (2020). </w:t>
      </w:r>
      <w:r w:rsidRPr="00DE5E03">
        <w:rPr>
          <w:i/>
          <w:iCs/>
          <w:lang w:val="en-US"/>
        </w:rPr>
        <w:t>Python Tutorial Release 3.8.1 Guido van Rossum and the Python development team</w:t>
      </w:r>
      <w:r w:rsidRPr="00DE5E03">
        <w:rPr>
          <w:lang w:val="en-US"/>
        </w:rPr>
        <w:t>.</w:t>
      </w:r>
    </w:p>
    <w:p w14:paraId="34EA3F1B" w14:textId="77777777" w:rsidR="00D9654C" w:rsidRPr="00DE5E03" w:rsidRDefault="00D9654C" w:rsidP="00D9654C">
      <w:pPr>
        <w:pStyle w:val="Bibliography"/>
        <w:rPr>
          <w:lang w:val="en-US"/>
        </w:rPr>
      </w:pPr>
      <w:r w:rsidRPr="00DE5E03">
        <w:rPr>
          <w:lang w:val="en-US"/>
        </w:rPr>
        <w:t xml:space="preserve">Hall, E. J., &amp; </w:t>
      </w:r>
      <w:proofErr w:type="spellStart"/>
      <w:r w:rsidRPr="00DE5E03">
        <w:rPr>
          <w:lang w:val="en-US"/>
        </w:rPr>
        <w:t>Giaccia</w:t>
      </w:r>
      <w:proofErr w:type="spellEnd"/>
      <w:r w:rsidRPr="00DE5E03">
        <w:rPr>
          <w:lang w:val="en-US"/>
        </w:rPr>
        <w:t xml:space="preserve">, A. J. (2012). </w:t>
      </w:r>
      <w:r w:rsidRPr="00DE5E03">
        <w:rPr>
          <w:i/>
          <w:iCs/>
          <w:lang w:val="en-US"/>
        </w:rPr>
        <w:t>Radiobiology for the radiologist</w:t>
      </w:r>
      <w:r w:rsidRPr="00DE5E03">
        <w:rPr>
          <w:lang w:val="en-US"/>
        </w:rPr>
        <w:t xml:space="preserve"> (7th ed). Wolters Kluwer Lippincott Williams &amp; Wilkins.</w:t>
      </w:r>
    </w:p>
    <w:p w14:paraId="1983ACED" w14:textId="77777777" w:rsidR="00D9654C" w:rsidRDefault="00D9654C" w:rsidP="00D9654C">
      <w:pPr>
        <w:pStyle w:val="Bibliography"/>
      </w:pPr>
      <w:r w:rsidRPr="00DE5E03">
        <w:rPr>
          <w:lang w:val="en-US"/>
        </w:rPr>
        <w:t xml:space="preserve">Han, D. (2013). </w:t>
      </w:r>
      <w:r w:rsidRPr="00DE5E03">
        <w:rPr>
          <w:i/>
          <w:iCs/>
          <w:lang w:val="en-US"/>
        </w:rPr>
        <w:t>Comparison of Commonly Used Image Interpolation Methods</w:t>
      </w:r>
      <w:r w:rsidRPr="00DE5E03">
        <w:rPr>
          <w:lang w:val="en-US"/>
        </w:rPr>
        <w:t xml:space="preserve">. </w:t>
      </w:r>
      <w:r>
        <w:t>1556–1559. https://doi.org/10.2991/iccsee.2013.391</w:t>
      </w:r>
    </w:p>
    <w:p w14:paraId="6B8DC9D3" w14:textId="77777777" w:rsidR="00D9654C" w:rsidRPr="00DE5E03" w:rsidRDefault="00D9654C" w:rsidP="00D9654C">
      <w:pPr>
        <w:pStyle w:val="Bibliography"/>
        <w:rPr>
          <w:lang w:val="en-US"/>
        </w:rPr>
      </w:pPr>
      <w:r>
        <w:t xml:space="preserve">Haralick, R. M., Shanmugam, K., &amp; Dinstein, I. (1973). </w:t>
      </w:r>
      <w:r w:rsidRPr="00DE5E03">
        <w:rPr>
          <w:lang w:val="en-US"/>
        </w:rPr>
        <w:t xml:space="preserve">Textural Features for Image Classification. </w:t>
      </w:r>
      <w:r w:rsidRPr="00DE5E03">
        <w:rPr>
          <w:i/>
          <w:iCs/>
          <w:lang w:val="en-US"/>
        </w:rPr>
        <w:t>IEEE Transactions on Systems, Man, and Cybernetics</w:t>
      </w:r>
      <w:r w:rsidRPr="00DE5E03">
        <w:rPr>
          <w:lang w:val="en-US"/>
        </w:rPr>
        <w:t xml:space="preserve">, </w:t>
      </w:r>
      <w:r w:rsidRPr="00DE5E03">
        <w:rPr>
          <w:i/>
          <w:iCs/>
          <w:lang w:val="en-US"/>
        </w:rPr>
        <w:t>SMC-3</w:t>
      </w:r>
      <w:r w:rsidRPr="00DE5E03">
        <w:rPr>
          <w:lang w:val="en-US"/>
        </w:rPr>
        <w:t>(6), 610–621. https://doi.org/10.1109/TSMC.1973.4309314</w:t>
      </w:r>
    </w:p>
    <w:p w14:paraId="398499AA" w14:textId="77777777" w:rsidR="00D9654C" w:rsidRPr="00DE5E03" w:rsidRDefault="00D9654C" w:rsidP="00D9654C">
      <w:pPr>
        <w:pStyle w:val="Bibliography"/>
        <w:rPr>
          <w:lang w:val="en-US"/>
        </w:rPr>
      </w:pPr>
      <w:r w:rsidRPr="00DE5E03">
        <w:rPr>
          <w:lang w:val="en-US"/>
        </w:rPr>
        <w:lastRenderedPageBreak/>
        <w:t xml:space="preserve">Harding, S. M., </w:t>
      </w:r>
      <w:proofErr w:type="spellStart"/>
      <w:r w:rsidRPr="00DE5E03">
        <w:rPr>
          <w:lang w:val="en-US"/>
        </w:rPr>
        <w:t>Benci</w:t>
      </w:r>
      <w:proofErr w:type="spellEnd"/>
      <w:r w:rsidRPr="00DE5E03">
        <w:rPr>
          <w:lang w:val="en-US"/>
        </w:rPr>
        <w:t xml:space="preserve">, J. L., </w:t>
      </w:r>
      <w:proofErr w:type="spellStart"/>
      <w:r w:rsidRPr="00DE5E03">
        <w:rPr>
          <w:lang w:val="en-US"/>
        </w:rPr>
        <w:t>Irianto</w:t>
      </w:r>
      <w:proofErr w:type="spellEnd"/>
      <w:r w:rsidRPr="00DE5E03">
        <w:rPr>
          <w:lang w:val="en-US"/>
        </w:rPr>
        <w:t xml:space="preserve">, J., </w:t>
      </w:r>
      <w:proofErr w:type="spellStart"/>
      <w:r w:rsidRPr="00DE5E03">
        <w:rPr>
          <w:lang w:val="en-US"/>
        </w:rPr>
        <w:t>Discher</w:t>
      </w:r>
      <w:proofErr w:type="spellEnd"/>
      <w:r w:rsidRPr="00DE5E03">
        <w:rPr>
          <w:lang w:val="en-US"/>
        </w:rPr>
        <w:t xml:space="preserve">, D. E., </w:t>
      </w:r>
      <w:proofErr w:type="spellStart"/>
      <w:r w:rsidRPr="00DE5E03">
        <w:rPr>
          <w:lang w:val="en-US"/>
        </w:rPr>
        <w:t>Minn</w:t>
      </w:r>
      <w:proofErr w:type="spellEnd"/>
      <w:r w:rsidRPr="00DE5E03">
        <w:rPr>
          <w:lang w:val="en-US"/>
        </w:rPr>
        <w:t xml:space="preserve">, A. J., &amp; Greenberg, R. A. (2017). Mitotic progression following DNA damage enables pattern recognition within micronuclei. </w:t>
      </w:r>
      <w:r w:rsidRPr="00DE5E03">
        <w:rPr>
          <w:i/>
          <w:iCs/>
          <w:lang w:val="en-US"/>
        </w:rPr>
        <w:t>Nature</w:t>
      </w:r>
      <w:r w:rsidRPr="00DE5E03">
        <w:rPr>
          <w:lang w:val="en-US"/>
        </w:rPr>
        <w:t xml:space="preserve">, </w:t>
      </w:r>
      <w:r w:rsidRPr="00DE5E03">
        <w:rPr>
          <w:i/>
          <w:iCs/>
          <w:lang w:val="en-US"/>
        </w:rPr>
        <w:t>548</w:t>
      </w:r>
      <w:r w:rsidRPr="00DE5E03">
        <w:rPr>
          <w:lang w:val="en-US"/>
        </w:rPr>
        <w:t>(7668), 466–470. https://doi.org/10.1038/nature23470</w:t>
      </w:r>
    </w:p>
    <w:p w14:paraId="2F07EBE5" w14:textId="77777777" w:rsidR="00D9654C" w:rsidRPr="00DE5E03" w:rsidRDefault="00D9654C" w:rsidP="00D9654C">
      <w:pPr>
        <w:pStyle w:val="Bibliography"/>
        <w:rPr>
          <w:lang w:val="en-US"/>
        </w:rPr>
      </w:pPr>
      <w:r w:rsidRPr="00DE5E03">
        <w:rPr>
          <w:lang w:val="en-US"/>
        </w:rPr>
        <w:t xml:space="preserve">Harris, C. R., Millman, K. J., Walt, S. J. van der, </w:t>
      </w:r>
      <w:proofErr w:type="spellStart"/>
      <w:r w:rsidRPr="00DE5E03">
        <w:rPr>
          <w:lang w:val="en-US"/>
        </w:rPr>
        <w:t>Gommers</w:t>
      </w:r>
      <w:proofErr w:type="spellEnd"/>
      <w:r w:rsidRPr="00DE5E03">
        <w:rPr>
          <w:lang w:val="en-US"/>
        </w:rPr>
        <w:t xml:space="preserve">, R., Virtanen, P., </w:t>
      </w:r>
      <w:proofErr w:type="spellStart"/>
      <w:r w:rsidRPr="00DE5E03">
        <w:rPr>
          <w:lang w:val="en-US"/>
        </w:rPr>
        <w:t>Cournapeau</w:t>
      </w:r>
      <w:proofErr w:type="spellEnd"/>
      <w:r w:rsidRPr="00DE5E03">
        <w:rPr>
          <w:lang w:val="en-US"/>
        </w:rPr>
        <w:t xml:space="preserve">, D., </w:t>
      </w:r>
      <w:proofErr w:type="spellStart"/>
      <w:r w:rsidRPr="00DE5E03">
        <w:rPr>
          <w:lang w:val="en-US"/>
        </w:rPr>
        <w:t>Wieser</w:t>
      </w:r>
      <w:proofErr w:type="spellEnd"/>
      <w:r w:rsidRPr="00DE5E03">
        <w:rPr>
          <w:lang w:val="en-US"/>
        </w:rPr>
        <w:t xml:space="preserve">, E., Taylor, J., Berg, S., Smith, N. J., Kern, R., </w:t>
      </w:r>
      <w:proofErr w:type="spellStart"/>
      <w:r w:rsidRPr="00DE5E03">
        <w:rPr>
          <w:lang w:val="en-US"/>
        </w:rPr>
        <w:t>Picus</w:t>
      </w:r>
      <w:proofErr w:type="spellEnd"/>
      <w:r w:rsidRPr="00DE5E03">
        <w:rPr>
          <w:lang w:val="en-US"/>
        </w:rPr>
        <w:t xml:space="preserve">, M., Hoyer, S., </w:t>
      </w:r>
      <w:proofErr w:type="spellStart"/>
      <w:r w:rsidRPr="00DE5E03">
        <w:rPr>
          <w:lang w:val="en-US"/>
        </w:rPr>
        <w:t>Kerkwijk</w:t>
      </w:r>
      <w:proofErr w:type="spellEnd"/>
      <w:r w:rsidRPr="00DE5E03">
        <w:rPr>
          <w:lang w:val="en-US"/>
        </w:rPr>
        <w:t xml:space="preserve">, M. H. van, Brett, M., Haldane, A., Río, J. F. del, Wiebe, M., Peterson, P., … Oliphant, T. E. (2020). Array programming with NumPy. </w:t>
      </w:r>
      <w:r w:rsidRPr="00DE5E03">
        <w:rPr>
          <w:i/>
          <w:iCs/>
          <w:lang w:val="en-US"/>
        </w:rPr>
        <w:t>Nature</w:t>
      </w:r>
      <w:r w:rsidRPr="00DE5E03">
        <w:rPr>
          <w:lang w:val="en-US"/>
        </w:rPr>
        <w:t xml:space="preserve">, </w:t>
      </w:r>
      <w:r w:rsidRPr="00DE5E03">
        <w:rPr>
          <w:i/>
          <w:iCs/>
          <w:lang w:val="en-US"/>
        </w:rPr>
        <w:t>585</w:t>
      </w:r>
      <w:r w:rsidRPr="00DE5E03">
        <w:rPr>
          <w:lang w:val="en-US"/>
        </w:rPr>
        <w:t>(7825), 357–362. https://doi.org/10.1038/s41586-020-2649-2</w:t>
      </w:r>
    </w:p>
    <w:p w14:paraId="5DF18190" w14:textId="77777777" w:rsidR="00D9654C" w:rsidRPr="00DE5E03" w:rsidRDefault="00D9654C" w:rsidP="00D9654C">
      <w:pPr>
        <w:pStyle w:val="Bibliography"/>
        <w:rPr>
          <w:lang w:val="en-US"/>
        </w:rPr>
      </w:pPr>
      <w:r w:rsidRPr="00DE5E03">
        <w:rPr>
          <w:i/>
          <w:iCs/>
          <w:lang w:val="en-US"/>
        </w:rPr>
        <w:t>High Accuracy Electrometers for Low Current/High Resistance Applications | Tektronix</w:t>
      </w:r>
      <w:r w:rsidRPr="00DE5E03">
        <w:rPr>
          <w:lang w:val="en-US"/>
        </w:rPr>
        <w:t>. (n.d.). Retrieved March 28, 2022, from https://www.tek.com/en/documents/brochure/high-accuracy-electrometers-low-current-high-resistance-applications</w:t>
      </w:r>
    </w:p>
    <w:p w14:paraId="15045532" w14:textId="77777777" w:rsidR="00D9654C" w:rsidRPr="00DE5E03" w:rsidRDefault="00D9654C" w:rsidP="00D9654C">
      <w:pPr>
        <w:pStyle w:val="Bibliography"/>
        <w:rPr>
          <w:lang w:val="en-US"/>
        </w:rPr>
      </w:pPr>
      <w:r w:rsidRPr="00DE5E03">
        <w:rPr>
          <w:lang w:val="en-US"/>
        </w:rPr>
        <w:t xml:space="preserve">Hu, W., Xu, S., Yao, B., Hong, M., Wu, X., Pei, H., Chang, L., Ding, N., Gao, X., Ye, C., Wang, J., </w:t>
      </w:r>
      <w:proofErr w:type="spellStart"/>
      <w:r w:rsidRPr="00DE5E03">
        <w:rPr>
          <w:lang w:val="en-US"/>
        </w:rPr>
        <w:t>Hei</w:t>
      </w:r>
      <w:proofErr w:type="spellEnd"/>
      <w:r w:rsidRPr="00DE5E03">
        <w:rPr>
          <w:lang w:val="en-US"/>
        </w:rPr>
        <w:t xml:space="preserve">, T. K., &amp; Zhou, G. (2014). MiR-663 inhibits radiation-induced bystander effects by targeting TGFB1 in a feedback mode. </w:t>
      </w:r>
      <w:r w:rsidRPr="00DE5E03">
        <w:rPr>
          <w:i/>
          <w:iCs/>
          <w:lang w:val="en-US"/>
        </w:rPr>
        <w:t>RNA Biology</w:t>
      </w:r>
      <w:r w:rsidRPr="00DE5E03">
        <w:rPr>
          <w:lang w:val="en-US"/>
        </w:rPr>
        <w:t xml:space="preserve">, </w:t>
      </w:r>
      <w:r w:rsidRPr="00DE5E03">
        <w:rPr>
          <w:i/>
          <w:iCs/>
          <w:lang w:val="en-US"/>
        </w:rPr>
        <w:t>11</w:t>
      </w:r>
      <w:r w:rsidRPr="00DE5E03">
        <w:rPr>
          <w:lang w:val="en-US"/>
        </w:rPr>
        <w:t>(9), 1189–1198. https://doi.org/10.4161/rna.34345</w:t>
      </w:r>
    </w:p>
    <w:p w14:paraId="62451782" w14:textId="77777777" w:rsidR="00D9654C" w:rsidRPr="00DE5E03" w:rsidRDefault="00D9654C" w:rsidP="00D9654C">
      <w:pPr>
        <w:pStyle w:val="Bibliography"/>
        <w:rPr>
          <w:lang w:val="en-US"/>
        </w:rPr>
      </w:pPr>
      <w:proofErr w:type="spellStart"/>
      <w:r w:rsidRPr="00DE5E03">
        <w:rPr>
          <w:lang w:val="en-US"/>
        </w:rPr>
        <w:t>Iyer</w:t>
      </w:r>
      <w:proofErr w:type="spellEnd"/>
      <w:r w:rsidRPr="00DE5E03">
        <w:rPr>
          <w:lang w:val="en-US"/>
        </w:rPr>
        <w:t xml:space="preserve">, R., &amp; Lehnert, B. E. (2002). Low dose, low-LET ionizing radiation-induced </w:t>
      </w:r>
      <w:proofErr w:type="spellStart"/>
      <w:r w:rsidRPr="00DE5E03">
        <w:rPr>
          <w:lang w:val="en-US"/>
        </w:rPr>
        <w:t>radioadaptation</w:t>
      </w:r>
      <w:proofErr w:type="spellEnd"/>
      <w:r w:rsidRPr="00DE5E03">
        <w:rPr>
          <w:lang w:val="en-US"/>
        </w:rPr>
        <w:t xml:space="preserve"> and associated early responses in unirradiated cells. </w:t>
      </w:r>
      <w:r w:rsidRPr="00DE5E03">
        <w:rPr>
          <w:i/>
          <w:iCs/>
          <w:lang w:val="en-US"/>
        </w:rPr>
        <w:t>Mutation Research/Fundamental and Molecular Mechanisms of Mutagenesis</w:t>
      </w:r>
      <w:r w:rsidRPr="00DE5E03">
        <w:rPr>
          <w:lang w:val="en-US"/>
        </w:rPr>
        <w:t xml:space="preserve">, </w:t>
      </w:r>
      <w:r w:rsidRPr="00DE5E03">
        <w:rPr>
          <w:i/>
          <w:iCs/>
          <w:lang w:val="en-US"/>
        </w:rPr>
        <w:t>503</w:t>
      </w:r>
      <w:r w:rsidRPr="00DE5E03">
        <w:rPr>
          <w:lang w:val="en-US"/>
        </w:rPr>
        <w:t>(1), 1–9. https://doi.org/10.1016/S0027-5107(02)00068-4</w:t>
      </w:r>
    </w:p>
    <w:p w14:paraId="0FA3C6D9" w14:textId="77777777" w:rsidR="00D9654C" w:rsidRPr="00DE5E03" w:rsidRDefault="00D9654C" w:rsidP="00D9654C">
      <w:pPr>
        <w:pStyle w:val="Bibliography"/>
        <w:rPr>
          <w:lang w:val="en-US"/>
        </w:rPr>
      </w:pPr>
      <w:r w:rsidRPr="00DE5E03">
        <w:rPr>
          <w:lang w:val="en-US"/>
        </w:rPr>
        <w:t xml:space="preserve">James, G., Witten, D., Hastie, T., &amp; </w:t>
      </w:r>
      <w:proofErr w:type="spellStart"/>
      <w:r w:rsidRPr="00DE5E03">
        <w:rPr>
          <w:lang w:val="en-US"/>
        </w:rPr>
        <w:t>Tibshirani</w:t>
      </w:r>
      <w:proofErr w:type="spellEnd"/>
      <w:r w:rsidRPr="00DE5E03">
        <w:rPr>
          <w:lang w:val="en-US"/>
        </w:rPr>
        <w:t xml:space="preserve">, R. (Eds.). (2013). </w:t>
      </w:r>
      <w:r w:rsidRPr="00DE5E03">
        <w:rPr>
          <w:i/>
          <w:iCs/>
          <w:lang w:val="en-US"/>
        </w:rPr>
        <w:t>An introduction to statistical learning: With applications in R</w:t>
      </w:r>
      <w:r w:rsidRPr="00DE5E03">
        <w:rPr>
          <w:lang w:val="en-US"/>
        </w:rPr>
        <w:t>. Springer.</w:t>
      </w:r>
    </w:p>
    <w:p w14:paraId="19102689" w14:textId="77777777" w:rsidR="00D9654C" w:rsidRPr="00DE5E03" w:rsidRDefault="00D9654C" w:rsidP="00D9654C">
      <w:pPr>
        <w:pStyle w:val="Bibliography"/>
        <w:rPr>
          <w:lang w:val="en-US"/>
        </w:rPr>
      </w:pPr>
      <w:r w:rsidRPr="00DE5E03">
        <w:rPr>
          <w:lang w:val="en-US"/>
        </w:rPr>
        <w:t xml:space="preserve">Jeffers, J. R., Parganas, E., Lee, Y., Yang, C., Wang, J., Brennan, J., MacLean, K. H., Han, J., Chittenden, T., </w:t>
      </w:r>
      <w:proofErr w:type="spellStart"/>
      <w:r w:rsidRPr="00DE5E03">
        <w:rPr>
          <w:lang w:val="en-US"/>
        </w:rPr>
        <w:t>Ihle</w:t>
      </w:r>
      <w:proofErr w:type="spellEnd"/>
      <w:r w:rsidRPr="00DE5E03">
        <w:rPr>
          <w:lang w:val="en-US"/>
        </w:rPr>
        <w:t xml:space="preserve">, J. N., McKinnon, P. J., Cleveland, J. L., &amp; Zambetti, G. P. (2003). </w:t>
      </w:r>
      <w:r w:rsidRPr="00DE5E03">
        <w:rPr>
          <w:lang w:val="en-US"/>
        </w:rPr>
        <w:lastRenderedPageBreak/>
        <w:t xml:space="preserve">Puma is an essential mediator of p53-dependent and -independent apoptotic pathways. </w:t>
      </w:r>
      <w:r w:rsidRPr="00DE5E03">
        <w:rPr>
          <w:i/>
          <w:iCs/>
          <w:lang w:val="en-US"/>
        </w:rPr>
        <w:t>Cancer Cell</w:t>
      </w:r>
      <w:r w:rsidRPr="00DE5E03">
        <w:rPr>
          <w:lang w:val="en-US"/>
        </w:rPr>
        <w:t xml:space="preserve">, </w:t>
      </w:r>
      <w:r w:rsidRPr="00DE5E03">
        <w:rPr>
          <w:i/>
          <w:iCs/>
          <w:lang w:val="en-US"/>
        </w:rPr>
        <w:t>4</w:t>
      </w:r>
      <w:r w:rsidRPr="00DE5E03">
        <w:rPr>
          <w:lang w:val="en-US"/>
        </w:rPr>
        <w:t>(4), 321–328. https://doi.org/10.1016/S1535-6108(03)00244-7</w:t>
      </w:r>
    </w:p>
    <w:p w14:paraId="1BA315FC" w14:textId="77777777" w:rsidR="00D9654C" w:rsidRPr="00DE5E03" w:rsidRDefault="00D9654C" w:rsidP="00D9654C">
      <w:pPr>
        <w:pStyle w:val="Bibliography"/>
        <w:rPr>
          <w:lang w:val="en-US"/>
        </w:rPr>
      </w:pPr>
      <w:r w:rsidRPr="00DE5E03">
        <w:rPr>
          <w:lang w:val="en-US"/>
        </w:rPr>
        <w:t xml:space="preserve">Jolliffe, I. T. (2002). </w:t>
      </w:r>
      <w:r w:rsidRPr="00DE5E03">
        <w:rPr>
          <w:i/>
          <w:iCs/>
          <w:lang w:val="en-US"/>
        </w:rPr>
        <w:t>Principal component analysis</w:t>
      </w:r>
      <w:r w:rsidRPr="00DE5E03">
        <w:rPr>
          <w:lang w:val="en-US"/>
        </w:rPr>
        <w:t xml:space="preserve"> (2nd ed). Springer.</w:t>
      </w:r>
    </w:p>
    <w:p w14:paraId="5A8F3192" w14:textId="77777777" w:rsidR="00D9654C" w:rsidRPr="00DE5E03" w:rsidRDefault="00D9654C" w:rsidP="00D9654C">
      <w:pPr>
        <w:pStyle w:val="Bibliography"/>
        <w:rPr>
          <w:lang w:val="en-US"/>
        </w:rPr>
      </w:pPr>
      <w:proofErr w:type="spellStart"/>
      <w:r w:rsidRPr="00DE5E03">
        <w:rPr>
          <w:lang w:val="en-US"/>
        </w:rPr>
        <w:t>Kanagavelu</w:t>
      </w:r>
      <w:proofErr w:type="spellEnd"/>
      <w:r w:rsidRPr="00DE5E03">
        <w:rPr>
          <w:lang w:val="en-US"/>
        </w:rPr>
        <w:t xml:space="preserve">, S., Gupta, S., Wu, X., Philip, S., Wattenberg, M. M., Hodge, J. W., Couto, M. D., Chung, K. D., &amp; Ahmed, M. M. (2014). In Vivo Effects of Lattice Radiation Therapy on Local and Distant Lung Cancer: Potential Role of Immunomodulation. </w:t>
      </w:r>
      <w:r w:rsidRPr="00DE5E03">
        <w:rPr>
          <w:i/>
          <w:iCs/>
          <w:lang w:val="en-US"/>
        </w:rPr>
        <w:t>Radiation Research</w:t>
      </w:r>
      <w:r w:rsidRPr="00DE5E03">
        <w:rPr>
          <w:lang w:val="en-US"/>
        </w:rPr>
        <w:t xml:space="preserve">, </w:t>
      </w:r>
      <w:r w:rsidRPr="00DE5E03">
        <w:rPr>
          <w:i/>
          <w:iCs/>
          <w:lang w:val="en-US"/>
        </w:rPr>
        <w:t>182</w:t>
      </w:r>
      <w:r w:rsidRPr="00DE5E03">
        <w:rPr>
          <w:lang w:val="en-US"/>
        </w:rPr>
        <w:t>(2), 149–162. https://doi.org/10.1667/RR3819.1</w:t>
      </w:r>
    </w:p>
    <w:p w14:paraId="426DA3C0" w14:textId="77777777" w:rsidR="00D9654C" w:rsidRPr="00DE5E03" w:rsidRDefault="00D9654C" w:rsidP="00D9654C">
      <w:pPr>
        <w:pStyle w:val="Bibliography"/>
        <w:rPr>
          <w:lang w:val="en-US"/>
        </w:rPr>
      </w:pPr>
      <w:r w:rsidRPr="00DE5E03">
        <w:rPr>
          <w:lang w:val="en-US"/>
        </w:rPr>
        <w:t xml:space="preserve">Khan, A. </w:t>
      </w:r>
      <w:proofErr w:type="spellStart"/>
      <w:r w:rsidRPr="00DE5E03">
        <w:rPr>
          <w:lang w:val="en-US"/>
        </w:rPr>
        <w:t>ul</w:t>
      </w:r>
      <w:proofErr w:type="spellEnd"/>
      <w:r w:rsidRPr="00DE5E03">
        <w:rPr>
          <w:lang w:val="en-US"/>
        </w:rPr>
        <w:t xml:space="preserve"> M., </w:t>
      </w:r>
      <w:proofErr w:type="spellStart"/>
      <w:r w:rsidRPr="00DE5E03">
        <w:rPr>
          <w:lang w:val="en-US"/>
        </w:rPr>
        <w:t>Mikut</w:t>
      </w:r>
      <w:proofErr w:type="spellEnd"/>
      <w:r w:rsidRPr="00DE5E03">
        <w:rPr>
          <w:lang w:val="en-US"/>
        </w:rPr>
        <w:t xml:space="preserve">, R., &amp; </w:t>
      </w:r>
      <w:proofErr w:type="spellStart"/>
      <w:r w:rsidRPr="00DE5E03">
        <w:rPr>
          <w:lang w:val="en-US"/>
        </w:rPr>
        <w:t>Reischl</w:t>
      </w:r>
      <w:proofErr w:type="spellEnd"/>
      <w:r w:rsidRPr="00DE5E03">
        <w:rPr>
          <w:lang w:val="en-US"/>
        </w:rPr>
        <w:t xml:space="preserve">, M. (2016). A New Feedback-Based Method for Parameter Adaptation in Image Processing Routines. </w:t>
      </w:r>
      <w:r w:rsidRPr="00DE5E03">
        <w:rPr>
          <w:i/>
          <w:iCs/>
          <w:lang w:val="en-US"/>
        </w:rPr>
        <w:t>PLOS ONE</w:t>
      </w:r>
      <w:r w:rsidRPr="00DE5E03">
        <w:rPr>
          <w:lang w:val="en-US"/>
        </w:rPr>
        <w:t xml:space="preserve">, </w:t>
      </w:r>
      <w:r w:rsidRPr="00DE5E03">
        <w:rPr>
          <w:i/>
          <w:iCs/>
          <w:lang w:val="en-US"/>
        </w:rPr>
        <w:t>11</w:t>
      </w:r>
      <w:r w:rsidRPr="00DE5E03">
        <w:rPr>
          <w:lang w:val="en-US"/>
        </w:rPr>
        <w:t>(10), e0165180. https://doi.org/10.1371/journal.pone.0165180</w:t>
      </w:r>
    </w:p>
    <w:p w14:paraId="032FE44E" w14:textId="77777777" w:rsidR="00D9654C" w:rsidRPr="00DE5E03" w:rsidRDefault="00D9654C" w:rsidP="00D9654C">
      <w:pPr>
        <w:pStyle w:val="Bibliography"/>
        <w:rPr>
          <w:lang w:val="en-US"/>
        </w:rPr>
      </w:pPr>
      <w:proofErr w:type="spellStart"/>
      <w:r w:rsidRPr="00DE5E03">
        <w:rPr>
          <w:lang w:val="en-US"/>
        </w:rPr>
        <w:t>Kirkup</w:t>
      </w:r>
      <w:proofErr w:type="spellEnd"/>
      <w:r w:rsidRPr="00DE5E03">
        <w:rPr>
          <w:lang w:val="en-US"/>
        </w:rPr>
        <w:t xml:space="preserve">, L. (2012). </w:t>
      </w:r>
      <w:r w:rsidRPr="00DE5E03">
        <w:rPr>
          <w:i/>
          <w:iCs/>
          <w:lang w:val="en-US"/>
        </w:rPr>
        <w:t>Data Analysis for Physical Scientists: Featuring Excel®</w:t>
      </w:r>
      <w:r w:rsidRPr="00DE5E03">
        <w:rPr>
          <w:lang w:val="en-US"/>
        </w:rPr>
        <w:t xml:space="preserve"> (2nd ed.). Cambridge University Press. https://doi.org/10.1017/CBO9781139005258</w:t>
      </w:r>
    </w:p>
    <w:p w14:paraId="5F5638DC" w14:textId="77777777" w:rsidR="00D9654C" w:rsidRPr="00DE5E03" w:rsidRDefault="00D9654C" w:rsidP="00D9654C">
      <w:pPr>
        <w:pStyle w:val="Bibliography"/>
        <w:rPr>
          <w:lang w:val="en-US"/>
        </w:rPr>
      </w:pPr>
      <w:r w:rsidRPr="00DE5E03">
        <w:rPr>
          <w:lang w:val="en-US"/>
        </w:rPr>
        <w:t xml:space="preserve">Klassen, N. V., van der </w:t>
      </w:r>
      <w:proofErr w:type="spellStart"/>
      <w:r w:rsidRPr="00DE5E03">
        <w:rPr>
          <w:lang w:val="en-US"/>
        </w:rPr>
        <w:t>Zwan</w:t>
      </w:r>
      <w:proofErr w:type="spellEnd"/>
      <w:r w:rsidRPr="00DE5E03">
        <w:rPr>
          <w:lang w:val="en-US"/>
        </w:rPr>
        <w:t xml:space="preserve">, L., &amp; </w:t>
      </w:r>
      <w:proofErr w:type="spellStart"/>
      <w:r w:rsidRPr="00DE5E03">
        <w:rPr>
          <w:lang w:val="en-US"/>
        </w:rPr>
        <w:t>Cygler</w:t>
      </w:r>
      <w:proofErr w:type="spellEnd"/>
      <w:r w:rsidRPr="00DE5E03">
        <w:rPr>
          <w:lang w:val="en-US"/>
        </w:rPr>
        <w:t xml:space="preserve">, J. (1997). </w:t>
      </w:r>
      <w:proofErr w:type="spellStart"/>
      <w:r w:rsidRPr="00DE5E03">
        <w:rPr>
          <w:lang w:val="en-US"/>
        </w:rPr>
        <w:t>GafChromic</w:t>
      </w:r>
      <w:proofErr w:type="spellEnd"/>
      <w:r w:rsidRPr="00DE5E03">
        <w:rPr>
          <w:lang w:val="en-US"/>
        </w:rPr>
        <w:t xml:space="preserve"> MD-55: Investigated as a precision dosimeter. </w:t>
      </w:r>
      <w:r w:rsidRPr="00DE5E03">
        <w:rPr>
          <w:i/>
          <w:iCs/>
          <w:lang w:val="en-US"/>
        </w:rPr>
        <w:t>Medical Physics</w:t>
      </w:r>
      <w:r w:rsidRPr="00DE5E03">
        <w:rPr>
          <w:lang w:val="en-US"/>
        </w:rPr>
        <w:t xml:space="preserve">, </w:t>
      </w:r>
      <w:r w:rsidRPr="00DE5E03">
        <w:rPr>
          <w:i/>
          <w:iCs/>
          <w:lang w:val="en-US"/>
        </w:rPr>
        <w:t>24</w:t>
      </w:r>
      <w:r w:rsidRPr="00DE5E03">
        <w:rPr>
          <w:lang w:val="en-US"/>
        </w:rPr>
        <w:t>(12), 1924–1934. https://doi.org/10.1118/1.598106</w:t>
      </w:r>
    </w:p>
    <w:p w14:paraId="09D0366E" w14:textId="77777777" w:rsidR="00D9654C" w:rsidRPr="00DE5E03" w:rsidRDefault="00D9654C" w:rsidP="00D9654C">
      <w:pPr>
        <w:pStyle w:val="Bibliography"/>
        <w:rPr>
          <w:lang w:val="en-US"/>
        </w:rPr>
      </w:pPr>
      <w:proofErr w:type="spellStart"/>
      <w:r w:rsidRPr="00DE5E03">
        <w:rPr>
          <w:lang w:val="en-US"/>
        </w:rPr>
        <w:t>Koturbash</w:t>
      </w:r>
      <w:proofErr w:type="spellEnd"/>
      <w:r w:rsidRPr="00DE5E03">
        <w:rPr>
          <w:lang w:val="en-US"/>
        </w:rPr>
        <w:t xml:space="preserve">, I., Loree, J., </w:t>
      </w:r>
      <w:proofErr w:type="spellStart"/>
      <w:r w:rsidRPr="00DE5E03">
        <w:rPr>
          <w:lang w:val="en-US"/>
        </w:rPr>
        <w:t>Kutanzi</w:t>
      </w:r>
      <w:proofErr w:type="spellEnd"/>
      <w:r w:rsidRPr="00DE5E03">
        <w:rPr>
          <w:lang w:val="en-US"/>
        </w:rPr>
        <w:t xml:space="preserve">, K., </w:t>
      </w:r>
      <w:proofErr w:type="spellStart"/>
      <w:r w:rsidRPr="00DE5E03">
        <w:rPr>
          <w:lang w:val="en-US"/>
        </w:rPr>
        <w:t>Koganow</w:t>
      </w:r>
      <w:proofErr w:type="spellEnd"/>
      <w:r w:rsidRPr="00DE5E03">
        <w:rPr>
          <w:lang w:val="en-US"/>
        </w:rPr>
        <w:t xml:space="preserve">, C., </w:t>
      </w:r>
      <w:proofErr w:type="spellStart"/>
      <w:r w:rsidRPr="00DE5E03">
        <w:rPr>
          <w:lang w:val="en-US"/>
        </w:rPr>
        <w:t>Pogribny</w:t>
      </w:r>
      <w:proofErr w:type="spellEnd"/>
      <w:r w:rsidRPr="00DE5E03">
        <w:rPr>
          <w:lang w:val="en-US"/>
        </w:rPr>
        <w:t xml:space="preserve">, I., &amp; Kovalchuk, O. (2008). In Vivo Bystander Effect: Cranial X-Irradiation Leads to Elevated DNA Damage, Altered Cellular Proliferation and Apoptosis, and Increased p53 Levels in Shielded Spleen. </w:t>
      </w:r>
      <w:r w:rsidRPr="00DE5E03">
        <w:rPr>
          <w:i/>
          <w:iCs/>
          <w:lang w:val="en-US"/>
        </w:rPr>
        <w:t>International Journal of Radiation Oncology*Biology*Physics</w:t>
      </w:r>
      <w:r w:rsidRPr="00DE5E03">
        <w:rPr>
          <w:lang w:val="en-US"/>
        </w:rPr>
        <w:t xml:space="preserve">, </w:t>
      </w:r>
      <w:r w:rsidRPr="00DE5E03">
        <w:rPr>
          <w:i/>
          <w:iCs/>
          <w:lang w:val="en-US"/>
        </w:rPr>
        <w:t>70</w:t>
      </w:r>
      <w:r w:rsidRPr="00DE5E03">
        <w:rPr>
          <w:lang w:val="en-US"/>
        </w:rPr>
        <w:t>(2), 554–562. https://doi.org/10.1016/j.ijrobp.2007.09.039</w:t>
      </w:r>
    </w:p>
    <w:p w14:paraId="13C4D0A9" w14:textId="77777777" w:rsidR="00D9654C" w:rsidRPr="00DE5E03" w:rsidRDefault="00D9654C" w:rsidP="00D9654C">
      <w:pPr>
        <w:pStyle w:val="Bibliography"/>
        <w:rPr>
          <w:lang w:val="en-US"/>
        </w:rPr>
      </w:pPr>
      <w:r w:rsidRPr="00DE5E03">
        <w:rPr>
          <w:lang w:val="en-US"/>
        </w:rPr>
        <w:t xml:space="preserve">Lewis, D., &amp; Chan, M. F. (2015). Correcting lateral response artifacts from flatbed scanners for </w:t>
      </w:r>
      <w:proofErr w:type="spellStart"/>
      <w:r w:rsidRPr="00DE5E03">
        <w:rPr>
          <w:lang w:val="en-US"/>
        </w:rPr>
        <w:t>radiochromic</w:t>
      </w:r>
      <w:proofErr w:type="spellEnd"/>
      <w:r w:rsidRPr="00DE5E03">
        <w:rPr>
          <w:lang w:val="en-US"/>
        </w:rPr>
        <w:t xml:space="preserve"> film dosimetry. </w:t>
      </w:r>
      <w:r w:rsidRPr="00DE5E03">
        <w:rPr>
          <w:i/>
          <w:iCs/>
          <w:lang w:val="en-US"/>
        </w:rPr>
        <w:t>Medical Physics</w:t>
      </w:r>
      <w:r w:rsidRPr="00DE5E03">
        <w:rPr>
          <w:lang w:val="en-US"/>
        </w:rPr>
        <w:t xml:space="preserve">, </w:t>
      </w:r>
      <w:r w:rsidRPr="00DE5E03">
        <w:rPr>
          <w:i/>
          <w:iCs/>
          <w:lang w:val="en-US"/>
        </w:rPr>
        <w:t>42</w:t>
      </w:r>
      <w:r w:rsidRPr="00DE5E03">
        <w:rPr>
          <w:lang w:val="en-US"/>
        </w:rPr>
        <w:t>(1), 416–429. https://doi.org/10.1118/1.4903758</w:t>
      </w:r>
    </w:p>
    <w:p w14:paraId="0085ADCD" w14:textId="77777777" w:rsidR="00D9654C" w:rsidRPr="00DE5E03" w:rsidRDefault="00D9654C" w:rsidP="00D9654C">
      <w:pPr>
        <w:pStyle w:val="Bibliography"/>
        <w:rPr>
          <w:lang w:val="en-US"/>
        </w:rPr>
      </w:pPr>
      <w:r w:rsidRPr="00DE5E03">
        <w:rPr>
          <w:lang w:val="en-US"/>
        </w:rPr>
        <w:lastRenderedPageBreak/>
        <w:t xml:space="preserve">Lloyd, S. (1982). Least squares quantization in PCM. </w:t>
      </w:r>
      <w:r w:rsidRPr="00DE5E03">
        <w:rPr>
          <w:i/>
          <w:iCs/>
          <w:lang w:val="en-US"/>
        </w:rPr>
        <w:t>IEEE Transactions on Information Theory</w:t>
      </w:r>
      <w:r w:rsidRPr="00DE5E03">
        <w:rPr>
          <w:lang w:val="en-US"/>
        </w:rPr>
        <w:t xml:space="preserve">, </w:t>
      </w:r>
      <w:r w:rsidRPr="00DE5E03">
        <w:rPr>
          <w:i/>
          <w:iCs/>
          <w:lang w:val="en-US"/>
        </w:rPr>
        <w:t>28</w:t>
      </w:r>
      <w:r w:rsidRPr="00DE5E03">
        <w:rPr>
          <w:lang w:val="en-US"/>
        </w:rPr>
        <w:t>(2), 129–137. https://doi.org/10.1109/TIT.1982.1056489</w:t>
      </w:r>
    </w:p>
    <w:p w14:paraId="2369531D" w14:textId="77777777" w:rsidR="00D9654C" w:rsidRPr="00DE5E03" w:rsidRDefault="00D9654C" w:rsidP="00D9654C">
      <w:pPr>
        <w:pStyle w:val="Bibliography"/>
        <w:rPr>
          <w:lang w:val="en-US"/>
        </w:rPr>
      </w:pPr>
      <w:r w:rsidRPr="00DE5E03">
        <w:rPr>
          <w:i/>
          <w:iCs/>
          <w:lang w:val="en-US"/>
        </w:rPr>
        <w:t>LPPool2d—</w:t>
      </w:r>
      <w:proofErr w:type="spellStart"/>
      <w:r w:rsidRPr="00DE5E03">
        <w:rPr>
          <w:i/>
          <w:iCs/>
          <w:lang w:val="en-US"/>
        </w:rPr>
        <w:t>PyTorch</w:t>
      </w:r>
      <w:proofErr w:type="spellEnd"/>
      <w:r w:rsidRPr="00DE5E03">
        <w:rPr>
          <w:i/>
          <w:iCs/>
          <w:lang w:val="en-US"/>
        </w:rPr>
        <w:t xml:space="preserve"> 1.11.0 documentation</w:t>
      </w:r>
      <w:r w:rsidRPr="00DE5E03">
        <w:rPr>
          <w:lang w:val="en-US"/>
        </w:rPr>
        <w:t>. (n.d.). Retrieved April 28, 2022, from https://pytorch.org/docs/stable/generated/torch.nn.LPPool2d.html</w:t>
      </w:r>
    </w:p>
    <w:p w14:paraId="1AA63783" w14:textId="77777777" w:rsidR="00D9654C" w:rsidRPr="00DE5E03" w:rsidRDefault="00D9654C" w:rsidP="00D9654C">
      <w:pPr>
        <w:pStyle w:val="Bibliography"/>
        <w:rPr>
          <w:lang w:val="en-US"/>
        </w:rPr>
      </w:pPr>
      <w:r w:rsidRPr="00DE5E03">
        <w:rPr>
          <w:lang w:val="en-US"/>
        </w:rPr>
        <w:t xml:space="preserve">Luce, A., Courtin, A., </w:t>
      </w:r>
      <w:proofErr w:type="spellStart"/>
      <w:r w:rsidRPr="00DE5E03">
        <w:rPr>
          <w:lang w:val="en-US"/>
        </w:rPr>
        <w:t>Levalois</w:t>
      </w:r>
      <w:proofErr w:type="spellEnd"/>
      <w:r w:rsidRPr="00DE5E03">
        <w:rPr>
          <w:lang w:val="en-US"/>
        </w:rPr>
        <w:t xml:space="preserve">, C., </w:t>
      </w:r>
      <w:proofErr w:type="spellStart"/>
      <w:r w:rsidRPr="00DE5E03">
        <w:rPr>
          <w:lang w:val="en-US"/>
        </w:rPr>
        <w:t>Altmeyer</w:t>
      </w:r>
      <w:proofErr w:type="spellEnd"/>
      <w:r w:rsidRPr="00DE5E03">
        <w:rPr>
          <w:lang w:val="en-US"/>
        </w:rPr>
        <w:t xml:space="preserve">-Morel, S., Romeo, P.-H., </w:t>
      </w:r>
      <w:proofErr w:type="spellStart"/>
      <w:r w:rsidRPr="00DE5E03">
        <w:rPr>
          <w:lang w:val="en-US"/>
        </w:rPr>
        <w:t>Chevillard</w:t>
      </w:r>
      <w:proofErr w:type="spellEnd"/>
      <w:r w:rsidRPr="00DE5E03">
        <w:rPr>
          <w:lang w:val="en-US"/>
        </w:rPr>
        <w:t xml:space="preserve">, S., &amp; </w:t>
      </w:r>
      <w:proofErr w:type="spellStart"/>
      <w:r w:rsidRPr="00DE5E03">
        <w:rPr>
          <w:lang w:val="en-US"/>
        </w:rPr>
        <w:t>Lebeau</w:t>
      </w:r>
      <w:proofErr w:type="spellEnd"/>
      <w:r w:rsidRPr="00DE5E03">
        <w:rPr>
          <w:lang w:val="en-US"/>
        </w:rPr>
        <w:t xml:space="preserve">, J. (2009). Death receptor pathways mediate targeted and non-targeted effects of ionizing radiations in breast cancer cells. </w:t>
      </w:r>
      <w:r w:rsidRPr="00DE5E03">
        <w:rPr>
          <w:i/>
          <w:iCs/>
          <w:lang w:val="en-US"/>
        </w:rPr>
        <w:t>Carcinogenesis</w:t>
      </w:r>
      <w:r w:rsidRPr="00DE5E03">
        <w:rPr>
          <w:lang w:val="en-US"/>
        </w:rPr>
        <w:t xml:space="preserve">, </w:t>
      </w:r>
      <w:r w:rsidRPr="00DE5E03">
        <w:rPr>
          <w:i/>
          <w:iCs/>
          <w:lang w:val="en-US"/>
        </w:rPr>
        <w:t>30</w:t>
      </w:r>
      <w:r w:rsidRPr="00DE5E03">
        <w:rPr>
          <w:lang w:val="en-US"/>
        </w:rPr>
        <w:t>(3), 432–439. https://doi.org/10.1093/carcin/bgp008</w:t>
      </w:r>
    </w:p>
    <w:p w14:paraId="75AC4F80" w14:textId="77777777" w:rsidR="00D9654C" w:rsidRPr="00DE5E03" w:rsidRDefault="00D9654C" w:rsidP="00D9654C">
      <w:pPr>
        <w:pStyle w:val="Bibliography"/>
        <w:rPr>
          <w:lang w:val="en-US"/>
        </w:rPr>
      </w:pPr>
      <w:r w:rsidRPr="00DE5E03">
        <w:rPr>
          <w:lang w:val="en-US"/>
        </w:rPr>
        <w:t xml:space="preserve">Magnus </w:t>
      </w:r>
      <w:proofErr w:type="spellStart"/>
      <w:r w:rsidRPr="00DE5E03">
        <w:rPr>
          <w:lang w:val="en-US"/>
        </w:rPr>
        <w:t>Børsting</w:t>
      </w:r>
      <w:proofErr w:type="spellEnd"/>
      <w:r w:rsidRPr="00DE5E03">
        <w:rPr>
          <w:lang w:val="en-US"/>
        </w:rPr>
        <w:t xml:space="preserve">. (2020). </w:t>
      </w:r>
      <w:r w:rsidRPr="00DE5E03">
        <w:rPr>
          <w:i/>
          <w:iCs/>
          <w:lang w:val="en-US"/>
        </w:rPr>
        <w:t xml:space="preserve">GRID irradiation and bystander </w:t>
      </w:r>
      <w:proofErr w:type="gramStart"/>
      <w:r w:rsidRPr="00DE5E03">
        <w:rPr>
          <w:i/>
          <w:iCs/>
          <w:lang w:val="en-US"/>
        </w:rPr>
        <w:t>effects  in</w:t>
      </w:r>
      <w:proofErr w:type="gramEnd"/>
      <w:r w:rsidRPr="00DE5E03">
        <w:rPr>
          <w:i/>
          <w:iCs/>
          <w:lang w:val="en-US"/>
        </w:rPr>
        <w:t xml:space="preserve"> lung cancer cells</w:t>
      </w:r>
      <w:r w:rsidRPr="00DE5E03">
        <w:rPr>
          <w:lang w:val="en-US"/>
        </w:rPr>
        <w:t xml:space="preserve"> [</w:t>
      </w:r>
      <w:proofErr w:type="spellStart"/>
      <w:r w:rsidRPr="00DE5E03">
        <w:rPr>
          <w:lang w:val="en-US"/>
        </w:rPr>
        <w:t>MasterThesis</w:t>
      </w:r>
      <w:proofErr w:type="spellEnd"/>
      <w:r w:rsidRPr="00DE5E03">
        <w:rPr>
          <w:lang w:val="en-US"/>
        </w:rPr>
        <w:t>, University of Oslo]. https://www.duo.uio.no/bitstream/handle/10852/81244/1/Magnus-B-rsting---masteroppgave.pdf</w:t>
      </w:r>
    </w:p>
    <w:p w14:paraId="6E72DED1" w14:textId="77777777" w:rsidR="00D9654C" w:rsidRPr="00DE5E03" w:rsidRDefault="00D9654C" w:rsidP="00D9654C">
      <w:pPr>
        <w:pStyle w:val="Bibliography"/>
        <w:rPr>
          <w:lang w:val="en-US"/>
        </w:rPr>
      </w:pPr>
      <w:r w:rsidRPr="00DE5E03">
        <w:rPr>
          <w:lang w:val="en-US"/>
        </w:rPr>
        <w:t xml:space="preserve">Mandal Ananya. (2019, February 26). </w:t>
      </w:r>
      <w:r w:rsidRPr="00DE5E03">
        <w:rPr>
          <w:i/>
          <w:iCs/>
          <w:lang w:val="en-US"/>
        </w:rPr>
        <w:t>What are Cytokines?</w:t>
      </w:r>
      <w:r w:rsidRPr="00DE5E03">
        <w:rPr>
          <w:lang w:val="en-US"/>
        </w:rPr>
        <w:t xml:space="preserve"> https://www.news-medical.net/health/What-are-Cytokines.aspx</w:t>
      </w:r>
    </w:p>
    <w:p w14:paraId="47DADD27" w14:textId="77777777" w:rsidR="00D9654C" w:rsidRPr="00DE5E03" w:rsidRDefault="00D9654C" w:rsidP="00D9654C">
      <w:pPr>
        <w:pStyle w:val="Bibliography"/>
        <w:rPr>
          <w:lang w:val="en-US"/>
        </w:rPr>
      </w:pPr>
      <w:r w:rsidRPr="00DE5E03">
        <w:rPr>
          <w:lang w:val="en-US"/>
        </w:rPr>
        <w:t xml:space="preserve">Mao, X., Boyd, L. K., </w:t>
      </w:r>
      <w:proofErr w:type="spellStart"/>
      <w:r w:rsidRPr="00DE5E03">
        <w:rPr>
          <w:lang w:val="en-US"/>
        </w:rPr>
        <w:t>Yáñez</w:t>
      </w:r>
      <w:proofErr w:type="spellEnd"/>
      <w:r w:rsidRPr="00DE5E03">
        <w:rPr>
          <w:lang w:val="en-US"/>
        </w:rPr>
        <w:t xml:space="preserve">-Muñoz, R. J., Chaplin, T., </w:t>
      </w:r>
      <w:proofErr w:type="spellStart"/>
      <w:r w:rsidRPr="00DE5E03">
        <w:rPr>
          <w:lang w:val="en-US"/>
        </w:rPr>
        <w:t>Xue</w:t>
      </w:r>
      <w:proofErr w:type="spellEnd"/>
      <w:r w:rsidRPr="00DE5E03">
        <w:rPr>
          <w:lang w:val="en-US"/>
        </w:rPr>
        <w:t xml:space="preserve">, L., Lin, D., Shan, L., </w:t>
      </w:r>
      <w:proofErr w:type="spellStart"/>
      <w:r w:rsidRPr="00DE5E03">
        <w:rPr>
          <w:lang w:val="en-US"/>
        </w:rPr>
        <w:t>Berney</w:t>
      </w:r>
      <w:proofErr w:type="spellEnd"/>
      <w:r w:rsidRPr="00DE5E03">
        <w:rPr>
          <w:lang w:val="en-US"/>
        </w:rPr>
        <w:t xml:space="preserve">, D. M., Young, B. D., &amp; Lu, Y.-J. (2011). Chromosome rearrangement associated inactivation of </w:t>
      </w:r>
      <w:proofErr w:type="spellStart"/>
      <w:r w:rsidRPr="00DE5E03">
        <w:rPr>
          <w:lang w:val="en-US"/>
        </w:rPr>
        <w:t>tumour</w:t>
      </w:r>
      <w:proofErr w:type="spellEnd"/>
      <w:r w:rsidRPr="00DE5E03">
        <w:rPr>
          <w:lang w:val="en-US"/>
        </w:rPr>
        <w:t xml:space="preserve"> suppressor genes in prostate cancer. </w:t>
      </w:r>
      <w:r w:rsidRPr="00DE5E03">
        <w:rPr>
          <w:i/>
          <w:iCs/>
          <w:lang w:val="en-US"/>
        </w:rPr>
        <w:t>American Journal of Cancer Research</w:t>
      </w:r>
      <w:r w:rsidRPr="00DE5E03">
        <w:rPr>
          <w:lang w:val="en-US"/>
        </w:rPr>
        <w:t xml:space="preserve">, </w:t>
      </w:r>
      <w:r w:rsidRPr="00DE5E03">
        <w:rPr>
          <w:i/>
          <w:iCs/>
          <w:lang w:val="en-US"/>
        </w:rPr>
        <w:t>1</w:t>
      </w:r>
      <w:r w:rsidRPr="00DE5E03">
        <w:rPr>
          <w:lang w:val="en-US"/>
        </w:rPr>
        <w:t>(5), 604–617.</w:t>
      </w:r>
    </w:p>
    <w:p w14:paraId="32630A4B" w14:textId="77777777" w:rsidR="00D9654C" w:rsidRPr="00DE5E03" w:rsidRDefault="00D9654C" w:rsidP="00D9654C">
      <w:pPr>
        <w:pStyle w:val="Bibliography"/>
        <w:rPr>
          <w:lang w:val="en-US"/>
        </w:rPr>
      </w:pPr>
      <w:r w:rsidRPr="00DE5E03">
        <w:rPr>
          <w:lang w:val="en-US"/>
        </w:rPr>
        <w:t xml:space="preserve">Mao, Z., Bozzella, M., </w:t>
      </w:r>
      <w:proofErr w:type="spellStart"/>
      <w:r w:rsidRPr="00DE5E03">
        <w:rPr>
          <w:lang w:val="en-US"/>
        </w:rPr>
        <w:t>Seluanov</w:t>
      </w:r>
      <w:proofErr w:type="spellEnd"/>
      <w:r w:rsidRPr="00DE5E03">
        <w:rPr>
          <w:lang w:val="en-US"/>
        </w:rPr>
        <w:t xml:space="preserve">, A., &amp; </w:t>
      </w:r>
      <w:proofErr w:type="spellStart"/>
      <w:r w:rsidRPr="00DE5E03">
        <w:rPr>
          <w:lang w:val="en-US"/>
        </w:rPr>
        <w:t>Gorbunova</w:t>
      </w:r>
      <w:proofErr w:type="spellEnd"/>
      <w:r w:rsidRPr="00DE5E03">
        <w:rPr>
          <w:lang w:val="en-US"/>
        </w:rPr>
        <w:t xml:space="preserve">, V. (2008). Comparison of nonhomologous end joining and homologous recombination in human cells. </w:t>
      </w:r>
      <w:r w:rsidRPr="00DE5E03">
        <w:rPr>
          <w:i/>
          <w:iCs/>
          <w:lang w:val="en-US"/>
        </w:rPr>
        <w:t>DNA Repair</w:t>
      </w:r>
      <w:r w:rsidRPr="00DE5E03">
        <w:rPr>
          <w:lang w:val="en-US"/>
        </w:rPr>
        <w:t xml:space="preserve">, </w:t>
      </w:r>
      <w:r w:rsidRPr="00DE5E03">
        <w:rPr>
          <w:i/>
          <w:iCs/>
          <w:lang w:val="en-US"/>
        </w:rPr>
        <w:t>7</w:t>
      </w:r>
      <w:r w:rsidRPr="00DE5E03">
        <w:rPr>
          <w:lang w:val="en-US"/>
        </w:rPr>
        <w:t>(10), 1765–1771. https://doi.org/10.1016/j.dnarep.2008.06.018</w:t>
      </w:r>
    </w:p>
    <w:p w14:paraId="1C8EB305" w14:textId="77777777" w:rsidR="00D9654C" w:rsidRPr="00DE5E03" w:rsidRDefault="00D9654C" w:rsidP="00D9654C">
      <w:pPr>
        <w:pStyle w:val="Bibliography"/>
        <w:rPr>
          <w:lang w:val="en-US"/>
        </w:rPr>
      </w:pPr>
      <w:r w:rsidRPr="00DE5E03">
        <w:rPr>
          <w:lang w:val="en-US"/>
        </w:rPr>
        <w:t xml:space="preserve">Mason, K. A., </w:t>
      </w:r>
      <w:proofErr w:type="spellStart"/>
      <w:r w:rsidRPr="00DE5E03">
        <w:rPr>
          <w:lang w:val="en-US"/>
        </w:rPr>
        <w:t>Losos</w:t>
      </w:r>
      <w:proofErr w:type="spellEnd"/>
      <w:r w:rsidRPr="00DE5E03">
        <w:rPr>
          <w:lang w:val="en-US"/>
        </w:rPr>
        <w:t xml:space="preserve">, J. B., &amp; Duncan, T. (2020). </w:t>
      </w:r>
      <w:r w:rsidRPr="00DE5E03">
        <w:rPr>
          <w:i/>
          <w:iCs/>
          <w:lang w:val="en-US"/>
        </w:rPr>
        <w:t>Biology</w:t>
      </w:r>
      <w:r w:rsidRPr="00DE5E03">
        <w:rPr>
          <w:lang w:val="en-US"/>
        </w:rPr>
        <w:t xml:space="preserve"> (Twelfth edition). McGraw-Hill Education.</w:t>
      </w:r>
    </w:p>
    <w:p w14:paraId="29767D24" w14:textId="77777777" w:rsidR="00D9654C" w:rsidRPr="00DE5E03" w:rsidRDefault="00D9654C" w:rsidP="00D9654C">
      <w:pPr>
        <w:pStyle w:val="Bibliography"/>
        <w:rPr>
          <w:lang w:val="en-US"/>
        </w:rPr>
      </w:pPr>
      <w:r w:rsidRPr="00DE5E03">
        <w:rPr>
          <w:lang w:val="en-US"/>
        </w:rPr>
        <w:lastRenderedPageBreak/>
        <w:t xml:space="preserve">Matson, S. W., Bean, D. W., &amp; George, J. W. (1994). DNA helicases: Enzymes with essential roles in all aspects of DNA metabolism. </w:t>
      </w:r>
      <w:proofErr w:type="spellStart"/>
      <w:r w:rsidRPr="00DE5E03">
        <w:rPr>
          <w:i/>
          <w:iCs/>
          <w:lang w:val="en-US"/>
        </w:rPr>
        <w:t>BioEssays</w:t>
      </w:r>
      <w:proofErr w:type="spellEnd"/>
      <w:r w:rsidRPr="00DE5E03">
        <w:rPr>
          <w:i/>
          <w:iCs/>
          <w:lang w:val="en-US"/>
        </w:rPr>
        <w:t>: News and Reviews in Molecular, Cellular and Developmental Biology</w:t>
      </w:r>
      <w:r w:rsidRPr="00DE5E03">
        <w:rPr>
          <w:lang w:val="en-US"/>
        </w:rPr>
        <w:t xml:space="preserve">, </w:t>
      </w:r>
      <w:r w:rsidRPr="00DE5E03">
        <w:rPr>
          <w:i/>
          <w:iCs/>
          <w:lang w:val="en-US"/>
        </w:rPr>
        <w:t>16</w:t>
      </w:r>
      <w:r w:rsidRPr="00DE5E03">
        <w:rPr>
          <w:lang w:val="en-US"/>
        </w:rPr>
        <w:t>(1), 13–22. https://doi.org/10.1002/bies.950160103</w:t>
      </w:r>
    </w:p>
    <w:p w14:paraId="41AB9C01" w14:textId="77777777" w:rsidR="00D9654C" w:rsidRPr="00DE5E03" w:rsidRDefault="00D9654C" w:rsidP="00D9654C">
      <w:pPr>
        <w:pStyle w:val="Bibliography"/>
        <w:rPr>
          <w:lang w:val="en-US"/>
        </w:rPr>
      </w:pPr>
      <w:r w:rsidRPr="00DE5E03">
        <w:rPr>
          <w:lang w:val="en-US"/>
        </w:rPr>
        <w:t xml:space="preserve">McLaughlin, W. L., &amp; Chalkley, L. (1965). Measurement of Radiation Dose Distributions with Photochromic Materials. </w:t>
      </w:r>
      <w:r w:rsidRPr="00DE5E03">
        <w:rPr>
          <w:i/>
          <w:iCs/>
          <w:lang w:val="en-US"/>
        </w:rPr>
        <w:t>Radiology</w:t>
      </w:r>
      <w:r w:rsidRPr="00DE5E03">
        <w:rPr>
          <w:lang w:val="en-US"/>
        </w:rPr>
        <w:t xml:space="preserve">, </w:t>
      </w:r>
      <w:r w:rsidRPr="00DE5E03">
        <w:rPr>
          <w:i/>
          <w:iCs/>
          <w:lang w:val="en-US"/>
        </w:rPr>
        <w:t>84</w:t>
      </w:r>
      <w:r w:rsidRPr="00DE5E03">
        <w:rPr>
          <w:lang w:val="en-US"/>
        </w:rPr>
        <w:t>(1), 124–125. https://doi.org/10.1148/84.1.124</w:t>
      </w:r>
    </w:p>
    <w:p w14:paraId="6F8CA89A" w14:textId="77777777" w:rsidR="00D9654C" w:rsidRPr="00DE5E03" w:rsidRDefault="00D9654C" w:rsidP="00D9654C">
      <w:pPr>
        <w:pStyle w:val="Bibliography"/>
        <w:rPr>
          <w:lang w:val="en-US"/>
        </w:rPr>
      </w:pPr>
      <w:r w:rsidRPr="00DE5E03">
        <w:rPr>
          <w:lang w:val="en-US"/>
        </w:rPr>
        <w:t xml:space="preserve">McLaughlin, W. L., </w:t>
      </w:r>
      <w:proofErr w:type="spellStart"/>
      <w:r w:rsidRPr="00DE5E03">
        <w:rPr>
          <w:lang w:val="en-US"/>
        </w:rPr>
        <w:t>Puhl</w:t>
      </w:r>
      <w:proofErr w:type="spellEnd"/>
      <w:r w:rsidRPr="00DE5E03">
        <w:rPr>
          <w:lang w:val="en-US"/>
        </w:rPr>
        <w:t>, J. M., Al-</w:t>
      </w:r>
      <w:proofErr w:type="spellStart"/>
      <w:r w:rsidRPr="00DE5E03">
        <w:rPr>
          <w:lang w:val="en-US"/>
        </w:rPr>
        <w:t>Sheikhly</w:t>
      </w:r>
      <w:proofErr w:type="spellEnd"/>
      <w:r w:rsidRPr="00DE5E03">
        <w:rPr>
          <w:lang w:val="en-US"/>
        </w:rPr>
        <w:t xml:space="preserve">, M., Christou, C. A., Miller, A., </w:t>
      </w:r>
      <w:proofErr w:type="spellStart"/>
      <w:r w:rsidRPr="00DE5E03">
        <w:rPr>
          <w:lang w:val="en-US"/>
        </w:rPr>
        <w:t>Kovács</w:t>
      </w:r>
      <w:proofErr w:type="spellEnd"/>
      <w:r w:rsidRPr="00DE5E03">
        <w:rPr>
          <w:lang w:val="en-US"/>
        </w:rPr>
        <w:t xml:space="preserve">, A., </w:t>
      </w:r>
      <w:proofErr w:type="spellStart"/>
      <w:r w:rsidRPr="00DE5E03">
        <w:rPr>
          <w:lang w:val="en-US"/>
        </w:rPr>
        <w:t>Wojnarovits</w:t>
      </w:r>
      <w:proofErr w:type="spellEnd"/>
      <w:r w:rsidRPr="00DE5E03">
        <w:rPr>
          <w:lang w:val="en-US"/>
        </w:rPr>
        <w:t xml:space="preserve">, L., &amp; Lewis, D. F. (1996). Novel </w:t>
      </w:r>
      <w:proofErr w:type="spellStart"/>
      <w:r w:rsidRPr="00DE5E03">
        <w:rPr>
          <w:lang w:val="en-US"/>
        </w:rPr>
        <w:t>Radiochromic</w:t>
      </w:r>
      <w:proofErr w:type="spellEnd"/>
      <w:r w:rsidRPr="00DE5E03">
        <w:rPr>
          <w:lang w:val="en-US"/>
        </w:rPr>
        <w:t xml:space="preserve"> Films for Clinical Dosimetry. </w:t>
      </w:r>
      <w:r w:rsidRPr="00DE5E03">
        <w:rPr>
          <w:i/>
          <w:iCs/>
          <w:lang w:val="en-US"/>
        </w:rPr>
        <w:t>Radiation Protection Dosimetry</w:t>
      </w:r>
      <w:r w:rsidRPr="00DE5E03">
        <w:rPr>
          <w:lang w:val="en-US"/>
        </w:rPr>
        <w:t xml:space="preserve">, </w:t>
      </w:r>
      <w:r w:rsidRPr="00DE5E03">
        <w:rPr>
          <w:i/>
          <w:iCs/>
          <w:lang w:val="en-US"/>
        </w:rPr>
        <w:t>66</w:t>
      </w:r>
      <w:r w:rsidRPr="00DE5E03">
        <w:rPr>
          <w:lang w:val="en-US"/>
        </w:rPr>
        <w:t>(1–4), 263–268. https://doi.org/10.1093/oxfordjournals.rpd.a031731</w:t>
      </w:r>
    </w:p>
    <w:p w14:paraId="022D1EC6" w14:textId="77777777" w:rsidR="00D9654C" w:rsidRPr="00DE5E03" w:rsidRDefault="00D9654C" w:rsidP="00D9654C">
      <w:pPr>
        <w:pStyle w:val="Bibliography"/>
        <w:rPr>
          <w:lang w:val="en-US"/>
        </w:rPr>
      </w:pPr>
      <w:r w:rsidRPr="00DE5E03">
        <w:rPr>
          <w:lang w:val="en-US"/>
        </w:rPr>
        <w:t xml:space="preserve">McMahon, S. J. (2018). The linear quadratic model: Usage, </w:t>
      </w:r>
      <w:proofErr w:type="gramStart"/>
      <w:r w:rsidRPr="00DE5E03">
        <w:rPr>
          <w:lang w:val="en-US"/>
        </w:rPr>
        <w:t>interpretation</w:t>
      </w:r>
      <w:proofErr w:type="gramEnd"/>
      <w:r w:rsidRPr="00DE5E03">
        <w:rPr>
          <w:lang w:val="en-US"/>
        </w:rPr>
        <w:t xml:space="preserve"> and challenges. </w:t>
      </w:r>
      <w:r w:rsidRPr="00DE5E03">
        <w:rPr>
          <w:i/>
          <w:iCs/>
          <w:lang w:val="en-US"/>
        </w:rPr>
        <w:t>Physics in Medicine &amp; Biology</w:t>
      </w:r>
      <w:r w:rsidRPr="00DE5E03">
        <w:rPr>
          <w:lang w:val="en-US"/>
        </w:rPr>
        <w:t xml:space="preserve">, </w:t>
      </w:r>
      <w:r w:rsidRPr="00DE5E03">
        <w:rPr>
          <w:i/>
          <w:iCs/>
          <w:lang w:val="en-US"/>
        </w:rPr>
        <w:t>64</w:t>
      </w:r>
      <w:r w:rsidRPr="00DE5E03">
        <w:rPr>
          <w:lang w:val="en-US"/>
        </w:rPr>
        <w:t>(1), 01TR01. https://doi.org/10.1088/1361-6560/aaf26a</w:t>
      </w:r>
    </w:p>
    <w:p w14:paraId="18024B1A" w14:textId="77777777" w:rsidR="00D9654C" w:rsidRPr="00DE5E03" w:rsidRDefault="00D9654C" w:rsidP="00D9654C">
      <w:pPr>
        <w:pStyle w:val="Bibliography"/>
        <w:rPr>
          <w:lang w:val="en-US"/>
        </w:rPr>
      </w:pPr>
      <w:r w:rsidRPr="00DE5E03">
        <w:rPr>
          <w:i/>
          <w:iCs/>
          <w:lang w:val="en-US"/>
        </w:rPr>
        <w:t>Mean free path | physics | Britannica</w:t>
      </w:r>
      <w:r w:rsidRPr="00DE5E03">
        <w:rPr>
          <w:lang w:val="en-US"/>
        </w:rPr>
        <w:t>. (2007, February 12). https://www.britannica.com/science/mean-free-path</w:t>
      </w:r>
    </w:p>
    <w:p w14:paraId="2B07EEA1" w14:textId="77777777" w:rsidR="00D9654C" w:rsidRPr="00DE5E03" w:rsidRDefault="00D9654C" w:rsidP="00D9654C">
      <w:pPr>
        <w:pStyle w:val="Bibliography"/>
        <w:rPr>
          <w:lang w:val="en-US"/>
        </w:rPr>
      </w:pPr>
      <w:r w:rsidRPr="00DE5E03">
        <w:rPr>
          <w:lang w:val="en-US"/>
        </w:rPr>
        <w:t xml:space="preserve">Mesnil, M., </w:t>
      </w:r>
      <w:proofErr w:type="spellStart"/>
      <w:r w:rsidRPr="00DE5E03">
        <w:rPr>
          <w:lang w:val="en-US"/>
        </w:rPr>
        <w:t>Piccoli</w:t>
      </w:r>
      <w:proofErr w:type="spellEnd"/>
      <w:r w:rsidRPr="00DE5E03">
        <w:rPr>
          <w:lang w:val="en-US"/>
        </w:rPr>
        <w:t xml:space="preserve">, C., </w:t>
      </w:r>
      <w:proofErr w:type="spellStart"/>
      <w:r w:rsidRPr="00DE5E03">
        <w:rPr>
          <w:lang w:val="en-US"/>
        </w:rPr>
        <w:t>Tiraby</w:t>
      </w:r>
      <w:proofErr w:type="spellEnd"/>
      <w:r w:rsidRPr="00DE5E03">
        <w:rPr>
          <w:lang w:val="en-US"/>
        </w:rPr>
        <w:t xml:space="preserve">, G., </w:t>
      </w:r>
      <w:proofErr w:type="spellStart"/>
      <w:r w:rsidRPr="00DE5E03">
        <w:rPr>
          <w:lang w:val="en-US"/>
        </w:rPr>
        <w:t>Willecke</w:t>
      </w:r>
      <w:proofErr w:type="spellEnd"/>
      <w:r w:rsidRPr="00DE5E03">
        <w:rPr>
          <w:lang w:val="en-US"/>
        </w:rPr>
        <w:t xml:space="preserve">, K., &amp; Yamasaki, H. (1996). Bystander killing of cancer cells by herpes simplex virus thymidine kinase gene is mediated by connexins. </w:t>
      </w:r>
      <w:r w:rsidRPr="00DE5E03">
        <w:rPr>
          <w:i/>
          <w:iCs/>
          <w:lang w:val="en-US"/>
        </w:rPr>
        <w:t>Proceedings of the National Academy of Sciences of the United States of America</w:t>
      </w:r>
      <w:r w:rsidRPr="00DE5E03">
        <w:rPr>
          <w:lang w:val="en-US"/>
        </w:rPr>
        <w:t xml:space="preserve">, </w:t>
      </w:r>
      <w:r w:rsidRPr="00DE5E03">
        <w:rPr>
          <w:i/>
          <w:iCs/>
          <w:lang w:val="en-US"/>
        </w:rPr>
        <w:t>93</w:t>
      </w:r>
      <w:r w:rsidRPr="00DE5E03">
        <w:rPr>
          <w:lang w:val="en-US"/>
        </w:rPr>
        <w:t>(5), 1831–1835.</w:t>
      </w:r>
    </w:p>
    <w:p w14:paraId="6A5A5A39" w14:textId="77777777" w:rsidR="00D9654C" w:rsidRPr="00DE5E03" w:rsidRDefault="00D9654C" w:rsidP="00D9654C">
      <w:pPr>
        <w:pStyle w:val="Bibliography"/>
        <w:rPr>
          <w:lang w:val="en-US"/>
        </w:rPr>
      </w:pPr>
      <w:proofErr w:type="spellStart"/>
      <w:r w:rsidRPr="00DE5E03">
        <w:rPr>
          <w:lang w:val="en-US"/>
        </w:rPr>
        <w:t>Micke</w:t>
      </w:r>
      <w:proofErr w:type="spellEnd"/>
      <w:r w:rsidRPr="00DE5E03">
        <w:rPr>
          <w:lang w:val="en-US"/>
        </w:rPr>
        <w:t xml:space="preserve">, A., Lewis, D. F., &amp; Yu, X. (2011). Multichannel film dosimetry with nonuniformity correction. </w:t>
      </w:r>
      <w:r w:rsidRPr="00DE5E03">
        <w:rPr>
          <w:i/>
          <w:iCs/>
          <w:lang w:val="en-US"/>
        </w:rPr>
        <w:t>Medical Physics</w:t>
      </w:r>
      <w:r w:rsidRPr="00DE5E03">
        <w:rPr>
          <w:lang w:val="en-US"/>
        </w:rPr>
        <w:t xml:space="preserve">, </w:t>
      </w:r>
      <w:r w:rsidRPr="00DE5E03">
        <w:rPr>
          <w:i/>
          <w:iCs/>
          <w:lang w:val="en-US"/>
        </w:rPr>
        <w:t>38</w:t>
      </w:r>
      <w:r w:rsidRPr="00DE5E03">
        <w:rPr>
          <w:lang w:val="en-US"/>
        </w:rPr>
        <w:t>(5), 2523–2534. https://doi.org/10.1118/1.3576105</w:t>
      </w:r>
    </w:p>
    <w:p w14:paraId="27441E57" w14:textId="77777777" w:rsidR="00D9654C" w:rsidRPr="00DE5E03" w:rsidRDefault="00D9654C" w:rsidP="00D9654C">
      <w:pPr>
        <w:pStyle w:val="Bibliography"/>
        <w:rPr>
          <w:lang w:val="en-US"/>
        </w:rPr>
      </w:pPr>
      <w:r w:rsidRPr="00DE5E03">
        <w:rPr>
          <w:lang w:val="en-US"/>
        </w:rPr>
        <w:lastRenderedPageBreak/>
        <w:t xml:space="preserve">Mitchel, R. E. J. (2004). The Bystander Effect: Recent Developments and Implications for Understanding the Dose Response. </w:t>
      </w:r>
      <w:r w:rsidRPr="00DE5E03">
        <w:rPr>
          <w:i/>
          <w:iCs/>
          <w:lang w:val="en-US"/>
        </w:rPr>
        <w:t>Nonlinearity in Biology, Toxicology, Medicine</w:t>
      </w:r>
      <w:r w:rsidRPr="00DE5E03">
        <w:rPr>
          <w:lang w:val="en-US"/>
        </w:rPr>
        <w:t xml:space="preserve">, </w:t>
      </w:r>
      <w:r w:rsidRPr="00DE5E03">
        <w:rPr>
          <w:i/>
          <w:iCs/>
          <w:lang w:val="en-US"/>
        </w:rPr>
        <w:t>2</w:t>
      </w:r>
      <w:r w:rsidRPr="00DE5E03">
        <w:rPr>
          <w:lang w:val="en-US"/>
        </w:rPr>
        <w:t>(3), 173–183. https://doi.org/10.1080/15401420490507512</w:t>
      </w:r>
    </w:p>
    <w:p w14:paraId="7B4CBD14" w14:textId="77777777" w:rsidR="00D9654C" w:rsidRPr="00DE5E03" w:rsidRDefault="00D9654C" w:rsidP="00D9654C">
      <w:pPr>
        <w:pStyle w:val="Bibliography"/>
        <w:rPr>
          <w:lang w:val="en-US"/>
        </w:rPr>
      </w:pPr>
      <w:r w:rsidRPr="00DE5E03">
        <w:rPr>
          <w:lang w:val="en-US"/>
        </w:rPr>
        <w:t xml:space="preserve">Mizuno, H., Takahashi, Y., Tanaka, A., Hirayama, T., Yamaguchi, T., </w:t>
      </w:r>
      <w:proofErr w:type="spellStart"/>
      <w:r w:rsidRPr="00DE5E03">
        <w:rPr>
          <w:lang w:val="en-US"/>
        </w:rPr>
        <w:t>Katou</w:t>
      </w:r>
      <w:proofErr w:type="spellEnd"/>
      <w:r w:rsidRPr="00DE5E03">
        <w:rPr>
          <w:lang w:val="en-US"/>
        </w:rPr>
        <w:t xml:space="preserve">, H., </w:t>
      </w:r>
      <w:proofErr w:type="spellStart"/>
      <w:r w:rsidRPr="00DE5E03">
        <w:rPr>
          <w:lang w:val="en-US"/>
        </w:rPr>
        <w:t>Takahara</w:t>
      </w:r>
      <w:proofErr w:type="spellEnd"/>
      <w:r w:rsidRPr="00DE5E03">
        <w:rPr>
          <w:lang w:val="en-US"/>
        </w:rPr>
        <w:t xml:space="preserve">, K., Okamoto, Y., &amp; </w:t>
      </w:r>
      <w:proofErr w:type="spellStart"/>
      <w:r w:rsidRPr="00DE5E03">
        <w:rPr>
          <w:lang w:val="en-US"/>
        </w:rPr>
        <w:t>Teshima</w:t>
      </w:r>
      <w:proofErr w:type="spellEnd"/>
      <w:r w:rsidRPr="00DE5E03">
        <w:rPr>
          <w:lang w:val="en-US"/>
        </w:rPr>
        <w:t xml:space="preserve">, T. (2012). Homogeneity of GAFCHROMIC EBT2 film among different lot numbers. </w:t>
      </w:r>
      <w:r w:rsidRPr="00DE5E03">
        <w:rPr>
          <w:i/>
          <w:iCs/>
          <w:lang w:val="en-US"/>
        </w:rPr>
        <w:t>Journal of Applied Clinical Medical Physics</w:t>
      </w:r>
      <w:r w:rsidRPr="00DE5E03">
        <w:rPr>
          <w:lang w:val="en-US"/>
        </w:rPr>
        <w:t xml:space="preserve">, </w:t>
      </w:r>
      <w:r w:rsidRPr="00DE5E03">
        <w:rPr>
          <w:i/>
          <w:iCs/>
          <w:lang w:val="en-US"/>
        </w:rPr>
        <w:t>13</w:t>
      </w:r>
      <w:r w:rsidRPr="00DE5E03">
        <w:rPr>
          <w:lang w:val="en-US"/>
        </w:rPr>
        <w:t>(4), 198–205. https://doi.org/10.1120/jacmp.v13i4.3763</w:t>
      </w:r>
    </w:p>
    <w:p w14:paraId="49FEA16D" w14:textId="77777777" w:rsidR="00D9654C" w:rsidRPr="00DE5E03" w:rsidRDefault="00D9654C" w:rsidP="00D9654C">
      <w:pPr>
        <w:pStyle w:val="Bibliography"/>
        <w:rPr>
          <w:lang w:val="en-US"/>
        </w:rPr>
      </w:pPr>
      <w:r w:rsidRPr="00DE5E03">
        <w:rPr>
          <w:i/>
          <w:iCs/>
          <w:lang w:val="en-US"/>
        </w:rPr>
        <w:t>Monomer | Definition &amp; Facts | Britannica</w:t>
      </w:r>
      <w:r w:rsidRPr="00DE5E03">
        <w:rPr>
          <w:lang w:val="en-US"/>
        </w:rPr>
        <w:t>. (2022, March 5). https://www.britannica.com/science/monomer</w:t>
      </w:r>
    </w:p>
    <w:p w14:paraId="4883A17F" w14:textId="77777777" w:rsidR="00D9654C" w:rsidRPr="00DE5E03" w:rsidRDefault="00D9654C" w:rsidP="00D9654C">
      <w:pPr>
        <w:pStyle w:val="Bibliography"/>
        <w:rPr>
          <w:lang w:val="en-US"/>
        </w:rPr>
      </w:pPr>
      <w:proofErr w:type="spellStart"/>
      <w:r w:rsidRPr="00DE5E03">
        <w:rPr>
          <w:lang w:val="en-US"/>
        </w:rPr>
        <w:t>Morgenroth</w:t>
      </w:r>
      <w:proofErr w:type="spellEnd"/>
      <w:r w:rsidRPr="00DE5E03">
        <w:rPr>
          <w:lang w:val="en-US"/>
        </w:rPr>
        <w:t xml:space="preserve">, K., &amp; </w:t>
      </w:r>
      <w:proofErr w:type="spellStart"/>
      <w:r w:rsidRPr="00DE5E03">
        <w:rPr>
          <w:lang w:val="en-US"/>
        </w:rPr>
        <w:t>Ebsen</w:t>
      </w:r>
      <w:proofErr w:type="spellEnd"/>
      <w:r w:rsidRPr="00DE5E03">
        <w:rPr>
          <w:lang w:val="en-US"/>
        </w:rPr>
        <w:t xml:space="preserve">, M. (2008). CHAPTER 8—Anatomy. In P. J. Papadakos, B. </w:t>
      </w:r>
      <w:proofErr w:type="spellStart"/>
      <w:r w:rsidRPr="00DE5E03">
        <w:rPr>
          <w:lang w:val="en-US"/>
        </w:rPr>
        <w:t>Lachmann</w:t>
      </w:r>
      <w:proofErr w:type="spellEnd"/>
      <w:r w:rsidRPr="00DE5E03">
        <w:rPr>
          <w:lang w:val="en-US"/>
        </w:rPr>
        <w:t xml:space="preserve">, &amp; L. Visser-Isles (Eds.), </w:t>
      </w:r>
      <w:r w:rsidRPr="00DE5E03">
        <w:rPr>
          <w:i/>
          <w:iCs/>
          <w:lang w:val="en-US"/>
        </w:rPr>
        <w:t>Mechanical Ventilation</w:t>
      </w:r>
      <w:r w:rsidRPr="00DE5E03">
        <w:rPr>
          <w:lang w:val="en-US"/>
        </w:rPr>
        <w:t xml:space="preserve"> (pp. 69–85). W.B. Saunders. https://doi.org/10.1016/B978-0-7216-0186-1.50012-0</w:t>
      </w:r>
    </w:p>
    <w:p w14:paraId="7CD7693D" w14:textId="77777777" w:rsidR="00D9654C" w:rsidRPr="00DE5E03" w:rsidRDefault="00D9654C" w:rsidP="00D9654C">
      <w:pPr>
        <w:pStyle w:val="Bibliography"/>
        <w:rPr>
          <w:lang w:val="en-US"/>
        </w:rPr>
      </w:pPr>
      <w:proofErr w:type="spellStart"/>
      <w:r w:rsidRPr="00DE5E03">
        <w:rPr>
          <w:lang w:val="en-US"/>
        </w:rPr>
        <w:t>Mothersill</w:t>
      </w:r>
      <w:proofErr w:type="spellEnd"/>
      <w:r w:rsidRPr="00DE5E03">
        <w:rPr>
          <w:lang w:val="en-US"/>
        </w:rPr>
        <w:t xml:space="preserve">, C., &amp; Seymour, C. (1997). Medium from irradiated human epithelial cells but not human fibroblasts </w:t>
      </w:r>
      <w:proofErr w:type="gramStart"/>
      <w:r w:rsidRPr="00DE5E03">
        <w:rPr>
          <w:lang w:val="en-US"/>
        </w:rPr>
        <w:t>reduces</w:t>
      </w:r>
      <w:proofErr w:type="gramEnd"/>
      <w:r w:rsidRPr="00DE5E03">
        <w:rPr>
          <w:lang w:val="en-US"/>
        </w:rPr>
        <w:t xml:space="preserve"> the </w:t>
      </w:r>
      <w:proofErr w:type="spellStart"/>
      <w:r w:rsidRPr="00DE5E03">
        <w:rPr>
          <w:lang w:val="en-US"/>
        </w:rPr>
        <w:t>clonogenic</w:t>
      </w:r>
      <w:proofErr w:type="spellEnd"/>
      <w:r w:rsidRPr="00DE5E03">
        <w:rPr>
          <w:lang w:val="en-US"/>
        </w:rPr>
        <w:t xml:space="preserve"> survival of unirradiated cells. </w:t>
      </w:r>
      <w:r w:rsidRPr="00DE5E03">
        <w:rPr>
          <w:i/>
          <w:iCs/>
          <w:lang w:val="en-US"/>
        </w:rPr>
        <w:t>International Journal of Radiation Biology</w:t>
      </w:r>
      <w:r w:rsidRPr="00DE5E03">
        <w:rPr>
          <w:lang w:val="en-US"/>
        </w:rPr>
        <w:t xml:space="preserve">, </w:t>
      </w:r>
      <w:r w:rsidRPr="00DE5E03">
        <w:rPr>
          <w:i/>
          <w:iCs/>
          <w:lang w:val="en-US"/>
        </w:rPr>
        <w:t>71</w:t>
      </w:r>
      <w:r w:rsidRPr="00DE5E03">
        <w:rPr>
          <w:lang w:val="en-US"/>
        </w:rPr>
        <w:t>(4), 421–427. https://doi.org/10.1080/095530097144030</w:t>
      </w:r>
    </w:p>
    <w:p w14:paraId="6EED3CC6" w14:textId="77777777" w:rsidR="00D9654C" w:rsidRPr="00DE5E03" w:rsidRDefault="00D9654C" w:rsidP="00D9654C">
      <w:pPr>
        <w:pStyle w:val="Bibliography"/>
        <w:rPr>
          <w:lang w:val="en-US"/>
        </w:rPr>
      </w:pPr>
      <w:proofErr w:type="spellStart"/>
      <w:r w:rsidRPr="00DE5E03">
        <w:rPr>
          <w:lang w:val="en-US"/>
        </w:rPr>
        <w:t>Nadrljanski</w:t>
      </w:r>
      <w:proofErr w:type="spellEnd"/>
      <w:r w:rsidRPr="00DE5E03">
        <w:rPr>
          <w:lang w:val="en-US"/>
        </w:rPr>
        <w:t xml:space="preserve">, M. M. (2021a, June 7). </w:t>
      </w:r>
      <w:r w:rsidRPr="00DE5E03">
        <w:rPr>
          <w:i/>
          <w:iCs/>
          <w:lang w:val="en-US"/>
        </w:rPr>
        <w:t>Anode (x-ray tube) | Radiology Reference Article | Radiopaedia.org</w:t>
      </w:r>
      <w:r w:rsidRPr="00DE5E03">
        <w:rPr>
          <w:lang w:val="en-US"/>
        </w:rPr>
        <w:t xml:space="preserve">. </w:t>
      </w:r>
      <w:proofErr w:type="spellStart"/>
      <w:r w:rsidRPr="00DE5E03">
        <w:rPr>
          <w:lang w:val="en-US"/>
        </w:rPr>
        <w:t>Radiopaedia</w:t>
      </w:r>
      <w:proofErr w:type="spellEnd"/>
      <w:r w:rsidRPr="00DE5E03">
        <w:rPr>
          <w:lang w:val="en-US"/>
        </w:rPr>
        <w:t>. https://doi.org/10.53347/rID-8178</w:t>
      </w:r>
    </w:p>
    <w:p w14:paraId="1E415C43" w14:textId="77777777" w:rsidR="00D9654C" w:rsidRPr="00DE5E03" w:rsidRDefault="00D9654C" w:rsidP="00D9654C">
      <w:pPr>
        <w:pStyle w:val="Bibliography"/>
        <w:rPr>
          <w:lang w:val="en-US"/>
        </w:rPr>
      </w:pPr>
      <w:r>
        <w:t xml:space="preserve">Nadrljanski, M. M. (2021b, September 18). </w:t>
      </w:r>
      <w:r w:rsidRPr="00DE5E03">
        <w:rPr>
          <w:i/>
          <w:iCs/>
          <w:lang w:val="en-US"/>
        </w:rPr>
        <w:t>Cathode (x-ray tube) | Radiology Reference Article | Radiopaedia.org</w:t>
      </w:r>
      <w:r w:rsidRPr="00DE5E03">
        <w:rPr>
          <w:lang w:val="en-US"/>
        </w:rPr>
        <w:t xml:space="preserve">. </w:t>
      </w:r>
      <w:proofErr w:type="spellStart"/>
      <w:r w:rsidRPr="00DE5E03">
        <w:rPr>
          <w:lang w:val="en-US"/>
        </w:rPr>
        <w:t>Radiopaedia</w:t>
      </w:r>
      <w:proofErr w:type="spellEnd"/>
      <w:r w:rsidRPr="00DE5E03">
        <w:rPr>
          <w:lang w:val="en-US"/>
        </w:rPr>
        <w:t>. https://doi.org/10.53347/rID-8180</w:t>
      </w:r>
    </w:p>
    <w:p w14:paraId="4C7D3235" w14:textId="77777777" w:rsidR="00D9654C" w:rsidRPr="00DE5E03" w:rsidRDefault="00D9654C" w:rsidP="00D9654C">
      <w:pPr>
        <w:pStyle w:val="Bibliography"/>
        <w:rPr>
          <w:lang w:val="en-US"/>
        </w:rPr>
      </w:pPr>
      <w:r w:rsidRPr="00DE5E03">
        <w:rPr>
          <w:lang w:val="en-US"/>
        </w:rPr>
        <w:t xml:space="preserve">Nagasawa, H., &amp; Little, J. B. (1992). Induction of sister chromatid exchanges by extremely low doses of alpha-particles. </w:t>
      </w:r>
      <w:r w:rsidRPr="00DE5E03">
        <w:rPr>
          <w:i/>
          <w:iCs/>
          <w:lang w:val="en-US"/>
        </w:rPr>
        <w:t>Cancer Research</w:t>
      </w:r>
      <w:r w:rsidRPr="00DE5E03">
        <w:rPr>
          <w:lang w:val="en-US"/>
        </w:rPr>
        <w:t xml:space="preserve">, </w:t>
      </w:r>
      <w:r w:rsidRPr="00DE5E03">
        <w:rPr>
          <w:i/>
          <w:iCs/>
          <w:lang w:val="en-US"/>
        </w:rPr>
        <w:t>52</w:t>
      </w:r>
      <w:r w:rsidRPr="00DE5E03">
        <w:rPr>
          <w:lang w:val="en-US"/>
        </w:rPr>
        <w:t>(22), 6394–6396.</w:t>
      </w:r>
    </w:p>
    <w:p w14:paraId="79FBFA1C" w14:textId="77777777" w:rsidR="00D9654C" w:rsidRPr="00DE5E03" w:rsidRDefault="00D9654C" w:rsidP="00D9654C">
      <w:pPr>
        <w:pStyle w:val="Bibliography"/>
        <w:rPr>
          <w:lang w:val="en-US"/>
        </w:rPr>
      </w:pPr>
      <w:r w:rsidRPr="00DE5E03">
        <w:rPr>
          <w:lang w:val="en-US"/>
        </w:rPr>
        <w:t xml:space="preserve">Najafi, M., </w:t>
      </w:r>
      <w:proofErr w:type="spellStart"/>
      <w:r w:rsidRPr="00DE5E03">
        <w:rPr>
          <w:lang w:val="en-US"/>
        </w:rPr>
        <w:t>Fardid</w:t>
      </w:r>
      <w:proofErr w:type="spellEnd"/>
      <w:r w:rsidRPr="00DE5E03">
        <w:rPr>
          <w:lang w:val="en-US"/>
        </w:rPr>
        <w:t xml:space="preserve">, R., </w:t>
      </w:r>
      <w:proofErr w:type="spellStart"/>
      <w:r w:rsidRPr="00DE5E03">
        <w:rPr>
          <w:lang w:val="en-US"/>
        </w:rPr>
        <w:t>Hadadi</w:t>
      </w:r>
      <w:proofErr w:type="spellEnd"/>
      <w:r w:rsidRPr="00DE5E03">
        <w:rPr>
          <w:lang w:val="en-US"/>
        </w:rPr>
        <w:t xml:space="preserve">, G., &amp; </w:t>
      </w:r>
      <w:proofErr w:type="spellStart"/>
      <w:r w:rsidRPr="00DE5E03">
        <w:rPr>
          <w:lang w:val="en-US"/>
        </w:rPr>
        <w:t>Fardid</w:t>
      </w:r>
      <w:proofErr w:type="spellEnd"/>
      <w:r w:rsidRPr="00DE5E03">
        <w:rPr>
          <w:lang w:val="en-US"/>
        </w:rPr>
        <w:t xml:space="preserve">, M. (2014). The Mechanisms of Radiation-Induced Bystander Effect. </w:t>
      </w:r>
      <w:r w:rsidRPr="00DE5E03">
        <w:rPr>
          <w:i/>
          <w:iCs/>
          <w:lang w:val="en-US"/>
        </w:rPr>
        <w:t>Journal of Biomedical Physics &amp; Engineering</w:t>
      </w:r>
      <w:r w:rsidRPr="00DE5E03">
        <w:rPr>
          <w:lang w:val="en-US"/>
        </w:rPr>
        <w:t xml:space="preserve">, </w:t>
      </w:r>
      <w:r w:rsidRPr="00DE5E03">
        <w:rPr>
          <w:i/>
          <w:iCs/>
          <w:lang w:val="en-US"/>
        </w:rPr>
        <w:t>4</w:t>
      </w:r>
      <w:r w:rsidRPr="00DE5E03">
        <w:rPr>
          <w:lang w:val="en-US"/>
        </w:rPr>
        <w:t>(4), 163–172.</w:t>
      </w:r>
    </w:p>
    <w:p w14:paraId="52B702BA" w14:textId="77777777" w:rsidR="00D9654C" w:rsidRPr="00DE5E03" w:rsidRDefault="00D9654C" w:rsidP="00D9654C">
      <w:pPr>
        <w:pStyle w:val="Bibliography"/>
        <w:rPr>
          <w:lang w:val="en-US"/>
        </w:rPr>
      </w:pPr>
      <w:r w:rsidRPr="00DE5E03">
        <w:rPr>
          <w:lang w:val="en-US"/>
        </w:rPr>
        <w:lastRenderedPageBreak/>
        <w:t xml:space="preserve">Nambiar, M., Kari, V., &amp; Raghavan, S. C. (2008). Chromosomal translocations in cancer. </w:t>
      </w:r>
      <w:proofErr w:type="spellStart"/>
      <w:r w:rsidRPr="00DE5E03">
        <w:rPr>
          <w:i/>
          <w:iCs/>
          <w:lang w:val="en-US"/>
        </w:rPr>
        <w:t>Biochimica</w:t>
      </w:r>
      <w:proofErr w:type="spellEnd"/>
      <w:r w:rsidRPr="00DE5E03">
        <w:rPr>
          <w:i/>
          <w:iCs/>
          <w:lang w:val="en-US"/>
        </w:rPr>
        <w:t xml:space="preserve"> et </w:t>
      </w:r>
      <w:proofErr w:type="spellStart"/>
      <w:r w:rsidRPr="00DE5E03">
        <w:rPr>
          <w:i/>
          <w:iCs/>
          <w:lang w:val="en-US"/>
        </w:rPr>
        <w:t>Biophysica</w:t>
      </w:r>
      <w:proofErr w:type="spellEnd"/>
      <w:r w:rsidRPr="00DE5E03">
        <w:rPr>
          <w:i/>
          <w:iCs/>
          <w:lang w:val="en-US"/>
        </w:rPr>
        <w:t xml:space="preserve"> Acta (BBA) - Reviews on Cancer</w:t>
      </w:r>
      <w:r w:rsidRPr="00DE5E03">
        <w:rPr>
          <w:lang w:val="en-US"/>
        </w:rPr>
        <w:t xml:space="preserve">, </w:t>
      </w:r>
      <w:r w:rsidRPr="00DE5E03">
        <w:rPr>
          <w:i/>
          <w:iCs/>
          <w:lang w:val="en-US"/>
        </w:rPr>
        <w:t>1786</w:t>
      </w:r>
      <w:r w:rsidRPr="00DE5E03">
        <w:rPr>
          <w:lang w:val="en-US"/>
        </w:rPr>
        <w:t>(2), 139–152. https://doi.org/10.1016/j.bbcan.2008.07.005</w:t>
      </w:r>
    </w:p>
    <w:p w14:paraId="51F06B77" w14:textId="77777777" w:rsidR="00D9654C" w:rsidRPr="00DE5E03" w:rsidRDefault="00D9654C" w:rsidP="00D9654C">
      <w:pPr>
        <w:pStyle w:val="Bibliography"/>
        <w:rPr>
          <w:lang w:val="en-US"/>
        </w:rPr>
      </w:pPr>
      <w:r w:rsidRPr="00DE5E03">
        <w:rPr>
          <w:lang w:val="en-US"/>
        </w:rPr>
        <w:t xml:space="preserve">Narayanan, P. K., Goodwin, E. H., &amp; Lehnert, B. E. (1997). Alpha particles initiate biological production of superoxide anions and hydrogen peroxide in human cells. </w:t>
      </w:r>
      <w:r w:rsidRPr="00DE5E03">
        <w:rPr>
          <w:i/>
          <w:iCs/>
          <w:lang w:val="en-US"/>
        </w:rPr>
        <w:t>Cancer Research</w:t>
      </w:r>
      <w:r w:rsidRPr="00DE5E03">
        <w:rPr>
          <w:lang w:val="en-US"/>
        </w:rPr>
        <w:t xml:space="preserve">, </w:t>
      </w:r>
      <w:r w:rsidRPr="00DE5E03">
        <w:rPr>
          <w:i/>
          <w:iCs/>
          <w:lang w:val="en-US"/>
        </w:rPr>
        <w:t>57</w:t>
      </w:r>
      <w:r w:rsidRPr="00DE5E03">
        <w:rPr>
          <w:lang w:val="en-US"/>
        </w:rPr>
        <w:t>(18), 3963–3971.</w:t>
      </w:r>
    </w:p>
    <w:p w14:paraId="0F57A287" w14:textId="77777777" w:rsidR="00D9654C" w:rsidRPr="00DE5E03" w:rsidRDefault="00D9654C" w:rsidP="00D9654C">
      <w:pPr>
        <w:pStyle w:val="Bibliography"/>
        <w:rPr>
          <w:lang w:val="en-US"/>
        </w:rPr>
      </w:pPr>
      <w:proofErr w:type="spellStart"/>
      <w:r w:rsidRPr="00DE5E03">
        <w:rPr>
          <w:lang w:val="en-US"/>
        </w:rPr>
        <w:t>Niclas</w:t>
      </w:r>
      <w:proofErr w:type="spellEnd"/>
      <w:r w:rsidRPr="00DE5E03">
        <w:rPr>
          <w:lang w:val="en-US"/>
        </w:rPr>
        <w:t xml:space="preserve"> </w:t>
      </w:r>
      <w:proofErr w:type="spellStart"/>
      <w:r w:rsidRPr="00DE5E03">
        <w:rPr>
          <w:lang w:val="en-US"/>
        </w:rPr>
        <w:t>Börlin</w:t>
      </w:r>
      <w:proofErr w:type="spellEnd"/>
      <w:r w:rsidRPr="00DE5E03">
        <w:rPr>
          <w:lang w:val="en-US"/>
        </w:rPr>
        <w:t xml:space="preserve">. (2007, November 22). </w:t>
      </w:r>
      <w:r w:rsidRPr="00DE5E03">
        <w:rPr>
          <w:i/>
          <w:iCs/>
          <w:lang w:val="en-US"/>
        </w:rPr>
        <w:t>Nonlinear Optimization Least Squares Problems—The Gauss-Newton method</w:t>
      </w:r>
      <w:r w:rsidRPr="00DE5E03">
        <w:rPr>
          <w:lang w:val="en-US"/>
        </w:rPr>
        <w:t>.</w:t>
      </w:r>
    </w:p>
    <w:p w14:paraId="3002D6E8" w14:textId="77777777" w:rsidR="00D9654C" w:rsidRPr="00DE5E03" w:rsidRDefault="00D9654C" w:rsidP="00D9654C">
      <w:pPr>
        <w:pStyle w:val="Bibliography"/>
        <w:rPr>
          <w:lang w:val="en-US"/>
        </w:rPr>
      </w:pPr>
      <w:proofErr w:type="spellStart"/>
      <w:r w:rsidRPr="00DE5E03">
        <w:rPr>
          <w:lang w:val="en-US"/>
        </w:rPr>
        <w:t>Niroomand</w:t>
      </w:r>
      <w:proofErr w:type="spellEnd"/>
      <w:r w:rsidRPr="00DE5E03">
        <w:rPr>
          <w:lang w:val="en-US"/>
        </w:rPr>
        <w:t xml:space="preserve">-Rad, A., Blackwell, C. R., </w:t>
      </w:r>
      <w:proofErr w:type="spellStart"/>
      <w:r w:rsidRPr="00DE5E03">
        <w:rPr>
          <w:lang w:val="en-US"/>
        </w:rPr>
        <w:t>Coursey</w:t>
      </w:r>
      <w:proofErr w:type="spellEnd"/>
      <w:r w:rsidRPr="00DE5E03">
        <w:rPr>
          <w:lang w:val="en-US"/>
        </w:rPr>
        <w:t xml:space="preserve">, B. M., Gall, K. P., Galvin, J. M., McLaughlin, W. L., </w:t>
      </w:r>
      <w:proofErr w:type="spellStart"/>
      <w:r w:rsidRPr="00DE5E03">
        <w:rPr>
          <w:lang w:val="en-US"/>
        </w:rPr>
        <w:t>Meigooni</w:t>
      </w:r>
      <w:proofErr w:type="spellEnd"/>
      <w:r w:rsidRPr="00DE5E03">
        <w:rPr>
          <w:lang w:val="en-US"/>
        </w:rPr>
        <w:t xml:space="preserve">, A. S., Nath, R., Rodgers, J. E., &amp; Soares, C. G. (1998). </w:t>
      </w:r>
      <w:proofErr w:type="spellStart"/>
      <w:r w:rsidRPr="00DE5E03">
        <w:rPr>
          <w:lang w:val="en-US"/>
        </w:rPr>
        <w:t>Radiochromic</w:t>
      </w:r>
      <w:proofErr w:type="spellEnd"/>
      <w:r w:rsidRPr="00DE5E03">
        <w:rPr>
          <w:lang w:val="en-US"/>
        </w:rPr>
        <w:t xml:space="preserve"> film dosimetry: Recommendations of AAPM Radiation Therapy Committee Task Group 55. </w:t>
      </w:r>
      <w:r w:rsidRPr="00DE5E03">
        <w:rPr>
          <w:i/>
          <w:iCs/>
          <w:lang w:val="en-US"/>
        </w:rPr>
        <w:t>Medical Physics</w:t>
      </w:r>
      <w:r w:rsidRPr="00DE5E03">
        <w:rPr>
          <w:lang w:val="en-US"/>
        </w:rPr>
        <w:t xml:space="preserve">, </w:t>
      </w:r>
      <w:r w:rsidRPr="00DE5E03">
        <w:rPr>
          <w:i/>
          <w:iCs/>
          <w:lang w:val="en-US"/>
        </w:rPr>
        <w:t>25</w:t>
      </w:r>
      <w:r w:rsidRPr="00DE5E03">
        <w:rPr>
          <w:lang w:val="en-US"/>
        </w:rPr>
        <w:t>(11), 2093–2115. https://doi.org/10.1118/1.598407</w:t>
      </w:r>
    </w:p>
    <w:p w14:paraId="77FB4F28" w14:textId="77777777" w:rsidR="00D9654C" w:rsidRPr="00DE5E03" w:rsidRDefault="00D9654C" w:rsidP="00D9654C">
      <w:pPr>
        <w:pStyle w:val="Bibliography"/>
        <w:rPr>
          <w:lang w:val="en-US"/>
        </w:rPr>
      </w:pPr>
      <w:r w:rsidRPr="00DE5E03">
        <w:rPr>
          <w:i/>
          <w:iCs/>
          <w:lang w:val="en-US"/>
        </w:rPr>
        <w:t>Nucleotide | biochemistry | Britannica</w:t>
      </w:r>
      <w:r w:rsidRPr="00DE5E03">
        <w:rPr>
          <w:lang w:val="en-US"/>
        </w:rPr>
        <w:t>. (2008, July 17). https://www.britannica.com/science/nucleotide</w:t>
      </w:r>
    </w:p>
    <w:p w14:paraId="7F18994E" w14:textId="77777777" w:rsidR="00D9654C" w:rsidRPr="00DE5E03" w:rsidRDefault="00D9654C" w:rsidP="00D9654C">
      <w:pPr>
        <w:pStyle w:val="Bibliography"/>
        <w:rPr>
          <w:lang w:val="en-US"/>
        </w:rPr>
      </w:pPr>
      <w:r w:rsidRPr="00DE5E03">
        <w:rPr>
          <w:lang w:val="en-US"/>
        </w:rPr>
        <w:t xml:space="preserve">O’Connor-Cox, E., </w:t>
      </w:r>
      <w:proofErr w:type="spellStart"/>
      <w:r w:rsidRPr="00DE5E03">
        <w:rPr>
          <w:lang w:val="en-US"/>
        </w:rPr>
        <w:t>Mochaba</w:t>
      </w:r>
      <w:proofErr w:type="spellEnd"/>
      <w:r w:rsidRPr="00DE5E03">
        <w:rPr>
          <w:lang w:val="en-US"/>
        </w:rPr>
        <w:t xml:space="preserve">, F. M., </w:t>
      </w:r>
      <w:proofErr w:type="spellStart"/>
      <w:r w:rsidRPr="00DE5E03">
        <w:rPr>
          <w:lang w:val="en-US"/>
        </w:rPr>
        <w:t>Lodolo</w:t>
      </w:r>
      <w:proofErr w:type="spellEnd"/>
      <w:r w:rsidRPr="00DE5E03">
        <w:rPr>
          <w:lang w:val="en-US"/>
        </w:rPr>
        <w:t xml:space="preserve">, E., </w:t>
      </w:r>
      <w:proofErr w:type="spellStart"/>
      <w:r w:rsidRPr="00DE5E03">
        <w:rPr>
          <w:lang w:val="en-US"/>
        </w:rPr>
        <w:t>Majara</w:t>
      </w:r>
      <w:proofErr w:type="spellEnd"/>
      <w:r w:rsidRPr="00DE5E03">
        <w:rPr>
          <w:lang w:val="en-US"/>
        </w:rPr>
        <w:t xml:space="preserve">, M., &amp; </w:t>
      </w:r>
      <w:proofErr w:type="spellStart"/>
      <w:r w:rsidRPr="00DE5E03">
        <w:rPr>
          <w:lang w:val="en-US"/>
        </w:rPr>
        <w:t>Axcell</w:t>
      </w:r>
      <w:proofErr w:type="spellEnd"/>
      <w:r w:rsidRPr="00DE5E03">
        <w:rPr>
          <w:lang w:val="en-US"/>
        </w:rPr>
        <w:t xml:space="preserve">, B. (1997). Methylene blue staining: Use at your own risk. </w:t>
      </w:r>
      <w:r w:rsidRPr="00DE5E03">
        <w:rPr>
          <w:i/>
          <w:iCs/>
          <w:lang w:val="en-US"/>
        </w:rPr>
        <w:t>Master Brew Assoc Am Tech Q</w:t>
      </w:r>
      <w:r w:rsidRPr="00DE5E03">
        <w:rPr>
          <w:lang w:val="en-US"/>
        </w:rPr>
        <w:t xml:space="preserve">, </w:t>
      </w:r>
      <w:r w:rsidRPr="00DE5E03">
        <w:rPr>
          <w:i/>
          <w:iCs/>
          <w:lang w:val="en-US"/>
        </w:rPr>
        <w:t>34</w:t>
      </w:r>
      <w:r w:rsidRPr="00DE5E03">
        <w:rPr>
          <w:lang w:val="en-US"/>
        </w:rPr>
        <w:t>, 306–312.</w:t>
      </w:r>
    </w:p>
    <w:p w14:paraId="6DBE3534" w14:textId="77777777" w:rsidR="00D9654C" w:rsidRPr="00DE5E03" w:rsidRDefault="00D9654C" w:rsidP="00D9654C">
      <w:pPr>
        <w:pStyle w:val="Bibliography"/>
        <w:rPr>
          <w:lang w:val="en-US"/>
        </w:rPr>
      </w:pPr>
      <w:proofErr w:type="spellStart"/>
      <w:r w:rsidRPr="00DE5E03">
        <w:rPr>
          <w:lang w:val="en-US"/>
        </w:rPr>
        <w:t>Paelinck</w:t>
      </w:r>
      <w:proofErr w:type="spellEnd"/>
      <w:r w:rsidRPr="00DE5E03">
        <w:rPr>
          <w:lang w:val="en-US"/>
        </w:rPr>
        <w:t xml:space="preserve">, L., Neve, W. D., &amp; </w:t>
      </w:r>
      <w:proofErr w:type="spellStart"/>
      <w:r w:rsidRPr="00DE5E03">
        <w:rPr>
          <w:lang w:val="en-US"/>
        </w:rPr>
        <w:t>Wagter</w:t>
      </w:r>
      <w:proofErr w:type="spellEnd"/>
      <w:r w:rsidRPr="00DE5E03">
        <w:rPr>
          <w:lang w:val="en-US"/>
        </w:rPr>
        <w:t xml:space="preserve">, C. D. (2006). Precautions and strategies in using a commercial flatbed scanner for </w:t>
      </w:r>
      <w:proofErr w:type="spellStart"/>
      <w:r w:rsidRPr="00DE5E03">
        <w:rPr>
          <w:lang w:val="en-US"/>
        </w:rPr>
        <w:t>radiochromic</w:t>
      </w:r>
      <w:proofErr w:type="spellEnd"/>
      <w:r w:rsidRPr="00DE5E03">
        <w:rPr>
          <w:lang w:val="en-US"/>
        </w:rPr>
        <w:t xml:space="preserve"> film dosimetry. </w:t>
      </w:r>
      <w:r w:rsidRPr="00DE5E03">
        <w:rPr>
          <w:i/>
          <w:iCs/>
          <w:lang w:val="en-US"/>
        </w:rPr>
        <w:t>Physics in Medicine and Biology</w:t>
      </w:r>
      <w:r w:rsidRPr="00DE5E03">
        <w:rPr>
          <w:lang w:val="en-US"/>
        </w:rPr>
        <w:t xml:space="preserve">, </w:t>
      </w:r>
      <w:r w:rsidRPr="00DE5E03">
        <w:rPr>
          <w:i/>
          <w:iCs/>
          <w:lang w:val="en-US"/>
        </w:rPr>
        <w:t>52</w:t>
      </w:r>
      <w:r w:rsidRPr="00DE5E03">
        <w:rPr>
          <w:lang w:val="en-US"/>
        </w:rPr>
        <w:t>(1), 231–242. https://doi.org/10.1088/0031-9155/52/1/015</w:t>
      </w:r>
    </w:p>
    <w:p w14:paraId="350BED13" w14:textId="77777777" w:rsidR="00D9654C" w:rsidRPr="00DE5E03" w:rsidRDefault="00D9654C" w:rsidP="00D9654C">
      <w:pPr>
        <w:pStyle w:val="Bibliography"/>
        <w:rPr>
          <w:lang w:val="en-US"/>
        </w:rPr>
      </w:pPr>
      <w:proofErr w:type="spellStart"/>
      <w:proofErr w:type="gramStart"/>
      <w:r w:rsidRPr="00DE5E03">
        <w:rPr>
          <w:lang w:val="en-US"/>
        </w:rPr>
        <w:t>P.Andreo</w:t>
      </w:r>
      <w:proofErr w:type="spellEnd"/>
      <w:proofErr w:type="gramEnd"/>
      <w:r w:rsidRPr="00DE5E03">
        <w:rPr>
          <w:lang w:val="en-US"/>
        </w:rPr>
        <w:t xml:space="preserve">, A.E. Nahum, </w:t>
      </w:r>
      <w:proofErr w:type="spellStart"/>
      <w:r w:rsidRPr="00DE5E03">
        <w:rPr>
          <w:lang w:val="en-US"/>
        </w:rPr>
        <w:t>K.Hohlfeld</w:t>
      </w:r>
      <w:proofErr w:type="spellEnd"/>
      <w:r w:rsidRPr="00DE5E03">
        <w:rPr>
          <w:lang w:val="en-US"/>
        </w:rPr>
        <w:t xml:space="preserve">, &amp; </w:t>
      </w:r>
      <w:proofErr w:type="spellStart"/>
      <w:r w:rsidRPr="00DE5E03">
        <w:rPr>
          <w:lang w:val="en-US"/>
        </w:rPr>
        <w:t>H.Svensson</w:t>
      </w:r>
      <w:proofErr w:type="spellEnd"/>
      <w:r w:rsidRPr="00DE5E03">
        <w:rPr>
          <w:lang w:val="en-US"/>
        </w:rPr>
        <w:t xml:space="preserve">. (1996). </w:t>
      </w:r>
      <w:r w:rsidRPr="00DE5E03">
        <w:rPr>
          <w:i/>
          <w:iCs/>
          <w:lang w:val="en-US"/>
        </w:rPr>
        <w:t>Review of Data and Methods Recommended in the International Code of Practice, IAEA Technical Reports Series No. 277, Absorbed Dose Determination in Photon and Electron Beams</w:t>
      </w:r>
      <w:r w:rsidRPr="00DE5E03">
        <w:rPr>
          <w:lang w:val="en-US"/>
        </w:rPr>
        <w:t>. INTERNATIONAL ATOMIC ENERGY AGENCY. https://www.iaea.org/publications/5546/review-of-data-</w:t>
      </w:r>
      <w:r w:rsidRPr="00DE5E03">
        <w:rPr>
          <w:lang w:val="en-US"/>
        </w:rPr>
        <w:lastRenderedPageBreak/>
        <w:t>and-methods-recommended-in-the-international-code-of-practice-iaea-technical-reports-series-no-277-absorbed-dose-determination-in-photon-and-electron-beams</w:t>
      </w:r>
    </w:p>
    <w:p w14:paraId="2592BC02" w14:textId="77777777" w:rsidR="00D9654C" w:rsidRPr="00DE5E03" w:rsidRDefault="00D9654C" w:rsidP="00D9654C">
      <w:pPr>
        <w:pStyle w:val="Bibliography"/>
        <w:rPr>
          <w:lang w:val="en-US"/>
        </w:rPr>
      </w:pPr>
      <w:r w:rsidRPr="00DE5E03">
        <w:rPr>
          <w:lang w:val="sv-SE"/>
        </w:rPr>
        <w:t xml:space="preserve">Panzacchi, S., Gnudi, F., Mandrioli, D., Montella, R., Strollo, V., Merrick, B. A., Belpoggi, F., &amp; Tibaldi, E. (2019). </w:t>
      </w:r>
      <w:r w:rsidRPr="00DE5E03">
        <w:rPr>
          <w:lang w:val="en-US"/>
        </w:rPr>
        <w:t xml:space="preserve">Effects of short and long-term alcohol-based fixation on Sprague-Dawley rat tissue morphology, </w:t>
      </w:r>
      <w:proofErr w:type="gramStart"/>
      <w:r w:rsidRPr="00DE5E03">
        <w:rPr>
          <w:lang w:val="en-US"/>
        </w:rPr>
        <w:t>protein</w:t>
      </w:r>
      <w:proofErr w:type="gramEnd"/>
      <w:r w:rsidRPr="00DE5E03">
        <w:rPr>
          <w:lang w:val="en-US"/>
        </w:rPr>
        <w:t xml:space="preserve"> and nucleic acid preservation. </w:t>
      </w:r>
      <w:r w:rsidRPr="00DE5E03">
        <w:rPr>
          <w:i/>
          <w:iCs/>
          <w:lang w:val="en-US"/>
        </w:rPr>
        <w:t xml:space="preserve">Acta </w:t>
      </w:r>
      <w:proofErr w:type="spellStart"/>
      <w:r w:rsidRPr="00DE5E03">
        <w:rPr>
          <w:i/>
          <w:iCs/>
          <w:lang w:val="en-US"/>
        </w:rPr>
        <w:t>Histochemica</w:t>
      </w:r>
      <w:proofErr w:type="spellEnd"/>
      <w:r w:rsidRPr="00DE5E03">
        <w:rPr>
          <w:lang w:val="en-US"/>
        </w:rPr>
        <w:t xml:space="preserve">, </w:t>
      </w:r>
      <w:r w:rsidRPr="00DE5E03">
        <w:rPr>
          <w:i/>
          <w:iCs/>
          <w:lang w:val="en-US"/>
        </w:rPr>
        <w:t>121</w:t>
      </w:r>
      <w:r w:rsidRPr="00DE5E03">
        <w:rPr>
          <w:lang w:val="en-US"/>
        </w:rPr>
        <w:t>(6), 750–760. https://doi.org/10.1016/j.acthis.2019.05.011</w:t>
      </w:r>
    </w:p>
    <w:p w14:paraId="094364DB" w14:textId="77777777" w:rsidR="00D9654C" w:rsidRPr="00DE5E03" w:rsidRDefault="00D9654C" w:rsidP="00D9654C">
      <w:pPr>
        <w:pStyle w:val="Bibliography"/>
        <w:rPr>
          <w:lang w:val="en-US"/>
        </w:rPr>
      </w:pPr>
      <w:r w:rsidRPr="00DE5E03">
        <w:rPr>
          <w:lang w:val="en-US"/>
        </w:rPr>
        <w:t xml:space="preserve">Pardee, A. B. (1974). A Restriction Point for Control of Normal Animal Cell Proliferation. </w:t>
      </w:r>
      <w:r w:rsidRPr="00DE5E03">
        <w:rPr>
          <w:i/>
          <w:iCs/>
          <w:lang w:val="en-US"/>
        </w:rPr>
        <w:t>Proceedings of the National Academy of Sciences of the United States of America</w:t>
      </w:r>
      <w:r w:rsidRPr="00DE5E03">
        <w:rPr>
          <w:lang w:val="en-US"/>
        </w:rPr>
        <w:t xml:space="preserve">, </w:t>
      </w:r>
      <w:r w:rsidRPr="00DE5E03">
        <w:rPr>
          <w:i/>
          <w:iCs/>
          <w:lang w:val="en-US"/>
        </w:rPr>
        <w:t>71</w:t>
      </w:r>
      <w:r w:rsidRPr="00DE5E03">
        <w:rPr>
          <w:lang w:val="en-US"/>
        </w:rPr>
        <w:t>(4), 1286–1290.</w:t>
      </w:r>
    </w:p>
    <w:p w14:paraId="7980EE03" w14:textId="77777777" w:rsidR="00D9654C" w:rsidRPr="00DE5E03" w:rsidRDefault="00D9654C" w:rsidP="00D9654C">
      <w:pPr>
        <w:pStyle w:val="Bibliography"/>
        <w:rPr>
          <w:lang w:val="en-US"/>
        </w:rPr>
      </w:pPr>
      <w:r w:rsidRPr="00DE5E03">
        <w:rPr>
          <w:lang w:val="en-US"/>
        </w:rPr>
        <w:t xml:space="preserve">Park, S., Kang, S.-K., Cheong, K.-H., Hwang, T., Kim, H., Han, T., Lee, M.-Y., Kim, K., Bae, H., </w:t>
      </w:r>
      <w:proofErr w:type="spellStart"/>
      <w:r w:rsidRPr="00DE5E03">
        <w:rPr>
          <w:lang w:val="en-US"/>
        </w:rPr>
        <w:t>Su</w:t>
      </w:r>
      <w:proofErr w:type="spellEnd"/>
      <w:r w:rsidRPr="00DE5E03">
        <w:rPr>
          <w:lang w:val="en-US"/>
        </w:rPr>
        <w:t xml:space="preserve"> Kim, H., Han Kim, J., Jae Oh, S., &amp; Suh, J.-S. (2012). Variations in dose distribution and optical properties of </w:t>
      </w:r>
      <w:proofErr w:type="spellStart"/>
      <w:r w:rsidRPr="00DE5E03">
        <w:rPr>
          <w:lang w:val="en-US"/>
        </w:rPr>
        <w:t>GafchromicTM</w:t>
      </w:r>
      <w:proofErr w:type="spellEnd"/>
      <w:r w:rsidRPr="00DE5E03">
        <w:rPr>
          <w:lang w:val="en-US"/>
        </w:rPr>
        <w:t xml:space="preserve"> EBT2 film according to scanning mode. </w:t>
      </w:r>
      <w:r w:rsidRPr="00DE5E03">
        <w:rPr>
          <w:i/>
          <w:iCs/>
          <w:lang w:val="en-US"/>
        </w:rPr>
        <w:t>Medical Physics</w:t>
      </w:r>
      <w:r w:rsidRPr="00DE5E03">
        <w:rPr>
          <w:lang w:val="en-US"/>
        </w:rPr>
        <w:t xml:space="preserve">, </w:t>
      </w:r>
      <w:r w:rsidRPr="00DE5E03">
        <w:rPr>
          <w:i/>
          <w:iCs/>
          <w:lang w:val="en-US"/>
        </w:rPr>
        <w:t>39</w:t>
      </w:r>
      <w:r w:rsidRPr="00DE5E03">
        <w:rPr>
          <w:lang w:val="en-US"/>
        </w:rPr>
        <w:t>(5), 2524–2535. https://doi.org/10.1118/1.3700731</w:t>
      </w:r>
    </w:p>
    <w:p w14:paraId="6237DBBA" w14:textId="77777777" w:rsidR="00D9654C" w:rsidRPr="00DE5E03" w:rsidRDefault="00D9654C" w:rsidP="00D9654C">
      <w:pPr>
        <w:pStyle w:val="Bibliography"/>
        <w:rPr>
          <w:lang w:val="en-US"/>
        </w:rPr>
      </w:pPr>
      <w:proofErr w:type="spellStart"/>
      <w:r w:rsidRPr="00DE5E03">
        <w:rPr>
          <w:lang w:val="en-US"/>
        </w:rPr>
        <w:t>Pedregosa</w:t>
      </w:r>
      <w:proofErr w:type="spellEnd"/>
      <w:r w:rsidRPr="00DE5E03">
        <w:rPr>
          <w:lang w:val="en-US"/>
        </w:rPr>
        <w:t xml:space="preserve">, F., </w:t>
      </w:r>
      <w:proofErr w:type="spellStart"/>
      <w:r w:rsidRPr="00DE5E03">
        <w:rPr>
          <w:lang w:val="en-US"/>
        </w:rPr>
        <w:t>Varoquaux</w:t>
      </w:r>
      <w:proofErr w:type="spellEnd"/>
      <w:r w:rsidRPr="00DE5E03">
        <w:rPr>
          <w:lang w:val="en-US"/>
        </w:rPr>
        <w:t xml:space="preserve">, G., </w:t>
      </w:r>
      <w:proofErr w:type="spellStart"/>
      <w:r w:rsidRPr="00DE5E03">
        <w:rPr>
          <w:lang w:val="en-US"/>
        </w:rPr>
        <w:t>Gramfort</w:t>
      </w:r>
      <w:proofErr w:type="spellEnd"/>
      <w:r w:rsidRPr="00DE5E03">
        <w:rPr>
          <w:lang w:val="en-US"/>
        </w:rPr>
        <w:t xml:space="preserve">, A., Michel, V., </w:t>
      </w:r>
      <w:proofErr w:type="spellStart"/>
      <w:r w:rsidRPr="00DE5E03">
        <w:rPr>
          <w:lang w:val="en-US"/>
        </w:rPr>
        <w:t>Thirion</w:t>
      </w:r>
      <w:proofErr w:type="spellEnd"/>
      <w:r w:rsidRPr="00DE5E03">
        <w:rPr>
          <w:lang w:val="en-US"/>
        </w:rPr>
        <w:t xml:space="preserve">, B., Grisel, O., Blondel, M., </w:t>
      </w:r>
      <w:proofErr w:type="spellStart"/>
      <w:r w:rsidRPr="00DE5E03">
        <w:rPr>
          <w:lang w:val="en-US"/>
        </w:rPr>
        <w:t>Prettenhofer</w:t>
      </w:r>
      <w:proofErr w:type="spellEnd"/>
      <w:r w:rsidRPr="00DE5E03">
        <w:rPr>
          <w:lang w:val="en-US"/>
        </w:rPr>
        <w:t xml:space="preserve">, P., Weiss, R., </w:t>
      </w:r>
      <w:proofErr w:type="spellStart"/>
      <w:r w:rsidRPr="00DE5E03">
        <w:rPr>
          <w:lang w:val="en-US"/>
        </w:rPr>
        <w:t>Dubourg</w:t>
      </w:r>
      <w:proofErr w:type="spellEnd"/>
      <w:r w:rsidRPr="00DE5E03">
        <w:rPr>
          <w:lang w:val="en-US"/>
        </w:rPr>
        <w:t xml:space="preserve">, V., </w:t>
      </w:r>
      <w:proofErr w:type="spellStart"/>
      <w:r w:rsidRPr="00DE5E03">
        <w:rPr>
          <w:lang w:val="en-US"/>
        </w:rPr>
        <w:t>Vanderplas</w:t>
      </w:r>
      <w:proofErr w:type="spellEnd"/>
      <w:r w:rsidRPr="00DE5E03">
        <w:rPr>
          <w:lang w:val="en-US"/>
        </w:rPr>
        <w:t xml:space="preserve">, J., </w:t>
      </w:r>
      <w:proofErr w:type="spellStart"/>
      <w:r w:rsidRPr="00DE5E03">
        <w:rPr>
          <w:lang w:val="en-US"/>
        </w:rPr>
        <w:t>Passos</w:t>
      </w:r>
      <w:proofErr w:type="spellEnd"/>
      <w:r w:rsidRPr="00DE5E03">
        <w:rPr>
          <w:lang w:val="en-US"/>
        </w:rPr>
        <w:t xml:space="preserve">, A., </w:t>
      </w:r>
      <w:proofErr w:type="spellStart"/>
      <w:r w:rsidRPr="00DE5E03">
        <w:rPr>
          <w:lang w:val="en-US"/>
        </w:rPr>
        <w:t>Cournapeau</w:t>
      </w:r>
      <w:proofErr w:type="spellEnd"/>
      <w:r w:rsidRPr="00DE5E03">
        <w:rPr>
          <w:lang w:val="en-US"/>
        </w:rPr>
        <w:t xml:space="preserve">, D., </w:t>
      </w:r>
      <w:proofErr w:type="spellStart"/>
      <w:r w:rsidRPr="00DE5E03">
        <w:rPr>
          <w:lang w:val="en-US"/>
        </w:rPr>
        <w:t>Brucher</w:t>
      </w:r>
      <w:proofErr w:type="spellEnd"/>
      <w:r w:rsidRPr="00DE5E03">
        <w:rPr>
          <w:lang w:val="en-US"/>
        </w:rPr>
        <w:t xml:space="preserve">, M., Perrot, M., &amp; </w:t>
      </w:r>
      <w:proofErr w:type="spellStart"/>
      <w:r w:rsidRPr="00DE5E03">
        <w:rPr>
          <w:lang w:val="en-US"/>
        </w:rPr>
        <w:t>Duchesnay</w:t>
      </w:r>
      <w:proofErr w:type="spellEnd"/>
      <w:r w:rsidRPr="00DE5E03">
        <w:rPr>
          <w:lang w:val="en-US"/>
        </w:rPr>
        <w:t xml:space="preserve">, E. (2011). Scikit-learn: Machine Learning in Python. </w:t>
      </w:r>
      <w:r w:rsidRPr="00DE5E03">
        <w:rPr>
          <w:i/>
          <w:iCs/>
          <w:lang w:val="en-US"/>
        </w:rPr>
        <w:t>Journal of Machine Learning Research</w:t>
      </w:r>
      <w:r w:rsidRPr="00DE5E03">
        <w:rPr>
          <w:lang w:val="en-US"/>
        </w:rPr>
        <w:t xml:space="preserve">, </w:t>
      </w:r>
      <w:r w:rsidRPr="00DE5E03">
        <w:rPr>
          <w:i/>
          <w:iCs/>
          <w:lang w:val="en-US"/>
        </w:rPr>
        <w:t>12</w:t>
      </w:r>
      <w:r w:rsidRPr="00DE5E03">
        <w:rPr>
          <w:lang w:val="en-US"/>
        </w:rPr>
        <w:t>, 2825–2830.</w:t>
      </w:r>
    </w:p>
    <w:p w14:paraId="13F56B7B" w14:textId="77777777" w:rsidR="00D9654C" w:rsidRPr="00DE5E03" w:rsidRDefault="00D9654C" w:rsidP="00D9654C">
      <w:pPr>
        <w:pStyle w:val="Bibliography"/>
        <w:rPr>
          <w:lang w:val="en-US"/>
        </w:rPr>
      </w:pPr>
      <w:r w:rsidRPr="00DE5E03">
        <w:rPr>
          <w:lang w:val="en-US"/>
        </w:rPr>
        <w:t xml:space="preserve">Philip Mayes, Alan Nahum, &amp; Jean-Claude Rosenwald. (2007). </w:t>
      </w:r>
      <w:r w:rsidRPr="00DE5E03">
        <w:rPr>
          <w:i/>
          <w:iCs/>
          <w:lang w:val="en-US"/>
        </w:rPr>
        <w:t>Handbook of Radiotherapy Physics</w:t>
      </w:r>
      <w:r w:rsidRPr="00DE5E03">
        <w:rPr>
          <w:lang w:val="en-US"/>
        </w:rPr>
        <w:t>. Taylor &amp; Francis group.</w:t>
      </w:r>
    </w:p>
    <w:p w14:paraId="4928F94B" w14:textId="77777777" w:rsidR="00D9654C" w:rsidRPr="00DE5E03" w:rsidRDefault="00D9654C" w:rsidP="00D9654C">
      <w:pPr>
        <w:pStyle w:val="Bibliography"/>
        <w:rPr>
          <w:lang w:val="en-US"/>
        </w:rPr>
      </w:pPr>
      <w:r w:rsidRPr="00DE5E03">
        <w:rPr>
          <w:i/>
          <w:iCs/>
          <w:lang w:val="en-US"/>
        </w:rPr>
        <w:t>Photon Dose Distributions | Oncology Medical Physics</w:t>
      </w:r>
      <w:r w:rsidRPr="00DE5E03">
        <w:rPr>
          <w:lang w:val="en-US"/>
        </w:rPr>
        <w:t>. (n.d.). Retrieved March 23, 2022, from https://oncologymedicalphysics.com/photon-dose-distributions/</w:t>
      </w:r>
    </w:p>
    <w:p w14:paraId="43F08125" w14:textId="77777777" w:rsidR="00D9654C" w:rsidRPr="00DE5E03" w:rsidRDefault="00D9654C" w:rsidP="00D9654C">
      <w:pPr>
        <w:pStyle w:val="Bibliography"/>
        <w:rPr>
          <w:lang w:val="en-US"/>
        </w:rPr>
      </w:pPr>
      <w:proofErr w:type="spellStart"/>
      <w:r w:rsidRPr="00DE5E03">
        <w:rPr>
          <w:lang w:val="en-US"/>
        </w:rPr>
        <w:t>Podgorsak</w:t>
      </w:r>
      <w:proofErr w:type="spellEnd"/>
      <w:r w:rsidRPr="00DE5E03">
        <w:rPr>
          <w:lang w:val="en-US"/>
        </w:rPr>
        <w:t xml:space="preserve">, E. B. (2016). </w:t>
      </w:r>
      <w:r w:rsidRPr="00DE5E03">
        <w:rPr>
          <w:i/>
          <w:iCs/>
          <w:lang w:val="en-US"/>
        </w:rPr>
        <w:t>Radiation Physics for Medical Physicists</w:t>
      </w:r>
      <w:r w:rsidRPr="00DE5E03">
        <w:rPr>
          <w:lang w:val="en-US"/>
        </w:rPr>
        <w:t>. Springer International Publishing. https://doi.org/10.1007/978-3-319-25382-4</w:t>
      </w:r>
    </w:p>
    <w:p w14:paraId="7C974C8B" w14:textId="77777777" w:rsidR="00D9654C" w:rsidRPr="00DE5E03" w:rsidRDefault="00D9654C" w:rsidP="00D9654C">
      <w:pPr>
        <w:pStyle w:val="Bibliography"/>
        <w:rPr>
          <w:lang w:val="en-US"/>
        </w:rPr>
      </w:pPr>
      <w:r w:rsidRPr="00DE5E03">
        <w:rPr>
          <w:lang w:val="en-US"/>
        </w:rPr>
        <w:lastRenderedPageBreak/>
        <w:t xml:space="preserve">Potts, P. J. (2005). X-RAY FLUORESCENCE AND EMISSION | Wavelength Dispersive X-Ray Fluorescence. In P. </w:t>
      </w:r>
      <w:proofErr w:type="spellStart"/>
      <w:r w:rsidRPr="00DE5E03">
        <w:rPr>
          <w:lang w:val="en-US"/>
        </w:rPr>
        <w:t>Worsfold</w:t>
      </w:r>
      <w:proofErr w:type="spellEnd"/>
      <w:r w:rsidRPr="00DE5E03">
        <w:rPr>
          <w:lang w:val="en-US"/>
        </w:rPr>
        <w:t xml:space="preserve">, A. Townshend, &amp; C. Poole (Eds.), </w:t>
      </w:r>
      <w:r w:rsidRPr="00DE5E03">
        <w:rPr>
          <w:i/>
          <w:iCs/>
          <w:lang w:val="en-US"/>
        </w:rPr>
        <w:t>Encyclopedia of Analytical Science (Second Edition)</w:t>
      </w:r>
      <w:r w:rsidRPr="00DE5E03">
        <w:rPr>
          <w:lang w:val="en-US"/>
        </w:rPr>
        <w:t xml:space="preserve"> (pp. 419–429). Elsevier. https://doi.org/10.1016/B0-12-369397-7/00674-9</w:t>
      </w:r>
    </w:p>
    <w:p w14:paraId="5360641C" w14:textId="77777777" w:rsidR="00D9654C" w:rsidRPr="00DE5E03" w:rsidRDefault="00D9654C" w:rsidP="00D9654C">
      <w:pPr>
        <w:pStyle w:val="Bibliography"/>
        <w:rPr>
          <w:lang w:val="en-US"/>
        </w:rPr>
      </w:pPr>
      <w:proofErr w:type="spellStart"/>
      <w:r w:rsidRPr="00DE5E03">
        <w:rPr>
          <w:lang w:val="en-US"/>
        </w:rPr>
        <w:t>Preim</w:t>
      </w:r>
      <w:proofErr w:type="spellEnd"/>
      <w:r w:rsidRPr="00DE5E03">
        <w:rPr>
          <w:lang w:val="en-US"/>
        </w:rPr>
        <w:t xml:space="preserve">, B., &amp; Botha, C. (2014). Chapter 4—Image Analysis for Medical Visualization. In B. </w:t>
      </w:r>
      <w:proofErr w:type="spellStart"/>
      <w:r w:rsidRPr="00DE5E03">
        <w:rPr>
          <w:lang w:val="en-US"/>
        </w:rPr>
        <w:t>Preim</w:t>
      </w:r>
      <w:proofErr w:type="spellEnd"/>
      <w:r w:rsidRPr="00DE5E03">
        <w:rPr>
          <w:lang w:val="en-US"/>
        </w:rPr>
        <w:t xml:space="preserve"> &amp; C. Botha (Eds.), </w:t>
      </w:r>
      <w:r w:rsidRPr="00DE5E03">
        <w:rPr>
          <w:i/>
          <w:iCs/>
          <w:lang w:val="en-US"/>
        </w:rPr>
        <w:t>Visual Computing for Medicine (Second Edition)</w:t>
      </w:r>
      <w:r w:rsidRPr="00DE5E03">
        <w:rPr>
          <w:lang w:val="en-US"/>
        </w:rPr>
        <w:t xml:space="preserve"> (pp. 111–175). Morgan Kaufmann. https://doi.org/10.1016/B978-0-12-415873-3.00004-3</w:t>
      </w:r>
    </w:p>
    <w:p w14:paraId="33ED6A80" w14:textId="77777777" w:rsidR="00D9654C" w:rsidRPr="00DE5E03" w:rsidRDefault="00D9654C" w:rsidP="00D9654C">
      <w:pPr>
        <w:pStyle w:val="Bibliography"/>
        <w:rPr>
          <w:lang w:val="en-US"/>
        </w:rPr>
      </w:pPr>
      <w:r w:rsidRPr="00DE5E03">
        <w:rPr>
          <w:i/>
          <w:iCs/>
          <w:lang w:val="en-US"/>
        </w:rPr>
        <w:t xml:space="preserve">RADIATION BIOLOGY: A HANDBOOK </w:t>
      </w:r>
      <w:proofErr w:type="gramStart"/>
      <w:r w:rsidRPr="00DE5E03">
        <w:rPr>
          <w:i/>
          <w:iCs/>
          <w:lang w:val="en-US"/>
        </w:rPr>
        <w:t>FOR  TEACHERS</w:t>
      </w:r>
      <w:proofErr w:type="gramEnd"/>
      <w:r w:rsidRPr="00DE5E03">
        <w:rPr>
          <w:i/>
          <w:iCs/>
          <w:lang w:val="en-US"/>
        </w:rPr>
        <w:t xml:space="preserve"> AND STUDENTS</w:t>
      </w:r>
      <w:r w:rsidRPr="00DE5E03">
        <w:rPr>
          <w:lang w:val="en-US"/>
        </w:rPr>
        <w:t>. (2010). IAEA.</w:t>
      </w:r>
    </w:p>
    <w:p w14:paraId="361B92A8" w14:textId="77777777" w:rsidR="00D9654C" w:rsidRPr="00DE5E03" w:rsidRDefault="00D9654C" w:rsidP="00D9654C">
      <w:pPr>
        <w:pStyle w:val="Bibliography"/>
        <w:rPr>
          <w:lang w:val="en-US"/>
        </w:rPr>
      </w:pPr>
      <w:r w:rsidRPr="00DE5E03">
        <w:rPr>
          <w:lang w:val="en-US"/>
        </w:rPr>
        <w:t xml:space="preserve">Rahman, Md. A., Sultana, N., Ayman, U., Bhakta, S., </w:t>
      </w:r>
      <w:proofErr w:type="spellStart"/>
      <w:r w:rsidRPr="00DE5E03">
        <w:rPr>
          <w:lang w:val="en-US"/>
        </w:rPr>
        <w:t>Afrose</w:t>
      </w:r>
      <w:proofErr w:type="spellEnd"/>
      <w:r w:rsidRPr="00DE5E03">
        <w:rPr>
          <w:lang w:val="en-US"/>
        </w:rPr>
        <w:t xml:space="preserve">, M., Afrin, M., &amp; Haque, Z. (2022). Alcoholic fixation over formalin fixation: A new, safer option for morphologic and molecular analysis of tissues. </w:t>
      </w:r>
      <w:r w:rsidRPr="00DE5E03">
        <w:rPr>
          <w:i/>
          <w:iCs/>
          <w:lang w:val="en-US"/>
        </w:rPr>
        <w:t>Saudi Journal of Biological Sciences</w:t>
      </w:r>
      <w:r w:rsidRPr="00DE5E03">
        <w:rPr>
          <w:lang w:val="en-US"/>
        </w:rPr>
        <w:t xml:space="preserve">, </w:t>
      </w:r>
      <w:r w:rsidRPr="00DE5E03">
        <w:rPr>
          <w:i/>
          <w:iCs/>
          <w:lang w:val="en-US"/>
        </w:rPr>
        <w:t>29</w:t>
      </w:r>
      <w:r w:rsidRPr="00DE5E03">
        <w:rPr>
          <w:lang w:val="en-US"/>
        </w:rPr>
        <w:t>(1), 175–182. https://doi.org/10.1016/j.sjbs.2021.08.075</w:t>
      </w:r>
    </w:p>
    <w:p w14:paraId="5AD60EEC" w14:textId="77777777" w:rsidR="00D9654C" w:rsidRPr="00DE5E03" w:rsidRDefault="00D9654C" w:rsidP="00D9654C">
      <w:pPr>
        <w:pStyle w:val="Bibliography"/>
        <w:rPr>
          <w:lang w:val="en-US"/>
        </w:rPr>
      </w:pPr>
      <w:r w:rsidRPr="00DE5E03">
        <w:rPr>
          <w:i/>
          <w:iCs/>
          <w:lang w:val="en-US"/>
        </w:rPr>
        <w:t>Recommendation ITU-R BT.601-7</w:t>
      </w:r>
      <w:r w:rsidRPr="00DE5E03">
        <w:rPr>
          <w:lang w:val="en-US"/>
        </w:rPr>
        <w:t>. (2011). International telecommunication Union. https://www.itu.int/dms_pubrec/itu-r/rec/bt/R-REC-BT.601-7-201103-I!!PDF-E.pdf</w:t>
      </w:r>
    </w:p>
    <w:p w14:paraId="6107500B" w14:textId="77777777" w:rsidR="00D9654C" w:rsidRPr="00DE5E03" w:rsidRDefault="00D9654C" w:rsidP="00D9654C">
      <w:pPr>
        <w:pStyle w:val="Bibliography"/>
        <w:rPr>
          <w:lang w:val="en-US"/>
        </w:rPr>
      </w:pPr>
      <w:r w:rsidRPr="00DE5E03">
        <w:rPr>
          <w:lang w:val="en-US"/>
        </w:rPr>
        <w:t xml:space="preserve">Ross, A., &amp; </w:t>
      </w:r>
      <w:proofErr w:type="spellStart"/>
      <w:r w:rsidRPr="00DE5E03">
        <w:rPr>
          <w:lang w:val="en-US"/>
        </w:rPr>
        <w:t>Willson</w:t>
      </w:r>
      <w:proofErr w:type="spellEnd"/>
      <w:r w:rsidRPr="00DE5E03">
        <w:rPr>
          <w:lang w:val="en-US"/>
        </w:rPr>
        <w:t xml:space="preserve">, V. L. (2017). One-Way </w:t>
      </w:r>
      <w:proofErr w:type="spellStart"/>
      <w:r w:rsidRPr="00DE5E03">
        <w:rPr>
          <w:lang w:val="en-US"/>
        </w:rPr>
        <w:t>Anova</w:t>
      </w:r>
      <w:proofErr w:type="spellEnd"/>
      <w:r w:rsidRPr="00DE5E03">
        <w:rPr>
          <w:lang w:val="en-US"/>
        </w:rPr>
        <w:t xml:space="preserve">. In A. Ross &amp; V. L. </w:t>
      </w:r>
      <w:proofErr w:type="spellStart"/>
      <w:r w:rsidRPr="00DE5E03">
        <w:rPr>
          <w:lang w:val="en-US"/>
        </w:rPr>
        <w:t>Willson</w:t>
      </w:r>
      <w:proofErr w:type="spellEnd"/>
      <w:r w:rsidRPr="00DE5E03">
        <w:rPr>
          <w:lang w:val="en-US"/>
        </w:rPr>
        <w:t xml:space="preserve"> (Eds.), </w:t>
      </w:r>
      <w:r w:rsidRPr="00DE5E03">
        <w:rPr>
          <w:i/>
          <w:iCs/>
          <w:lang w:val="en-US"/>
        </w:rPr>
        <w:t>Basic and Advanced Statistical Tests: Writing Results Sections and Creating Tables and Figures</w:t>
      </w:r>
      <w:r w:rsidRPr="00DE5E03">
        <w:rPr>
          <w:lang w:val="en-US"/>
        </w:rPr>
        <w:t xml:space="preserve"> (pp. 21–24). </w:t>
      </w:r>
      <w:proofErr w:type="spellStart"/>
      <w:r w:rsidRPr="00DE5E03">
        <w:rPr>
          <w:lang w:val="en-US"/>
        </w:rPr>
        <w:t>SensePublishers</w:t>
      </w:r>
      <w:proofErr w:type="spellEnd"/>
      <w:r w:rsidRPr="00DE5E03">
        <w:rPr>
          <w:lang w:val="en-US"/>
        </w:rPr>
        <w:t>. https://doi.org/10.1007/978-94-6351-086-8_5</w:t>
      </w:r>
    </w:p>
    <w:p w14:paraId="7096ADCE" w14:textId="77777777" w:rsidR="00D9654C" w:rsidRPr="00DE5E03" w:rsidRDefault="00D9654C" w:rsidP="00D9654C">
      <w:pPr>
        <w:pStyle w:val="Bibliography"/>
        <w:rPr>
          <w:lang w:val="en-US"/>
        </w:rPr>
      </w:pPr>
      <w:r w:rsidRPr="00DE5E03">
        <w:rPr>
          <w:lang w:val="en-US"/>
        </w:rPr>
        <w:t xml:space="preserve">Samuel, T., Weber, H. O., &amp; Funk, J. O. (2002). Linking DNA Damage to Cell Cycle Checkpoints. </w:t>
      </w:r>
      <w:r w:rsidRPr="00DE5E03">
        <w:rPr>
          <w:i/>
          <w:iCs/>
          <w:lang w:val="en-US"/>
        </w:rPr>
        <w:t>Cell Cycle</w:t>
      </w:r>
      <w:r w:rsidRPr="00DE5E03">
        <w:rPr>
          <w:lang w:val="en-US"/>
        </w:rPr>
        <w:t xml:space="preserve">, </w:t>
      </w:r>
      <w:r w:rsidRPr="00DE5E03">
        <w:rPr>
          <w:i/>
          <w:iCs/>
          <w:lang w:val="en-US"/>
        </w:rPr>
        <w:t>1</w:t>
      </w:r>
      <w:r w:rsidRPr="00DE5E03">
        <w:rPr>
          <w:lang w:val="en-US"/>
        </w:rPr>
        <w:t>(3), 161–167. https://doi.org/10.4161/cc.1.3.118</w:t>
      </w:r>
    </w:p>
    <w:p w14:paraId="5F96A2AF" w14:textId="77777777" w:rsidR="00D9654C" w:rsidRPr="00DE5E03" w:rsidRDefault="00D9654C" w:rsidP="00D9654C">
      <w:pPr>
        <w:pStyle w:val="Bibliography"/>
        <w:rPr>
          <w:lang w:val="en-US"/>
        </w:rPr>
      </w:pPr>
      <w:proofErr w:type="spellStart"/>
      <w:r w:rsidRPr="00DE5E03">
        <w:rPr>
          <w:lang w:val="en-US"/>
        </w:rPr>
        <w:t>Seabold</w:t>
      </w:r>
      <w:proofErr w:type="spellEnd"/>
      <w:r w:rsidRPr="00DE5E03">
        <w:rPr>
          <w:lang w:val="en-US"/>
        </w:rPr>
        <w:t xml:space="preserve">, S., &amp; </w:t>
      </w:r>
      <w:proofErr w:type="spellStart"/>
      <w:r w:rsidRPr="00DE5E03">
        <w:rPr>
          <w:lang w:val="en-US"/>
        </w:rPr>
        <w:t>Perktold</w:t>
      </w:r>
      <w:proofErr w:type="spellEnd"/>
      <w:r w:rsidRPr="00DE5E03">
        <w:rPr>
          <w:lang w:val="en-US"/>
        </w:rPr>
        <w:t xml:space="preserve">, J. (2010). </w:t>
      </w:r>
      <w:proofErr w:type="spellStart"/>
      <w:r w:rsidRPr="00DE5E03">
        <w:rPr>
          <w:lang w:val="en-US"/>
        </w:rPr>
        <w:t>statsmodels</w:t>
      </w:r>
      <w:proofErr w:type="spellEnd"/>
      <w:r w:rsidRPr="00DE5E03">
        <w:rPr>
          <w:lang w:val="en-US"/>
        </w:rPr>
        <w:t xml:space="preserve">: Econometric and statistical modeling with python. </w:t>
      </w:r>
      <w:r w:rsidRPr="00DE5E03">
        <w:rPr>
          <w:i/>
          <w:iCs/>
          <w:lang w:val="en-US"/>
        </w:rPr>
        <w:t>9th Python in Science Conference</w:t>
      </w:r>
      <w:r w:rsidRPr="00DE5E03">
        <w:rPr>
          <w:lang w:val="en-US"/>
        </w:rPr>
        <w:t>.</w:t>
      </w:r>
    </w:p>
    <w:p w14:paraId="30EBEE50" w14:textId="77777777" w:rsidR="00D9654C" w:rsidRPr="00DE5E03" w:rsidRDefault="00D9654C" w:rsidP="00D9654C">
      <w:pPr>
        <w:pStyle w:val="Bibliography"/>
        <w:rPr>
          <w:lang w:val="en-US"/>
        </w:rPr>
      </w:pPr>
      <w:proofErr w:type="spellStart"/>
      <w:r w:rsidRPr="00DE5E03">
        <w:rPr>
          <w:lang w:val="en-US"/>
        </w:rPr>
        <w:lastRenderedPageBreak/>
        <w:t>Seuntjens</w:t>
      </w:r>
      <w:proofErr w:type="spellEnd"/>
      <w:r w:rsidRPr="00DE5E03">
        <w:rPr>
          <w:lang w:val="en-US"/>
        </w:rPr>
        <w:t xml:space="preserve">, J. P., Strydom, W., &amp; </w:t>
      </w:r>
      <w:proofErr w:type="spellStart"/>
      <w:r w:rsidRPr="00DE5E03">
        <w:rPr>
          <w:lang w:val="en-US"/>
        </w:rPr>
        <w:t>Shortt</w:t>
      </w:r>
      <w:proofErr w:type="spellEnd"/>
      <w:r w:rsidRPr="00DE5E03">
        <w:rPr>
          <w:lang w:val="en-US"/>
        </w:rPr>
        <w:t xml:space="preserve">, K. R. (2005). Chapter 2 DOSIMETRIC PRINCIPLES, QUANTITIES AND UNITS. In </w:t>
      </w:r>
      <w:r w:rsidRPr="00DE5E03">
        <w:rPr>
          <w:i/>
          <w:iCs/>
          <w:lang w:val="en-US"/>
        </w:rPr>
        <w:t>Radiation oncology physics: A handbook for teachers and students</w:t>
      </w:r>
      <w:r w:rsidRPr="00DE5E03">
        <w:rPr>
          <w:lang w:val="en-US"/>
        </w:rPr>
        <w:t>. International Atomic Energy Agency.</w:t>
      </w:r>
    </w:p>
    <w:p w14:paraId="66224BA0" w14:textId="77777777" w:rsidR="00D9654C" w:rsidRPr="00DE5E03" w:rsidRDefault="00D9654C" w:rsidP="00D9654C">
      <w:pPr>
        <w:pStyle w:val="Bibliography"/>
        <w:rPr>
          <w:lang w:val="en-US"/>
        </w:rPr>
      </w:pPr>
      <w:r w:rsidRPr="00DE5E03">
        <w:rPr>
          <w:lang w:val="en-US"/>
        </w:rPr>
        <w:t xml:space="preserve">Shareef, M. M., Cui, N., </w:t>
      </w:r>
      <w:proofErr w:type="spellStart"/>
      <w:r w:rsidRPr="00DE5E03">
        <w:rPr>
          <w:lang w:val="en-US"/>
        </w:rPr>
        <w:t>Burikhanov</w:t>
      </w:r>
      <w:proofErr w:type="spellEnd"/>
      <w:r w:rsidRPr="00DE5E03">
        <w:rPr>
          <w:lang w:val="en-US"/>
        </w:rPr>
        <w:t xml:space="preserve">, R., Gupta, S., </w:t>
      </w:r>
      <w:proofErr w:type="spellStart"/>
      <w:r w:rsidRPr="00DE5E03">
        <w:rPr>
          <w:lang w:val="en-US"/>
        </w:rPr>
        <w:t>Satishkumar</w:t>
      </w:r>
      <w:proofErr w:type="spellEnd"/>
      <w:r w:rsidRPr="00DE5E03">
        <w:rPr>
          <w:lang w:val="en-US"/>
        </w:rPr>
        <w:t xml:space="preserve">, S., </w:t>
      </w:r>
      <w:proofErr w:type="spellStart"/>
      <w:r w:rsidRPr="00DE5E03">
        <w:rPr>
          <w:lang w:val="en-US"/>
        </w:rPr>
        <w:t>Shajahan</w:t>
      </w:r>
      <w:proofErr w:type="spellEnd"/>
      <w:r w:rsidRPr="00DE5E03">
        <w:rPr>
          <w:lang w:val="en-US"/>
        </w:rPr>
        <w:t xml:space="preserve">, S., Mohiuddin, M., </w:t>
      </w:r>
      <w:proofErr w:type="spellStart"/>
      <w:r w:rsidRPr="00DE5E03">
        <w:rPr>
          <w:lang w:val="en-US"/>
        </w:rPr>
        <w:t>Rangnekar</w:t>
      </w:r>
      <w:proofErr w:type="spellEnd"/>
      <w:r w:rsidRPr="00DE5E03">
        <w:rPr>
          <w:lang w:val="en-US"/>
        </w:rPr>
        <w:t>, V. M., &amp; Ahmed, M. M. (2007). Role of Tumor Necrosis Factor-</w:t>
      </w:r>
      <w:r>
        <w:t>α</w:t>
      </w:r>
      <w:r w:rsidRPr="00DE5E03">
        <w:rPr>
          <w:lang w:val="en-US"/>
        </w:rPr>
        <w:t xml:space="preserve"> and TRAIL in High-Dose Radiation–Induced Bystander Signaling in Lung Adenocarcinoma. </w:t>
      </w:r>
      <w:r w:rsidRPr="00DE5E03">
        <w:rPr>
          <w:i/>
          <w:iCs/>
          <w:lang w:val="en-US"/>
        </w:rPr>
        <w:t>Cancer Research</w:t>
      </w:r>
      <w:r w:rsidRPr="00DE5E03">
        <w:rPr>
          <w:lang w:val="en-US"/>
        </w:rPr>
        <w:t xml:space="preserve">, </w:t>
      </w:r>
      <w:r w:rsidRPr="00DE5E03">
        <w:rPr>
          <w:i/>
          <w:iCs/>
          <w:lang w:val="en-US"/>
        </w:rPr>
        <w:t>67</w:t>
      </w:r>
      <w:r w:rsidRPr="00DE5E03">
        <w:rPr>
          <w:lang w:val="en-US"/>
        </w:rPr>
        <w:t>(24), 11811–11820. https://doi.org/10.1158/0008-5472.CAN-07-0722</w:t>
      </w:r>
    </w:p>
    <w:p w14:paraId="4CBC2DCA" w14:textId="77777777" w:rsidR="00D9654C" w:rsidRPr="00DE5E03" w:rsidRDefault="00D9654C" w:rsidP="00D9654C">
      <w:pPr>
        <w:pStyle w:val="Bibliography"/>
        <w:rPr>
          <w:lang w:val="en-US"/>
        </w:rPr>
      </w:pPr>
      <w:proofErr w:type="spellStart"/>
      <w:r w:rsidRPr="00DE5E03">
        <w:rPr>
          <w:lang w:val="en-US"/>
        </w:rPr>
        <w:t>Shortt</w:t>
      </w:r>
      <w:proofErr w:type="spellEnd"/>
      <w:r w:rsidRPr="00DE5E03">
        <w:rPr>
          <w:lang w:val="en-US"/>
        </w:rPr>
        <w:t xml:space="preserve">, K. R., </w:t>
      </w:r>
      <w:proofErr w:type="spellStart"/>
      <w:r w:rsidRPr="00DE5E03">
        <w:rPr>
          <w:lang w:val="en-US"/>
        </w:rPr>
        <w:t>Bielajew</w:t>
      </w:r>
      <w:proofErr w:type="spellEnd"/>
      <w:r w:rsidRPr="00DE5E03">
        <w:rPr>
          <w:lang w:val="en-US"/>
        </w:rPr>
        <w:t xml:space="preserve">, A. F., Ross, C. K., Stewart, K. J., Burke, J. T., &amp; </w:t>
      </w:r>
      <w:proofErr w:type="spellStart"/>
      <w:r w:rsidRPr="00DE5E03">
        <w:rPr>
          <w:lang w:val="en-US"/>
        </w:rPr>
        <w:t>Corsten</w:t>
      </w:r>
      <w:proofErr w:type="spellEnd"/>
      <w:r w:rsidRPr="00DE5E03">
        <w:rPr>
          <w:lang w:val="en-US"/>
        </w:rPr>
        <w:t xml:space="preserve">, M. J. (2002). The effect of wall thickness on the response of a spherical ionization chamber. </w:t>
      </w:r>
      <w:r w:rsidRPr="00DE5E03">
        <w:rPr>
          <w:i/>
          <w:iCs/>
          <w:lang w:val="en-US"/>
        </w:rPr>
        <w:t>Physics in Medicine and Biology</w:t>
      </w:r>
      <w:r w:rsidRPr="00DE5E03">
        <w:rPr>
          <w:lang w:val="en-US"/>
        </w:rPr>
        <w:t xml:space="preserve">, </w:t>
      </w:r>
      <w:r w:rsidRPr="00DE5E03">
        <w:rPr>
          <w:i/>
          <w:iCs/>
          <w:lang w:val="en-US"/>
        </w:rPr>
        <w:t>47</w:t>
      </w:r>
      <w:r w:rsidRPr="00DE5E03">
        <w:rPr>
          <w:lang w:val="en-US"/>
        </w:rPr>
        <w:t>(10), 1721–1731. https://doi.org/10.1088/0031-9155/47/10/308</w:t>
      </w:r>
    </w:p>
    <w:p w14:paraId="6A35711A" w14:textId="77777777" w:rsidR="00D9654C" w:rsidRPr="00DE5E03" w:rsidRDefault="00D9654C" w:rsidP="00D9654C">
      <w:pPr>
        <w:pStyle w:val="Bibliography"/>
        <w:rPr>
          <w:lang w:val="en-US"/>
        </w:rPr>
      </w:pPr>
      <w:r w:rsidRPr="00DE5E03">
        <w:rPr>
          <w:lang w:val="en-US"/>
        </w:rPr>
        <w:t xml:space="preserve">Silverman, B. W. (1998). </w:t>
      </w:r>
      <w:r w:rsidRPr="00DE5E03">
        <w:rPr>
          <w:i/>
          <w:iCs/>
          <w:lang w:val="en-US"/>
        </w:rPr>
        <w:t>Density estimation for statistics and data analysis</w:t>
      </w:r>
      <w:r w:rsidRPr="00DE5E03">
        <w:rPr>
          <w:lang w:val="en-US"/>
        </w:rPr>
        <w:t>. Chapman &amp; Hall/CRC.</w:t>
      </w:r>
    </w:p>
    <w:p w14:paraId="1F40E0AB" w14:textId="77777777" w:rsidR="00D9654C" w:rsidRPr="00DE5E03" w:rsidRDefault="00D9654C" w:rsidP="00D9654C">
      <w:pPr>
        <w:pStyle w:val="Bibliography"/>
        <w:rPr>
          <w:lang w:val="en-US"/>
        </w:rPr>
      </w:pPr>
      <w:proofErr w:type="spellStart"/>
      <w:r w:rsidRPr="00DE5E03">
        <w:rPr>
          <w:lang w:val="en-US"/>
        </w:rPr>
        <w:t>Soleymanifard</w:t>
      </w:r>
      <w:proofErr w:type="spellEnd"/>
      <w:r w:rsidRPr="00DE5E03">
        <w:rPr>
          <w:lang w:val="en-US"/>
        </w:rPr>
        <w:t xml:space="preserve">, S., &amp; </w:t>
      </w:r>
      <w:proofErr w:type="spellStart"/>
      <w:r w:rsidRPr="00DE5E03">
        <w:rPr>
          <w:lang w:val="en-US"/>
        </w:rPr>
        <w:t>Bahreyni</w:t>
      </w:r>
      <w:proofErr w:type="spellEnd"/>
      <w:r w:rsidRPr="00DE5E03">
        <w:rPr>
          <w:lang w:val="en-US"/>
        </w:rPr>
        <w:t xml:space="preserve">, M. T. T. (2012). Comparing the level of bystander effect in a couple of tumor and normal cell lines. </w:t>
      </w:r>
      <w:r w:rsidRPr="00DE5E03">
        <w:rPr>
          <w:i/>
          <w:iCs/>
          <w:lang w:val="en-US"/>
        </w:rPr>
        <w:t>Journal of Medical Physics / Association of Medical Physicists of India</w:t>
      </w:r>
      <w:r w:rsidRPr="00DE5E03">
        <w:rPr>
          <w:lang w:val="en-US"/>
        </w:rPr>
        <w:t xml:space="preserve">, </w:t>
      </w:r>
      <w:r w:rsidRPr="00DE5E03">
        <w:rPr>
          <w:i/>
          <w:iCs/>
          <w:lang w:val="en-US"/>
        </w:rPr>
        <w:t>37</w:t>
      </w:r>
      <w:r w:rsidRPr="00DE5E03">
        <w:rPr>
          <w:lang w:val="en-US"/>
        </w:rPr>
        <w:t>(2), 102–106. https://doi.org/10.4103/0971-6203.94745</w:t>
      </w:r>
    </w:p>
    <w:p w14:paraId="16F7BB04" w14:textId="77777777" w:rsidR="00D9654C" w:rsidRPr="00DE5E03" w:rsidRDefault="00D9654C" w:rsidP="00D9654C">
      <w:pPr>
        <w:pStyle w:val="Bibliography"/>
        <w:rPr>
          <w:lang w:val="en-US"/>
        </w:rPr>
      </w:pPr>
      <w:r w:rsidRPr="00DE5E03">
        <w:rPr>
          <w:lang w:val="sv-SE"/>
        </w:rPr>
        <w:t xml:space="preserve">Sterzing, F., Kalz, J., Sroka-Perez, G., Schubert, K., Bischof, M., Röder, F., Debus, J., &amp; Herfarth, K. (2009). </w:t>
      </w:r>
      <w:r w:rsidRPr="00DE5E03">
        <w:rPr>
          <w:lang w:val="en-US"/>
        </w:rPr>
        <w:t xml:space="preserve">Megavoltage CT in Helical </w:t>
      </w:r>
      <w:proofErr w:type="spellStart"/>
      <w:r w:rsidRPr="00DE5E03">
        <w:rPr>
          <w:lang w:val="en-US"/>
        </w:rPr>
        <w:t>Tomotherapy</w:t>
      </w:r>
      <w:proofErr w:type="spellEnd"/>
      <w:r w:rsidRPr="00DE5E03">
        <w:rPr>
          <w:lang w:val="en-US"/>
        </w:rPr>
        <w:t xml:space="preserve">—Clinical Advantages and Limitations of Special Physical Characteristics. </w:t>
      </w:r>
      <w:r w:rsidRPr="00DE5E03">
        <w:rPr>
          <w:i/>
          <w:iCs/>
          <w:lang w:val="en-US"/>
        </w:rPr>
        <w:t>Technology in Cancer Research &amp; Treatment</w:t>
      </w:r>
      <w:r w:rsidRPr="00DE5E03">
        <w:rPr>
          <w:lang w:val="en-US"/>
        </w:rPr>
        <w:t xml:space="preserve">, </w:t>
      </w:r>
      <w:r w:rsidRPr="00DE5E03">
        <w:rPr>
          <w:i/>
          <w:iCs/>
          <w:lang w:val="en-US"/>
        </w:rPr>
        <w:t>8</w:t>
      </w:r>
      <w:r w:rsidRPr="00DE5E03">
        <w:rPr>
          <w:lang w:val="en-US"/>
        </w:rPr>
        <w:t>(5), 343–352. https://doi.org/10.1177/153303460900800504</w:t>
      </w:r>
    </w:p>
    <w:p w14:paraId="38CE5974" w14:textId="77777777" w:rsidR="00D9654C" w:rsidRPr="00DE5E03" w:rsidRDefault="00D9654C" w:rsidP="00D9654C">
      <w:pPr>
        <w:pStyle w:val="Bibliography"/>
        <w:rPr>
          <w:lang w:val="en-US"/>
        </w:rPr>
      </w:pPr>
      <w:r w:rsidRPr="00DE5E03">
        <w:rPr>
          <w:lang w:val="en-US"/>
        </w:rPr>
        <w:t xml:space="preserve">Stevens, M. A., Turner, J. R., </w:t>
      </w:r>
      <w:proofErr w:type="spellStart"/>
      <w:r w:rsidRPr="00DE5E03">
        <w:rPr>
          <w:lang w:val="en-US"/>
        </w:rPr>
        <w:t>Hugtenburg</w:t>
      </w:r>
      <w:proofErr w:type="spellEnd"/>
      <w:r w:rsidRPr="00DE5E03">
        <w:rPr>
          <w:lang w:val="en-US"/>
        </w:rPr>
        <w:t xml:space="preserve">, R. P., &amp; Butler, P. H. (1996). High-resolution dosimetry using </w:t>
      </w:r>
      <w:proofErr w:type="spellStart"/>
      <w:r w:rsidRPr="00DE5E03">
        <w:rPr>
          <w:lang w:val="en-US"/>
        </w:rPr>
        <w:t>radiochromic</w:t>
      </w:r>
      <w:proofErr w:type="spellEnd"/>
      <w:r w:rsidRPr="00DE5E03">
        <w:rPr>
          <w:lang w:val="en-US"/>
        </w:rPr>
        <w:t xml:space="preserve"> film and a document scanner. </w:t>
      </w:r>
      <w:r w:rsidRPr="00DE5E03">
        <w:rPr>
          <w:i/>
          <w:iCs/>
          <w:lang w:val="en-US"/>
        </w:rPr>
        <w:t>Physics in Medicine and Biology</w:t>
      </w:r>
      <w:r w:rsidRPr="00DE5E03">
        <w:rPr>
          <w:lang w:val="en-US"/>
        </w:rPr>
        <w:t xml:space="preserve">, </w:t>
      </w:r>
      <w:r w:rsidRPr="00DE5E03">
        <w:rPr>
          <w:i/>
          <w:iCs/>
          <w:lang w:val="en-US"/>
        </w:rPr>
        <w:t>41</w:t>
      </w:r>
      <w:r w:rsidRPr="00DE5E03">
        <w:rPr>
          <w:lang w:val="en-US"/>
        </w:rPr>
        <w:t>(11), 2357–2365. https://doi.org/10.1088/0031-9155/41/11/008</w:t>
      </w:r>
    </w:p>
    <w:p w14:paraId="5F4A782D" w14:textId="77777777" w:rsidR="00D9654C" w:rsidRPr="00DE5E03" w:rsidRDefault="00D9654C" w:rsidP="00D9654C">
      <w:pPr>
        <w:pStyle w:val="Bibliography"/>
        <w:rPr>
          <w:lang w:val="en-US"/>
        </w:rPr>
      </w:pPr>
      <w:r w:rsidRPr="00DE5E03">
        <w:rPr>
          <w:lang w:val="en-US"/>
        </w:rPr>
        <w:lastRenderedPageBreak/>
        <w:t xml:space="preserve">Strang, G. (2006). </w:t>
      </w:r>
      <w:r w:rsidRPr="00DE5E03">
        <w:rPr>
          <w:i/>
          <w:iCs/>
          <w:lang w:val="en-US"/>
        </w:rPr>
        <w:t>Linear algebra and its applications</w:t>
      </w:r>
      <w:r w:rsidRPr="00DE5E03">
        <w:rPr>
          <w:lang w:val="en-US"/>
        </w:rPr>
        <w:t xml:space="preserve"> (4th ed). Thomson, Brooks/Cole.</w:t>
      </w:r>
    </w:p>
    <w:p w14:paraId="46F149AA" w14:textId="77777777" w:rsidR="00D9654C" w:rsidRPr="00DE5E03" w:rsidRDefault="00D9654C" w:rsidP="00D9654C">
      <w:pPr>
        <w:pStyle w:val="Bibliography"/>
        <w:rPr>
          <w:lang w:val="en-US"/>
        </w:rPr>
      </w:pPr>
      <w:proofErr w:type="spellStart"/>
      <w:r w:rsidRPr="00DE5E03">
        <w:rPr>
          <w:lang w:val="en-US"/>
        </w:rPr>
        <w:t>Studzinski</w:t>
      </w:r>
      <w:proofErr w:type="spellEnd"/>
      <w:r w:rsidRPr="00DE5E03">
        <w:rPr>
          <w:lang w:val="en-US"/>
        </w:rPr>
        <w:t xml:space="preserve">, G. P., &amp; </w:t>
      </w:r>
      <w:proofErr w:type="spellStart"/>
      <w:r w:rsidRPr="00DE5E03">
        <w:rPr>
          <w:lang w:val="en-US"/>
        </w:rPr>
        <w:t>Danilenko</w:t>
      </w:r>
      <w:proofErr w:type="spellEnd"/>
      <w:r w:rsidRPr="00DE5E03">
        <w:rPr>
          <w:lang w:val="en-US"/>
        </w:rPr>
        <w:t xml:space="preserve">, M. (2005). CHAPTER 92—Differentiation and the Cell Cycle. In D. Feldman (Ed.), </w:t>
      </w:r>
      <w:r w:rsidRPr="00DE5E03">
        <w:rPr>
          <w:i/>
          <w:iCs/>
          <w:lang w:val="en-US"/>
        </w:rPr>
        <w:t>Vitamin D (Second Edition)</w:t>
      </w:r>
      <w:r w:rsidRPr="00DE5E03">
        <w:rPr>
          <w:lang w:val="en-US"/>
        </w:rPr>
        <w:t xml:space="preserve"> (pp. 1635–1661). Academic Press. https://doi.org/10.1016/B978-012252687-9/50096-6</w:t>
      </w:r>
    </w:p>
    <w:p w14:paraId="31A3C724" w14:textId="77777777" w:rsidR="00D9654C" w:rsidRPr="00DE5E03" w:rsidRDefault="00D9654C" w:rsidP="00D9654C">
      <w:pPr>
        <w:pStyle w:val="Bibliography"/>
        <w:rPr>
          <w:lang w:val="en-US"/>
        </w:rPr>
      </w:pPr>
      <w:r w:rsidRPr="00DE5E03">
        <w:rPr>
          <w:i/>
          <w:iCs/>
          <w:lang w:val="en-US"/>
        </w:rPr>
        <w:t>Thermionic emission | physics | Britannica</w:t>
      </w:r>
      <w:r w:rsidRPr="00DE5E03">
        <w:rPr>
          <w:lang w:val="en-US"/>
        </w:rPr>
        <w:t>. (2021, March 23). https://www.britannica.com/science/thermionic-emission</w:t>
      </w:r>
    </w:p>
    <w:p w14:paraId="731B7562" w14:textId="77777777" w:rsidR="00D9654C" w:rsidRPr="00DE5E03" w:rsidRDefault="00D9654C" w:rsidP="00D9654C">
      <w:pPr>
        <w:pStyle w:val="Bibliography"/>
        <w:rPr>
          <w:lang w:val="en-US"/>
        </w:rPr>
      </w:pPr>
      <w:r>
        <w:t xml:space="preserve">Thevenaz, P., Ruttimann, U. E., &amp; Unser, M. (1998). </w:t>
      </w:r>
      <w:r w:rsidRPr="00DE5E03">
        <w:rPr>
          <w:lang w:val="en-US"/>
        </w:rPr>
        <w:t xml:space="preserve">A pyramid approach to subpixel registration based on intensity. </w:t>
      </w:r>
      <w:r w:rsidRPr="00DE5E03">
        <w:rPr>
          <w:i/>
          <w:iCs/>
          <w:lang w:val="en-US"/>
        </w:rPr>
        <w:t>IEEE Transactions on Image Processing</w:t>
      </w:r>
      <w:r w:rsidRPr="00DE5E03">
        <w:rPr>
          <w:lang w:val="en-US"/>
        </w:rPr>
        <w:t xml:space="preserve">, </w:t>
      </w:r>
      <w:r w:rsidRPr="00DE5E03">
        <w:rPr>
          <w:i/>
          <w:iCs/>
          <w:lang w:val="en-US"/>
        </w:rPr>
        <w:t>7</w:t>
      </w:r>
      <w:r w:rsidRPr="00DE5E03">
        <w:rPr>
          <w:lang w:val="en-US"/>
        </w:rPr>
        <w:t>(1), 27–41. https://doi.org/10.1109/83.650848</w:t>
      </w:r>
    </w:p>
    <w:p w14:paraId="7F73317A" w14:textId="77777777" w:rsidR="00D9654C" w:rsidRPr="00DE5E03" w:rsidRDefault="00D9654C" w:rsidP="00D9654C">
      <w:pPr>
        <w:pStyle w:val="Bibliography"/>
        <w:rPr>
          <w:lang w:val="en-US"/>
        </w:rPr>
      </w:pPr>
      <w:r w:rsidRPr="00DE5E03">
        <w:rPr>
          <w:lang w:val="en-US"/>
        </w:rPr>
        <w:t xml:space="preserve">Thomas S. Robinson. (2020). Chapter 7 Delta Method. In </w:t>
      </w:r>
      <w:r w:rsidRPr="00DE5E03">
        <w:rPr>
          <w:i/>
          <w:iCs/>
          <w:lang w:val="en-US"/>
        </w:rPr>
        <w:t>10 Fundamental Theorems for Econometrics</w:t>
      </w:r>
      <w:r w:rsidRPr="00DE5E03">
        <w:rPr>
          <w:lang w:val="en-US"/>
        </w:rPr>
        <w:t>. https://bookdown.org/ts_robinson1994/10_fundamental_theorems_for_econometrics/dm.html</w:t>
      </w:r>
    </w:p>
    <w:p w14:paraId="013DFF59" w14:textId="77777777" w:rsidR="00D9654C" w:rsidRDefault="00D9654C" w:rsidP="00D9654C">
      <w:pPr>
        <w:pStyle w:val="Bibliography"/>
      </w:pPr>
      <w:r w:rsidRPr="00DE5E03">
        <w:rPr>
          <w:i/>
          <w:iCs/>
          <w:lang w:val="en-US"/>
        </w:rPr>
        <w:t>Transcription | Definition, Steps, &amp; Biology | Britannica</w:t>
      </w:r>
      <w:r w:rsidRPr="00DE5E03">
        <w:rPr>
          <w:lang w:val="en-US"/>
        </w:rPr>
        <w:t xml:space="preserve">. </w:t>
      </w:r>
      <w:r>
        <w:t>(2019, September 26). https://www.britannica.com/science/transcription-genetics</w:t>
      </w:r>
    </w:p>
    <w:p w14:paraId="4279ADB5" w14:textId="77777777" w:rsidR="00D9654C" w:rsidRPr="00DE5E03" w:rsidRDefault="00D9654C" w:rsidP="00D9654C">
      <w:pPr>
        <w:pStyle w:val="Bibliography"/>
        <w:rPr>
          <w:lang w:val="en-US"/>
        </w:rPr>
      </w:pPr>
      <w:r w:rsidRPr="00DE5E03">
        <w:rPr>
          <w:lang w:val="sv-SE"/>
        </w:rPr>
        <w:t xml:space="preserve">van Leeuwen, C. M., Oei, A. L., Crezee, J., Bel, A., Franken, N. A. P., Stalpers, L. J. A., &amp; Kok, H. P. (2018). </w:t>
      </w:r>
      <w:r w:rsidRPr="00DE5E03">
        <w:rPr>
          <w:lang w:val="en-US"/>
        </w:rPr>
        <w:t xml:space="preserve">The alfa and beta of </w:t>
      </w:r>
      <w:proofErr w:type="spellStart"/>
      <w:r w:rsidRPr="00DE5E03">
        <w:rPr>
          <w:lang w:val="en-US"/>
        </w:rPr>
        <w:t>tumours</w:t>
      </w:r>
      <w:proofErr w:type="spellEnd"/>
      <w:r w:rsidRPr="00DE5E03">
        <w:rPr>
          <w:lang w:val="en-US"/>
        </w:rPr>
        <w:t xml:space="preserve">: A review of parameters of the linear-quadratic model, derived from clinical radiotherapy studies. </w:t>
      </w:r>
      <w:r w:rsidRPr="00DE5E03">
        <w:rPr>
          <w:i/>
          <w:iCs/>
          <w:lang w:val="en-US"/>
        </w:rPr>
        <w:t>Radiation Oncology</w:t>
      </w:r>
      <w:r w:rsidRPr="00DE5E03">
        <w:rPr>
          <w:lang w:val="en-US"/>
        </w:rPr>
        <w:t xml:space="preserve">, </w:t>
      </w:r>
      <w:r w:rsidRPr="00DE5E03">
        <w:rPr>
          <w:i/>
          <w:iCs/>
          <w:lang w:val="en-US"/>
        </w:rPr>
        <w:t>13</w:t>
      </w:r>
      <w:r w:rsidRPr="00DE5E03">
        <w:rPr>
          <w:lang w:val="en-US"/>
        </w:rPr>
        <w:t>(1), 96. https://doi.org/10.1186/s13014-018-1040-z</w:t>
      </w:r>
    </w:p>
    <w:p w14:paraId="5109D152" w14:textId="77777777" w:rsidR="00D9654C" w:rsidRPr="00DE5E03" w:rsidRDefault="00D9654C" w:rsidP="00D9654C">
      <w:pPr>
        <w:pStyle w:val="Bibliography"/>
        <w:rPr>
          <w:lang w:val="en-US"/>
        </w:rPr>
      </w:pPr>
      <w:proofErr w:type="spellStart"/>
      <w:r w:rsidRPr="00DE5E03">
        <w:rPr>
          <w:lang w:val="en-US"/>
        </w:rPr>
        <w:t>Villarraga</w:t>
      </w:r>
      <w:proofErr w:type="spellEnd"/>
      <w:r w:rsidRPr="00DE5E03">
        <w:rPr>
          <w:lang w:val="en-US"/>
        </w:rPr>
        <w:t xml:space="preserve">-Gómez, H. (2016, July 26). </w:t>
      </w:r>
      <w:r w:rsidRPr="00DE5E03">
        <w:rPr>
          <w:i/>
          <w:iCs/>
          <w:lang w:val="en-US"/>
        </w:rPr>
        <w:t>X-ray Computed Tomography for Dimensional Measurements</w:t>
      </w:r>
      <w:r w:rsidRPr="00DE5E03">
        <w:rPr>
          <w:lang w:val="en-US"/>
        </w:rPr>
        <w:t>.</w:t>
      </w:r>
    </w:p>
    <w:p w14:paraId="00B0108F" w14:textId="77777777" w:rsidR="00D9654C" w:rsidRPr="00DE5E03" w:rsidRDefault="00D9654C" w:rsidP="00D9654C">
      <w:pPr>
        <w:pStyle w:val="Bibliography"/>
        <w:rPr>
          <w:lang w:val="en-US"/>
        </w:rPr>
      </w:pPr>
      <w:r w:rsidRPr="00DE5E03">
        <w:rPr>
          <w:lang w:val="en-US"/>
        </w:rPr>
        <w:t xml:space="preserve">Virtanen, P., </w:t>
      </w:r>
      <w:proofErr w:type="spellStart"/>
      <w:r w:rsidRPr="00DE5E03">
        <w:rPr>
          <w:lang w:val="en-US"/>
        </w:rPr>
        <w:t>Gommers</w:t>
      </w:r>
      <w:proofErr w:type="spellEnd"/>
      <w:r w:rsidRPr="00DE5E03">
        <w:rPr>
          <w:lang w:val="en-US"/>
        </w:rPr>
        <w:t xml:space="preserve">, R., Oliphant, T. E., </w:t>
      </w:r>
      <w:proofErr w:type="spellStart"/>
      <w:r w:rsidRPr="00DE5E03">
        <w:rPr>
          <w:lang w:val="en-US"/>
        </w:rPr>
        <w:t>Haberland</w:t>
      </w:r>
      <w:proofErr w:type="spellEnd"/>
      <w:r w:rsidRPr="00DE5E03">
        <w:rPr>
          <w:lang w:val="en-US"/>
        </w:rPr>
        <w:t xml:space="preserve">, M., Reddy, T., </w:t>
      </w:r>
      <w:proofErr w:type="spellStart"/>
      <w:r w:rsidRPr="00DE5E03">
        <w:rPr>
          <w:lang w:val="en-US"/>
        </w:rPr>
        <w:t>Cournapeau</w:t>
      </w:r>
      <w:proofErr w:type="spellEnd"/>
      <w:r w:rsidRPr="00DE5E03">
        <w:rPr>
          <w:lang w:val="en-US"/>
        </w:rPr>
        <w:t xml:space="preserve">, D., </w:t>
      </w:r>
      <w:proofErr w:type="spellStart"/>
      <w:r w:rsidRPr="00DE5E03">
        <w:rPr>
          <w:lang w:val="en-US"/>
        </w:rPr>
        <w:t>Burovski</w:t>
      </w:r>
      <w:proofErr w:type="spellEnd"/>
      <w:r w:rsidRPr="00DE5E03">
        <w:rPr>
          <w:lang w:val="en-US"/>
        </w:rPr>
        <w:t xml:space="preserve">, E., Peterson, P., </w:t>
      </w:r>
      <w:proofErr w:type="spellStart"/>
      <w:r w:rsidRPr="00DE5E03">
        <w:rPr>
          <w:lang w:val="en-US"/>
        </w:rPr>
        <w:t>Weckesser</w:t>
      </w:r>
      <w:proofErr w:type="spellEnd"/>
      <w:r w:rsidRPr="00DE5E03">
        <w:rPr>
          <w:lang w:val="en-US"/>
        </w:rPr>
        <w:t xml:space="preserve">, W., Bright, J., van der Walt, S. J., Brett, M., </w:t>
      </w:r>
      <w:r w:rsidRPr="00DE5E03">
        <w:rPr>
          <w:lang w:val="en-US"/>
        </w:rPr>
        <w:lastRenderedPageBreak/>
        <w:t xml:space="preserve">Wilson, J., Millman, K. J., </w:t>
      </w:r>
      <w:proofErr w:type="spellStart"/>
      <w:r w:rsidRPr="00DE5E03">
        <w:rPr>
          <w:lang w:val="en-US"/>
        </w:rPr>
        <w:t>Mayorov</w:t>
      </w:r>
      <w:proofErr w:type="spellEnd"/>
      <w:r w:rsidRPr="00DE5E03">
        <w:rPr>
          <w:lang w:val="en-US"/>
        </w:rPr>
        <w:t xml:space="preserve">, N., Nelson, A. R. J., Jones, E., Kern, R., Larson, E., … SciPy 1.0 Contributors. (2020). SciPy 1.0: Fundamental Algorithms for Scientific Computing in Python. </w:t>
      </w:r>
      <w:r w:rsidRPr="00DE5E03">
        <w:rPr>
          <w:i/>
          <w:iCs/>
          <w:lang w:val="en-US"/>
        </w:rPr>
        <w:t>Nature Methods</w:t>
      </w:r>
      <w:r w:rsidRPr="00DE5E03">
        <w:rPr>
          <w:lang w:val="en-US"/>
        </w:rPr>
        <w:t xml:space="preserve">, </w:t>
      </w:r>
      <w:r w:rsidRPr="00DE5E03">
        <w:rPr>
          <w:i/>
          <w:iCs/>
          <w:lang w:val="en-US"/>
        </w:rPr>
        <w:t>17</w:t>
      </w:r>
      <w:r w:rsidRPr="00DE5E03">
        <w:rPr>
          <w:lang w:val="en-US"/>
        </w:rPr>
        <w:t>, 261–272. https://doi.org/10.1038/s41592-019-0686-2</w:t>
      </w:r>
    </w:p>
    <w:p w14:paraId="7D77E249" w14:textId="77777777" w:rsidR="00D9654C" w:rsidRPr="00DE5E03" w:rsidRDefault="00D9654C" w:rsidP="00D9654C">
      <w:pPr>
        <w:pStyle w:val="Bibliography"/>
        <w:rPr>
          <w:lang w:val="en-US"/>
        </w:rPr>
      </w:pPr>
      <w:proofErr w:type="spellStart"/>
      <w:r w:rsidRPr="00DE5E03">
        <w:rPr>
          <w:lang w:val="en-US"/>
        </w:rPr>
        <w:t>Waldeland</w:t>
      </w:r>
      <w:proofErr w:type="spellEnd"/>
      <w:r w:rsidRPr="00DE5E03">
        <w:rPr>
          <w:lang w:val="en-US"/>
        </w:rPr>
        <w:t xml:space="preserve">, E., Hole, E. O., </w:t>
      </w:r>
      <w:proofErr w:type="spellStart"/>
      <w:r w:rsidRPr="00DE5E03">
        <w:rPr>
          <w:lang w:val="en-US"/>
        </w:rPr>
        <w:t>Sagstuen</w:t>
      </w:r>
      <w:proofErr w:type="spellEnd"/>
      <w:r w:rsidRPr="00DE5E03">
        <w:rPr>
          <w:lang w:val="en-US"/>
        </w:rPr>
        <w:t xml:space="preserve">, E., &amp; </w:t>
      </w:r>
      <w:proofErr w:type="spellStart"/>
      <w:r w:rsidRPr="00DE5E03">
        <w:rPr>
          <w:lang w:val="en-US"/>
        </w:rPr>
        <w:t>Malinen</w:t>
      </w:r>
      <w:proofErr w:type="spellEnd"/>
      <w:r w:rsidRPr="00DE5E03">
        <w:rPr>
          <w:lang w:val="en-US"/>
        </w:rPr>
        <w:t xml:space="preserve">, E. (2010). The energy dependence of lithium </w:t>
      </w:r>
      <w:proofErr w:type="spellStart"/>
      <w:r w:rsidRPr="00DE5E03">
        <w:rPr>
          <w:lang w:val="en-US"/>
        </w:rPr>
        <w:t>formate</w:t>
      </w:r>
      <w:proofErr w:type="spellEnd"/>
      <w:r w:rsidRPr="00DE5E03">
        <w:rPr>
          <w:lang w:val="en-US"/>
        </w:rPr>
        <w:t xml:space="preserve"> and alanine EPR dosimeters for medium energy x rays. </w:t>
      </w:r>
      <w:r w:rsidRPr="00DE5E03">
        <w:rPr>
          <w:i/>
          <w:iCs/>
          <w:lang w:val="en-US"/>
        </w:rPr>
        <w:t>Medical Physics</w:t>
      </w:r>
      <w:r w:rsidRPr="00DE5E03">
        <w:rPr>
          <w:lang w:val="en-US"/>
        </w:rPr>
        <w:t xml:space="preserve">, </w:t>
      </w:r>
      <w:r w:rsidRPr="00DE5E03">
        <w:rPr>
          <w:i/>
          <w:iCs/>
          <w:lang w:val="en-US"/>
        </w:rPr>
        <w:t>37</w:t>
      </w:r>
      <w:r w:rsidRPr="00DE5E03">
        <w:rPr>
          <w:lang w:val="en-US"/>
        </w:rPr>
        <w:t>(7Part1), 3569–3575. https://doi.org/10.1118/1.3432567</w:t>
      </w:r>
    </w:p>
    <w:p w14:paraId="7B310E64" w14:textId="77777777" w:rsidR="00D9654C" w:rsidRPr="00DE5E03" w:rsidRDefault="00D9654C" w:rsidP="00D9654C">
      <w:pPr>
        <w:pStyle w:val="Bibliography"/>
        <w:rPr>
          <w:lang w:val="en-US"/>
        </w:rPr>
      </w:pPr>
      <w:r w:rsidRPr="00DE5E03">
        <w:rPr>
          <w:lang w:val="en-US"/>
        </w:rPr>
        <w:t xml:space="preserve">Weinstein, I. B. (2002). Addiction to Oncogenes—The Achilles </w:t>
      </w:r>
      <w:proofErr w:type="spellStart"/>
      <w:r w:rsidRPr="00DE5E03">
        <w:rPr>
          <w:lang w:val="en-US"/>
        </w:rPr>
        <w:t>Heal</w:t>
      </w:r>
      <w:proofErr w:type="spellEnd"/>
      <w:r w:rsidRPr="00DE5E03">
        <w:rPr>
          <w:lang w:val="en-US"/>
        </w:rPr>
        <w:t xml:space="preserve"> of Cancer. </w:t>
      </w:r>
      <w:r w:rsidRPr="00DE5E03">
        <w:rPr>
          <w:i/>
          <w:iCs/>
          <w:lang w:val="en-US"/>
        </w:rPr>
        <w:t>Science</w:t>
      </w:r>
      <w:r w:rsidRPr="00DE5E03">
        <w:rPr>
          <w:lang w:val="en-US"/>
        </w:rPr>
        <w:t xml:space="preserve">, </w:t>
      </w:r>
      <w:r w:rsidRPr="00DE5E03">
        <w:rPr>
          <w:i/>
          <w:iCs/>
          <w:lang w:val="en-US"/>
        </w:rPr>
        <w:t>297</w:t>
      </w:r>
      <w:r w:rsidRPr="00DE5E03">
        <w:rPr>
          <w:lang w:val="en-US"/>
        </w:rPr>
        <w:t>(5578), 63–64. https://doi.org/10.1126/science.1073096</w:t>
      </w:r>
    </w:p>
    <w:p w14:paraId="24021215" w14:textId="77777777" w:rsidR="00D9654C" w:rsidRPr="00DE5E03" w:rsidRDefault="00D9654C" w:rsidP="00D9654C">
      <w:pPr>
        <w:pStyle w:val="Bibliography"/>
        <w:rPr>
          <w:lang w:val="en-US"/>
        </w:rPr>
      </w:pPr>
      <w:r w:rsidRPr="00DE5E03">
        <w:rPr>
          <w:lang w:val="en-US"/>
        </w:rPr>
        <w:t xml:space="preserve">Wu, X., Ahmed, M. M., Wright, J., Gupta, S., &amp; Pollack, A. (2010). On Modern Technical Approaches of Three-Dimensional High-Dose Lattice Radiotherapy (LRT). </w:t>
      </w:r>
      <w:proofErr w:type="spellStart"/>
      <w:r w:rsidRPr="00DE5E03">
        <w:rPr>
          <w:i/>
          <w:iCs/>
          <w:lang w:val="en-US"/>
        </w:rPr>
        <w:t>Cureus</w:t>
      </w:r>
      <w:proofErr w:type="spellEnd"/>
      <w:r w:rsidRPr="00DE5E03">
        <w:rPr>
          <w:lang w:val="en-US"/>
        </w:rPr>
        <w:t xml:space="preserve">, </w:t>
      </w:r>
      <w:r w:rsidRPr="00DE5E03">
        <w:rPr>
          <w:i/>
          <w:iCs/>
          <w:lang w:val="en-US"/>
        </w:rPr>
        <w:t>2</w:t>
      </w:r>
      <w:r w:rsidRPr="00DE5E03">
        <w:rPr>
          <w:lang w:val="en-US"/>
        </w:rPr>
        <w:t>(3). https://doi.org/10.7759/cureus.9</w:t>
      </w:r>
    </w:p>
    <w:p w14:paraId="7E7C7DED" w14:textId="77777777" w:rsidR="00D9654C" w:rsidRPr="00DE5E03" w:rsidRDefault="00D9654C" w:rsidP="00D9654C">
      <w:pPr>
        <w:pStyle w:val="Bibliography"/>
        <w:rPr>
          <w:lang w:val="en-US"/>
        </w:rPr>
      </w:pPr>
      <w:r w:rsidRPr="00DE5E03">
        <w:rPr>
          <w:lang w:val="en-US"/>
        </w:rPr>
        <w:t xml:space="preserve">Yan, W., Khan, M. K., Wu, X., Simone, C. B., Fan, J., </w:t>
      </w:r>
      <w:proofErr w:type="spellStart"/>
      <w:r w:rsidRPr="00DE5E03">
        <w:rPr>
          <w:lang w:val="en-US"/>
        </w:rPr>
        <w:t>Gressen</w:t>
      </w:r>
      <w:proofErr w:type="spellEnd"/>
      <w:r w:rsidRPr="00DE5E03">
        <w:rPr>
          <w:lang w:val="en-US"/>
        </w:rPr>
        <w:t xml:space="preserve">, E., Zhang, X., </w:t>
      </w:r>
      <w:proofErr w:type="spellStart"/>
      <w:r w:rsidRPr="00DE5E03">
        <w:rPr>
          <w:lang w:val="en-US"/>
        </w:rPr>
        <w:t>Limoli</w:t>
      </w:r>
      <w:proofErr w:type="spellEnd"/>
      <w:r w:rsidRPr="00DE5E03">
        <w:rPr>
          <w:lang w:val="en-US"/>
        </w:rPr>
        <w:t xml:space="preserve">, C. L., </w:t>
      </w:r>
      <w:proofErr w:type="spellStart"/>
      <w:r w:rsidRPr="00DE5E03">
        <w:rPr>
          <w:lang w:val="en-US"/>
        </w:rPr>
        <w:t>Bahig</w:t>
      </w:r>
      <w:proofErr w:type="spellEnd"/>
      <w:r w:rsidRPr="00DE5E03">
        <w:rPr>
          <w:lang w:val="en-US"/>
        </w:rPr>
        <w:t xml:space="preserve">, H., </w:t>
      </w:r>
      <w:proofErr w:type="spellStart"/>
      <w:r w:rsidRPr="00DE5E03">
        <w:rPr>
          <w:lang w:val="en-US"/>
        </w:rPr>
        <w:t>Tubin</w:t>
      </w:r>
      <w:proofErr w:type="spellEnd"/>
      <w:r w:rsidRPr="00DE5E03">
        <w:rPr>
          <w:lang w:val="en-US"/>
        </w:rPr>
        <w:t xml:space="preserve">, S., &amp; Mourad, W. F. (2019). Spatially fractionated radiation therapy: History, present and the future. </w:t>
      </w:r>
      <w:r w:rsidRPr="00DE5E03">
        <w:rPr>
          <w:i/>
          <w:iCs/>
          <w:lang w:val="en-US"/>
        </w:rPr>
        <w:t>Clinical and Translational Radiation Oncology</w:t>
      </w:r>
      <w:r w:rsidRPr="00DE5E03">
        <w:rPr>
          <w:lang w:val="en-US"/>
        </w:rPr>
        <w:t xml:space="preserve">, </w:t>
      </w:r>
      <w:r w:rsidRPr="00DE5E03">
        <w:rPr>
          <w:i/>
          <w:iCs/>
          <w:lang w:val="en-US"/>
        </w:rPr>
        <w:t>20</w:t>
      </w:r>
      <w:r w:rsidRPr="00DE5E03">
        <w:rPr>
          <w:lang w:val="en-US"/>
        </w:rPr>
        <w:t>, 30–38. https://doi.org/10.1016/j.ctro.2019.10.004</w:t>
      </w:r>
    </w:p>
    <w:p w14:paraId="08F7E62F" w14:textId="77777777" w:rsidR="00D9654C" w:rsidRPr="00DE5E03" w:rsidRDefault="00D9654C" w:rsidP="00D9654C">
      <w:pPr>
        <w:pStyle w:val="Bibliography"/>
        <w:rPr>
          <w:lang w:val="en-US"/>
        </w:rPr>
      </w:pPr>
      <w:r w:rsidRPr="00DE5E03">
        <w:rPr>
          <w:lang w:val="en-US"/>
        </w:rPr>
        <w:t xml:space="preserve">Yung, Y., Walker, J. L., Roberts, J. M., &amp; </w:t>
      </w:r>
      <w:proofErr w:type="spellStart"/>
      <w:r w:rsidRPr="00DE5E03">
        <w:rPr>
          <w:lang w:val="en-US"/>
        </w:rPr>
        <w:t>Assoian</w:t>
      </w:r>
      <w:proofErr w:type="spellEnd"/>
      <w:r w:rsidRPr="00DE5E03">
        <w:rPr>
          <w:lang w:val="en-US"/>
        </w:rPr>
        <w:t xml:space="preserve">, R. K. (2007). A Skp2 autoinduction loop and restriction point control. </w:t>
      </w:r>
      <w:r w:rsidRPr="00DE5E03">
        <w:rPr>
          <w:i/>
          <w:iCs/>
          <w:lang w:val="en-US"/>
        </w:rPr>
        <w:t>The Journal of Cell Biology</w:t>
      </w:r>
      <w:r w:rsidRPr="00DE5E03">
        <w:rPr>
          <w:lang w:val="en-US"/>
        </w:rPr>
        <w:t xml:space="preserve">, </w:t>
      </w:r>
      <w:r w:rsidRPr="00DE5E03">
        <w:rPr>
          <w:i/>
          <w:iCs/>
          <w:lang w:val="en-US"/>
        </w:rPr>
        <w:t>178</w:t>
      </w:r>
      <w:r w:rsidRPr="00DE5E03">
        <w:rPr>
          <w:lang w:val="en-US"/>
        </w:rPr>
        <w:t>(5), 741–747. https://doi.org/10.1083/jcb.200703034</w:t>
      </w:r>
    </w:p>
    <w:p w14:paraId="294660EF" w14:textId="77777777" w:rsidR="00D9654C" w:rsidRPr="00DE5E03" w:rsidRDefault="00D9654C" w:rsidP="00D9654C">
      <w:pPr>
        <w:pStyle w:val="Bibliography"/>
        <w:rPr>
          <w:lang w:val="en-US"/>
        </w:rPr>
      </w:pPr>
      <w:r w:rsidRPr="00DE5E03">
        <w:rPr>
          <w:lang w:val="en-US"/>
        </w:rPr>
        <w:t xml:space="preserve">Zhang, D., Zhou, T., He, F., Rong, Y., Lee, S. H., Wu, S., &amp; </w:t>
      </w:r>
      <w:proofErr w:type="spellStart"/>
      <w:r w:rsidRPr="00DE5E03">
        <w:rPr>
          <w:lang w:val="en-US"/>
        </w:rPr>
        <w:t>Zuo</w:t>
      </w:r>
      <w:proofErr w:type="spellEnd"/>
      <w:r w:rsidRPr="00DE5E03">
        <w:rPr>
          <w:lang w:val="en-US"/>
        </w:rPr>
        <w:t xml:space="preserve">, L. (2016). Reactive oxygen species formation and bystander effects in gradient irradiation on human breast cancer cells. </w:t>
      </w:r>
      <w:proofErr w:type="spellStart"/>
      <w:r w:rsidRPr="00DE5E03">
        <w:rPr>
          <w:i/>
          <w:iCs/>
          <w:lang w:val="en-US"/>
        </w:rPr>
        <w:t>Oncotarget</w:t>
      </w:r>
      <w:proofErr w:type="spellEnd"/>
      <w:r w:rsidRPr="00DE5E03">
        <w:rPr>
          <w:lang w:val="en-US"/>
        </w:rPr>
        <w:t xml:space="preserve">, </w:t>
      </w:r>
      <w:r w:rsidRPr="00DE5E03">
        <w:rPr>
          <w:i/>
          <w:iCs/>
          <w:lang w:val="en-US"/>
        </w:rPr>
        <w:t>7</w:t>
      </w:r>
      <w:r w:rsidRPr="00DE5E03">
        <w:rPr>
          <w:lang w:val="en-US"/>
        </w:rPr>
        <w:t>(27), 41622–41636. https://doi.org/10.18632/oncotarget.9517</w:t>
      </w:r>
    </w:p>
    <w:p w14:paraId="0C016BB9" w14:textId="77777777" w:rsidR="00D9654C" w:rsidRDefault="00D9654C" w:rsidP="00D9654C">
      <w:pPr>
        <w:pStyle w:val="Bibliography"/>
      </w:pPr>
      <w:r w:rsidRPr="00DE5E03">
        <w:rPr>
          <w:lang w:val="en-US"/>
        </w:rPr>
        <w:lastRenderedPageBreak/>
        <w:t xml:space="preserve">Zhang, X., </w:t>
      </w:r>
      <w:proofErr w:type="spellStart"/>
      <w:r w:rsidRPr="00DE5E03">
        <w:rPr>
          <w:lang w:val="en-US"/>
        </w:rPr>
        <w:t>Penagaricano</w:t>
      </w:r>
      <w:proofErr w:type="spellEnd"/>
      <w:r w:rsidRPr="00DE5E03">
        <w:rPr>
          <w:lang w:val="en-US"/>
        </w:rPr>
        <w:t xml:space="preserve">, J., Yan, Y., Sharma, S., Griffin, R. J., Hardee, M., Han, E. Y., &amp; </w:t>
      </w:r>
      <w:proofErr w:type="spellStart"/>
      <w:r w:rsidRPr="00DE5E03">
        <w:rPr>
          <w:lang w:val="en-US"/>
        </w:rPr>
        <w:t>Ratanatharathom</w:t>
      </w:r>
      <w:proofErr w:type="spellEnd"/>
      <w:r w:rsidRPr="00DE5E03">
        <w:rPr>
          <w:lang w:val="en-US"/>
        </w:rPr>
        <w:t xml:space="preserve">, V. (2016). Application of Spatially Fractionated Radiation (GRID) to Helical </w:t>
      </w:r>
      <w:proofErr w:type="spellStart"/>
      <w:r w:rsidRPr="00DE5E03">
        <w:rPr>
          <w:lang w:val="en-US"/>
        </w:rPr>
        <w:t>Tomotherapy</w:t>
      </w:r>
      <w:proofErr w:type="spellEnd"/>
      <w:r w:rsidRPr="00DE5E03">
        <w:rPr>
          <w:lang w:val="en-US"/>
        </w:rPr>
        <w:t xml:space="preserve"> using a Novel TOMOGRID Template. </w:t>
      </w:r>
      <w:r>
        <w:rPr>
          <w:i/>
          <w:iCs/>
        </w:rPr>
        <w:t>Technology in Cancer Research &amp; Treatment</w:t>
      </w:r>
      <w:r>
        <w:t xml:space="preserve">, </w:t>
      </w:r>
      <w:r>
        <w:rPr>
          <w:i/>
          <w:iCs/>
        </w:rPr>
        <w:t>15</w:t>
      </w:r>
      <w:r>
        <w:t>(1), 91–100. https://doi.org/10.7785/tcrtexpress.2013.600261</w:t>
      </w:r>
    </w:p>
    <w:p w14:paraId="7427EDA3" w14:textId="45A71982" w:rsidR="00D803DC" w:rsidRDefault="0069443A" w:rsidP="00CB30D7">
      <w:pPr>
        <w:spacing w:line="360" w:lineRule="auto"/>
        <w:rPr>
          <w:lang w:val="en-US"/>
        </w:rPr>
      </w:pPr>
      <w:r>
        <w:rPr>
          <w:lang w:val="en-US"/>
        </w:rPr>
        <w:fldChar w:fldCharType="end"/>
      </w:r>
    </w:p>
    <w:p w14:paraId="436BEBE3" w14:textId="77777777" w:rsidR="00846068" w:rsidRDefault="00846068" w:rsidP="00CB30D7">
      <w:pPr>
        <w:spacing w:line="360" w:lineRule="auto"/>
        <w:rPr>
          <w:lang w:val="en-US"/>
        </w:rPr>
      </w:pPr>
    </w:p>
    <w:p w14:paraId="5EB888C0" w14:textId="77777777" w:rsidR="00846068" w:rsidRDefault="00846068" w:rsidP="00CB30D7">
      <w:pPr>
        <w:spacing w:line="360" w:lineRule="auto"/>
        <w:rPr>
          <w:lang w:val="en-US"/>
        </w:rPr>
      </w:pPr>
    </w:p>
    <w:p w14:paraId="3E264F7D" w14:textId="77777777" w:rsidR="00846068" w:rsidRDefault="00846068" w:rsidP="00CB30D7">
      <w:pPr>
        <w:spacing w:line="360" w:lineRule="auto"/>
        <w:rPr>
          <w:lang w:val="en-US"/>
        </w:rPr>
      </w:pPr>
    </w:p>
    <w:p w14:paraId="299EE1BC" w14:textId="77777777" w:rsidR="00846068" w:rsidRDefault="00846068" w:rsidP="00CB30D7">
      <w:pPr>
        <w:spacing w:line="360" w:lineRule="auto"/>
        <w:rPr>
          <w:lang w:val="en-US"/>
        </w:rPr>
      </w:pPr>
    </w:p>
    <w:p w14:paraId="6873EA7D" w14:textId="77777777" w:rsidR="00846068" w:rsidRDefault="00846068" w:rsidP="00CB30D7">
      <w:pPr>
        <w:spacing w:line="360" w:lineRule="auto"/>
        <w:rPr>
          <w:lang w:val="en-US"/>
        </w:rPr>
      </w:pPr>
    </w:p>
    <w:p w14:paraId="55B3DE6B" w14:textId="77777777" w:rsidR="00846068" w:rsidRDefault="00846068" w:rsidP="00CB30D7">
      <w:pPr>
        <w:spacing w:line="360" w:lineRule="auto"/>
        <w:rPr>
          <w:lang w:val="en-US"/>
        </w:rPr>
      </w:pPr>
    </w:p>
    <w:p w14:paraId="4AD219D5" w14:textId="77777777" w:rsidR="001C71EC" w:rsidRDefault="001C71EC" w:rsidP="00CB30D7">
      <w:pPr>
        <w:spacing w:line="360" w:lineRule="auto"/>
        <w:rPr>
          <w:lang w:val="en-US"/>
        </w:rPr>
        <w:sectPr w:rsidR="001C71EC" w:rsidSect="00E44D56">
          <w:footerReference w:type="default" r:id="rId69"/>
          <w:type w:val="continuous"/>
          <w:pgSz w:w="12240" w:h="15840"/>
          <w:pgMar w:top="1440" w:right="1440" w:bottom="1440" w:left="1440" w:header="720" w:footer="720" w:gutter="0"/>
          <w:cols w:space="720"/>
          <w:docGrid w:linePitch="360"/>
        </w:sectPr>
      </w:pPr>
    </w:p>
    <w:p w14:paraId="540385F0" w14:textId="196FB30D" w:rsidR="00846068" w:rsidRPr="002C2E92" w:rsidRDefault="001C71EC" w:rsidP="00CB30D7">
      <w:pPr>
        <w:pStyle w:val="Heading1"/>
        <w:spacing w:line="360" w:lineRule="auto"/>
        <w:rPr>
          <w:sz w:val="48"/>
          <w:szCs w:val="48"/>
          <w:lang w:val="en-US"/>
        </w:rPr>
      </w:pPr>
      <w:bookmarkStart w:id="205" w:name="_Ref102311849"/>
      <w:bookmarkStart w:id="206" w:name="_Toc103247175"/>
      <w:r w:rsidRPr="002C2E92">
        <w:rPr>
          <w:sz w:val="48"/>
          <w:szCs w:val="48"/>
          <w:lang w:val="en-US"/>
        </w:rPr>
        <w:t>Appendix</w:t>
      </w:r>
      <w:bookmarkEnd w:id="205"/>
      <w:bookmarkEnd w:id="206"/>
    </w:p>
    <w:p w14:paraId="2DFE84B8" w14:textId="0DED67D6" w:rsidR="007166D1" w:rsidRDefault="007166D1" w:rsidP="00CB30D7">
      <w:pPr>
        <w:pStyle w:val="Heading2"/>
        <w:spacing w:line="360" w:lineRule="auto"/>
        <w:rPr>
          <w:sz w:val="36"/>
          <w:szCs w:val="36"/>
          <w:lang w:val="en-US"/>
        </w:rPr>
      </w:pPr>
      <w:bookmarkStart w:id="207" w:name="_Ref94693997"/>
      <w:bookmarkStart w:id="208" w:name="_Toc103247176"/>
      <w:r w:rsidRPr="008B41F9">
        <w:rPr>
          <w:sz w:val="36"/>
          <w:szCs w:val="36"/>
          <w:lang w:val="en-US"/>
        </w:rPr>
        <w:t>Appendix A</w:t>
      </w:r>
      <w:bookmarkEnd w:id="207"/>
      <w:bookmarkEnd w:id="208"/>
    </w:p>
    <w:p w14:paraId="075C03F7" w14:textId="77777777" w:rsidR="00B6616D" w:rsidRPr="00B6616D" w:rsidRDefault="00B6616D" w:rsidP="00CB30D7">
      <w:pPr>
        <w:spacing w:line="360" w:lineRule="auto"/>
        <w:rPr>
          <w:lang w:val="en-US"/>
        </w:rPr>
      </w:pPr>
    </w:p>
    <w:p w14:paraId="641B77EF" w14:textId="2F97F914" w:rsidR="002A2403" w:rsidRPr="00027D70" w:rsidRDefault="008B41F9" w:rsidP="00CB30D7">
      <w:pPr>
        <w:pStyle w:val="Heading3"/>
        <w:spacing w:line="360" w:lineRule="auto"/>
        <w:rPr>
          <w:sz w:val="26"/>
          <w:szCs w:val="26"/>
          <w:lang w:val="en-US"/>
        </w:rPr>
      </w:pPr>
      <w:bookmarkStart w:id="209" w:name="_Toc103247177"/>
      <w:r w:rsidRPr="00027D70">
        <w:rPr>
          <w:sz w:val="26"/>
          <w:szCs w:val="26"/>
          <w:lang w:val="en-US"/>
        </w:rPr>
        <w:t>Compton Scattering</w:t>
      </w:r>
      <w:bookmarkEnd w:id="209"/>
    </w:p>
    <w:p w14:paraId="7C466E1C" w14:textId="77777777" w:rsidR="00B6616D" w:rsidRDefault="00B6616D" w:rsidP="00CB30D7">
      <w:pPr>
        <w:spacing w:line="360" w:lineRule="auto"/>
        <w:rPr>
          <w:lang w:val="en-US"/>
        </w:rPr>
      </w:pPr>
    </w:p>
    <w:p w14:paraId="67293749" w14:textId="0CEDF5EC" w:rsidR="00C629A0" w:rsidRDefault="00B6616D" w:rsidP="00CB30D7">
      <w:pPr>
        <w:spacing w:line="360" w:lineRule="auto"/>
        <w:rPr>
          <w:rFonts w:eastAsiaTheme="minorEastAsia"/>
          <w:lang w:val="en-US"/>
        </w:rPr>
      </w:pPr>
      <w:r>
        <w:rPr>
          <w:lang w:val="en-US"/>
        </w:rPr>
        <w:t xml:space="preserve">Here we derive the </w:t>
      </w:r>
      <w:r w:rsidR="00663874">
        <w:rPr>
          <w:lang w:val="en-US"/>
        </w:rPr>
        <w:t>photon energy</w:t>
      </w:r>
      <w:r>
        <w:rPr>
          <w:lang w:val="en-US"/>
        </w:rPr>
        <w:t xml:space="preserve"> scattered after interaction with a free electron at rest. We will use the four-momentum vector   </w:t>
      </w:r>
      <m:oMath>
        <m:acc>
          <m:accPr>
            <m:chr m:val="⃗"/>
            <m:ctrlPr>
              <w:rPr>
                <w:rFonts w:ascii="Cambria Math" w:hAnsi="Cambria Math"/>
                <w:i/>
                <w:lang w:val="en-US"/>
              </w:rPr>
            </m:ctrlPr>
          </m:accPr>
          <m:e>
            <m:r>
              <m:rPr>
                <m:sty m:val="bi"/>
              </m:rPr>
              <w:rPr>
                <w:rFonts w:ascii="Cambria Math" w:hAnsi="Cambria Math"/>
                <w:lang w:val="en-US"/>
              </w:rPr>
              <m:t>P</m:t>
            </m:r>
            <m:ctrlPr>
              <w:rPr>
                <w:rFonts w:ascii="Cambria Math" w:hAnsi="Cambria Math"/>
                <w:b/>
                <w:i/>
                <w:lang w:val="en-US"/>
              </w:rPr>
            </m:ctrlPr>
          </m:e>
        </m:acc>
        <m:r>
          <w:rPr>
            <w:rFonts w:ascii="Cambria Math" w:eastAsiaTheme="minorEastAsia" w:hAnsi="Cambria Math"/>
            <w:lang w:val="en-US"/>
          </w:rPr>
          <m:t>=</m:t>
        </m:r>
        <m:d>
          <m:dPr>
            <m:begChr m:val="["/>
            <m:endChr m:val="]"/>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0</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1</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2</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3</m:t>
                </m:r>
              </m:sup>
            </m:sSup>
          </m:e>
        </m:d>
      </m:oMath>
      <w:r>
        <w:rPr>
          <w:rFonts w:eastAsiaTheme="minorEastAsia"/>
          <w:lang w:val="en-US"/>
        </w:rPr>
        <w:t xml:space="preserve">, which consist of a time component </w:t>
      </w:r>
      <m:oMath>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0</m:t>
            </m:r>
          </m:sup>
        </m:sSup>
      </m:oMath>
      <w:r>
        <w:rPr>
          <w:rFonts w:eastAsiaTheme="minorEastAsia"/>
          <w:lang w:val="en-US"/>
        </w:rPr>
        <w:t xml:space="preserve"> and three space components </w:t>
      </w:r>
      <m:oMath>
        <m:r>
          <w:rPr>
            <w:rFonts w:ascii="Cambria Math" w:eastAsia="Cambria Math" w:hAnsi="Cambria Math" w:cs="Cambria Math"/>
            <w:lang w:val="en-US"/>
          </w:rPr>
          <m:t>[</m:t>
        </m:r>
        <m:sSup>
          <m:sSupPr>
            <m:ctrlPr>
              <w:rPr>
                <w:rFonts w:ascii="Cambria Math" w:eastAsia="Cambria Math" w:hAnsi="Cambria Math" w:cs="Cambria Math"/>
                <w:i/>
                <w:lang w:val="en-US"/>
              </w:rPr>
            </m:ctrlPr>
          </m:sSupPr>
          <m:e>
            <m:r>
              <w:rPr>
                <w:rFonts w:ascii="Cambria Math" w:eastAsia="Cambria Math" w:hAnsi="Cambria Math" w:cs="Cambria Math"/>
                <w:lang w:val="en-US"/>
              </w:rPr>
              <m:t>p</m:t>
            </m:r>
          </m:e>
          <m:sup>
            <m:r>
              <w:rPr>
                <w:rFonts w:ascii="Cambria Math" w:eastAsia="Cambria Math" w:hAnsi="Cambria Math" w:cs="Cambria Math"/>
                <w:lang w:val="en-US"/>
              </w:rPr>
              <m:t>0</m:t>
            </m:r>
          </m:sup>
        </m:sSup>
        <m:r>
          <w:rPr>
            <w:rFonts w:ascii="Cambria Math" w:eastAsia="Cambria Math" w:hAnsi="Cambria Math" w:cs="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1</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2</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3</m:t>
            </m:r>
          </m:sup>
        </m:sSup>
        <m:r>
          <w:rPr>
            <w:rFonts w:ascii="Cambria Math" w:eastAsia="Cambria Math" w:hAnsi="Cambria Math" w:cs="Cambria Math"/>
            <w:lang w:val="en-US"/>
          </w:rPr>
          <m:t>]</m:t>
        </m:r>
        <m:r>
          <w:rPr>
            <w:rFonts w:ascii="Cambria Math" w:eastAsiaTheme="minorEastAsia" w:hAnsi="Cambria Math"/>
            <w:lang w:val="en-US"/>
          </w:rPr>
          <m:t xml:space="preserve">= </m:t>
        </m:r>
      </m:oMath>
      <w:r>
        <w:rPr>
          <w:rFonts w:eastAsiaTheme="minorEastAsia"/>
          <w:lang w:val="en-US"/>
        </w:rPr>
        <w:t xml:space="preserve"> </w:t>
      </w:r>
      <m:oMath>
        <m:acc>
          <m:accPr>
            <m:chr m:val="⃗"/>
            <m:ctrlPr>
              <w:rPr>
                <w:rFonts w:ascii="Cambria Math" w:eastAsiaTheme="minorEastAsia" w:hAnsi="Cambria Math"/>
                <w:i/>
                <w:lang w:val="en-US"/>
              </w:rPr>
            </m:ctrlPr>
          </m:accPr>
          <m:e>
            <m:r>
              <m:rPr>
                <m:sty m:val="bi"/>
              </m:rPr>
              <w:rPr>
                <w:rFonts w:ascii="Cambria Math" w:eastAsiaTheme="minorEastAsia" w:hAnsi="Cambria Math"/>
                <w:lang w:val="en-US"/>
              </w:rPr>
              <m:t>p</m:t>
            </m:r>
            <m:ctrlPr>
              <w:rPr>
                <w:rFonts w:ascii="Cambria Math" w:eastAsiaTheme="minorEastAsia" w:hAnsi="Cambria Math"/>
                <w:b/>
                <w:i/>
                <w:lang w:val="en-US"/>
              </w:rPr>
            </m:ctrlPr>
          </m:e>
        </m:acc>
        <m:r>
          <w:rPr>
            <w:rFonts w:ascii="Cambria Math" w:eastAsiaTheme="minorEastAsia" w:hAnsi="Cambria Math"/>
            <w:lang w:val="en-US"/>
          </w:rPr>
          <m:t>=</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 xml:space="preserve"> p</m:t>
                </m:r>
              </m:e>
              <m:sub>
                <m:r>
                  <w:rPr>
                    <w:rFonts w:ascii="Cambria Math" w:eastAsiaTheme="minorEastAsia" w:hAnsi="Cambria Math"/>
                    <w:lang w:val="en-US"/>
                  </w:rPr>
                  <m:t>y</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 xml:space="preserve"> p</m:t>
                </m:r>
              </m:e>
              <m:sub>
                <m:r>
                  <w:rPr>
                    <w:rFonts w:ascii="Cambria Math" w:eastAsiaTheme="minorEastAsia" w:hAnsi="Cambria Math"/>
                    <w:lang w:val="en-US"/>
                  </w:rPr>
                  <m:t>z</m:t>
                </m:r>
              </m:sub>
            </m:sSub>
          </m:e>
        </m:d>
      </m:oMath>
      <w:r>
        <w:rPr>
          <w:rFonts w:eastAsiaTheme="minorEastAsia"/>
          <w:lang w:val="en-US"/>
        </w:rPr>
        <w:t xml:space="preserve">. </w:t>
      </w:r>
      <w:r w:rsidR="00C629A0">
        <w:rPr>
          <w:rFonts w:eastAsiaTheme="minorEastAsia"/>
          <w:lang w:val="en-US"/>
        </w:rPr>
        <w:br/>
      </w:r>
      <w:r w:rsidR="00C629A0">
        <w:rPr>
          <w:rFonts w:eastAsiaTheme="minorEastAsia"/>
          <w:lang w:val="en-US"/>
        </w:rPr>
        <w:br/>
        <w:t xml:space="preserve">First, we use conservation of energy. </w:t>
      </w:r>
    </w:p>
    <w:p w14:paraId="333AD47F" w14:textId="77777777" w:rsidR="00C629A0" w:rsidRPr="00190E35" w:rsidRDefault="00C629A0" w:rsidP="00CB30D7">
      <w:pPr>
        <w:spacing w:line="360" w:lineRule="auto"/>
        <w:rPr>
          <w:rFonts w:eastAsiaTheme="minorEastAsia"/>
          <w:lang w:val="en-US"/>
        </w:rPr>
      </w:pPr>
      <m:oMathPara>
        <m:oMath>
          <m:r>
            <w:rPr>
              <w:rFonts w:ascii="Cambria Math" w:eastAsiaTheme="minorEastAsia" w:hAnsi="Cambria Math"/>
              <w:lang w:val="en-US"/>
            </w:rPr>
            <m:t xml:space="preserve">E=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oMath>
      </m:oMathPara>
    </w:p>
    <w:p w14:paraId="72F6D1F8" w14:textId="77777777" w:rsidR="00C629A0" w:rsidRPr="00E00426" w:rsidRDefault="00FE17CB" w:rsidP="00CB30D7">
      <w:pPr>
        <w:spacing w:line="360" w:lineRule="auto"/>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γ</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Theme="minorEastAsia" w:hAnsi="Cambria Math"/>
                  <w:i/>
                  <w:lang w:val="en-US"/>
                </w:rPr>
              </m:ctrlPr>
            </m:sSubPr>
            <m:e>
              <m:sSup>
                <m:sSupPr>
                  <m:ctrlPr>
                    <w:rPr>
                      <w:rFonts w:ascii="Cambria Math" w:eastAsiaTheme="minorEastAsia" w:hAnsi="Cambria Math"/>
                      <w:i/>
                      <w:lang w:val="en-US"/>
                    </w:rPr>
                  </m:ctrlPr>
                </m:sSupPr>
                <m:e>
                  <m:r>
                    <w:rPr>
                      <w:rFonts w:ascii="Cambria Math" w:eastAsiaTheme="minorEastAsia" w:hAnsi="Cambria Math"/>
                      <w:lang w:val="en-US"/>
                    </w:rPr>
                    <m:t>E</m:t>
                  </m:r>
                  <m:ctrlPr>
                    <w:rPr>
                      <w:rFonts w:ascii="Cambria Math" w:eastAsia="Cambria Math" w:hAnsi="Cambria Math" w:cs="Cambria Math"/>
                      <w:i/>
                      <w:lang w:val="en-US"/>
                    </w:rPr>
                  </m:ctrlPr>
                </m:e>
                <m:sup>
                  <m:r>
                    <w:rPr>
                      <w:rFonts w:ascii="Cambria Math" w:eastAsiaTheme="minorEastAsia" w:hAnsi="Cambria Math"/>
                      <w:lang w:val="en-US"/>
                    </w:rPr>
                    <m:t>'</m:t>
                  </m:r>
                </m:sup>
              </m:sSup>
            </m:e>
            <m:sub>
              <m:r>
                <w:rPr>
                  <w:rFonts w:ascii="Cambria Math" w:eastAsiaTheme="minorEastAsia" w:hAnsi="Cambria Math"/>
                  <w:lang w:val="en-US"/>
                </w:rPr>
                <m:t>γ</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 xml:space="preserve">  </m:t>
          </m:r>
        </m:oMath>
      </m:oMathPara>
    </w:p>
    <w:p w14:paraId="01E1FC07" w14:textId="77A1E4CB" w:rsidR="00C629A0" w:rsidRDefault="00C629A0" w:rsidP="00CB30D7">
      <w:pPr>
        <w:spacing w:line="360" w:lineRule="auto"/>
        <w:rPr>
          <w:rFonts w:eastAsiaTheme="minorEastAsia"/>
          <w:lang w:val="en-US"/>
        </w:rPr>
      </w:pPr>
      <w:r>
        <w:rPr>
          <w:rFonts w:eastAsiaTheme="minorEastAsia"/>
          <w:lang w:val="en-US"/>
        </w:rPr>
        <w:t xml:space="preserve">The energy of the incident photon is </w:t>
      </w:r>
      <m:oMath>
        <m:r>
          <w:rPr>
            <w:rFonts w:ascii="Cambria Math" w:eastAsiaTheme="minorEastAsia" w:hAnsi="Cambria Math"/>
            <w:lang w:val="en-US"/>
          </w:rPr>
          <m:t>hν</m:t>
        </m:r>
      </m:oMath>
      <w:r>
        <w:rPr>
          <w:rFonts w:eastAsiaTheme="minorEastAsia"/>
          <w:lang w:val="en-US"/>
        </w:rPr>
        <w:t xml:space="preserve">. Because of the assumption of an electron at rest, we only have rest energy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Pr>
          <w:rFonts w:eastAsiaTheme="minorEastAsia"/>
          <w:lang w:val="en-US"/>
        </w:rPr>
        <w:t xml:space="preserve">. The energy of the photon after the interaction is simply </w:t>
      </w:r>
      <m:oMath>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oMath>
      <w:r>
        <w:rPr>
          <w:rFonts w:eastAsiaTheme="minorEastAsia"/>
          <w:lang w:val="en-US"/>
        </w:rPr>
        <w:t>,  and the energy of the electron after the interaction is unknown. We end up with this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C629A0" w14:paraId="3F7888E6" w14:textId="77777777" w:rsidTr="00E624CC">
        <w:tc>
          <w:tcPr>
            <w:tcW w:w="8815" w:type="dxa"/>
          </w:tcPr>
          <w:p w14:paraId="0881BA78" w14:textId="1420D737" w:rsidR="00C629A0" w:rsidRDefault="00206DD3" w:rsidP="00CB30D7">
            <w:pPr>
              <w:spacing w:line="360" w:lineRule="auto"/>
              <w:rPr>
                <w:lang w:val="en-US"/>
              </w:rPr>
            </w:pPr>
            <m:oMathPara>
              <m:oMath>
                <m:r>
                  <w:rPr>
                    <w:rFonts w:ascii="Cambria Math" w:eastAsiaTheme="minorEastAsia" w:hAnsi="Cambria Math"/>
                    <w:lang w:val="en-US"/>
                  </w:rPr>
                  <m:t>hν+</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m:oMathPara>
          </w:p>
        </w:tc>
        <w:bookmarkStart w:id="210" w:name="_Ref94633061"/>
        <w:tc>
          <w:tcPr>
            <w:tcW w:w="536" w:type="dxa"/>
          </w:tcPr>
          <w:p w14:paraId="73DB4F27" w14:textId="790744C0" w:rsidR="00C629A0" w:rsidRDefault="00C629A0"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1</w:t>
            </w:r>
            <w:r>
              <w:fldChar w:fldCharType="end"/>
            </w:r>
            <w:bookmarkEnd w:id="210"/>
          </w:p>
        </w:tc>
      </w:tr>
    </w:tbl>
    <w:p w14:paraId="78B9BC82" w14:textId="1AA610ED" w:rsidR="00C629A0" w:rsidRDefault="00E624CC" w:rsidP="00CB30D7">
      <w:pPr>
        <w:spacing w:line="360" w:lineRule="auto"/>
        <w:rPr>
          <w:rFonts w:eastAsiaTheme="minorEastAsia"/>
          <w:lang w:val="en-US"/>
        </w:rPr>
      </w:pPr>
      <w:r>
        <w:rPr>
          <w:rFonts w:eastAsiaTheme="minorEastAsia"/>
          <w:lang w:val="en-US"/>
        </w:rPr>
        <w:t xml:space="preserve">Finding </w:t>
      </w:r>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w:r>
        <w:rPr>
          <w:rFonts w:eastAsiaTheme="minorEastAsia"/>
          <w:lang w:val="en-US"/>
        </w:rPr>
        <w:t xml:space="preserve"> requires that we introduce conservation of momentum. We need to find the components of the four-momentum vector for the photon and the electron</w:t>
      </w:r>
      <w:r w:rsidR="00DF0E08">
        <w:rPr>
          <w:rFonts w:eastAsiaTheme="minorEastAsia"/>
          <w:lang w:val="en-US"/>
        </w:rPr>
        <w:t xml:space="preserve">. We’ll use </w:t>
      </w:r>
      <w:r w:rsidR="002242C7">
        <w:rPr>
          <w:rFonts w:eastAsiaTheme="minorEastAsia"/>
          <w:lang w:val="en-US"/>
        </w:rPr>
        <w:fldChar w:fldCharType="begin"/>
      </w:r>
      <w:r w:rsidR="002242C7">
        <w:rPr>
          <w:rFonts w:eastAsiaTheme="minorEastAsia"/>
          <w:lang w:val="en-US"/>
        </w:rPr>
        <w:instrText xml:space="preserve"> REF _Ref94631791 \h </w:instrText>
      </w:r>
      <w:r w:rsidR="00CB30D7">
        <w:rPr>
          <w:rFonts w:eastAsiaTheme="minorEastAsia"/>
          <w:lang w:val="en-US"/>
        </w:rPr>
        <w:instrText xml:space="preserve"> \* MERGEFORMAT </w:instrText>
      </w:r>
      <w:r w:rsidR="002242C7">
        <w:rPr>
          <w:rFonts w:eastAsiaTheme="minorEastAsia"/>
          <w:lang w:val="en-US"/>
        </w:rPr>
      </w:r>
      <w:r w:rsidR="002242C7">
        <w:rPr>
          <w:rFonts w:eastAsiaTheme="minorEastAsia"/>
          <w:lang w:val="en-US"/>
        </w:rPr>
        <w:fldChar w:fldCharType="separate"/>
      </w:r>
      <w:r w:rsidR="000E19EF" w:rsidRPr="00CE1C9B">
        <w:rPr>
          <w:lang w:val="en-US"/>
        </w:rPr>
        <w:t xml:space="preserve">Figure </w:t>
      </w:r>
      <w:r w:rsidR="000E19EF">
        <w:rPr>
          <w:noProof/>
          <w:lang w:val="en-US"/>
        </w:rPr>
        <w:t>1</w:t>
      </w:r>
      <w:r w:rsidR="000E19EF">
        <w:rPr>
          <w:noProof/>
          <w:lang w:val="en-US"/>
        </w:rPr>
        <w:noBreakHyphen/>
        <w:t>3</w:t>
      </w:r>
      <w:r w:rsidR="002242C7">
        <w:rPr>
          <w:rFonts w:eastAsiaTheme="minorEastAsia"/>
          <w:lang w:val="en-US"/>
        </w:rPr>
        <w:fldChar w:fldCharType="end"/>
      </w:r>
      <w:r w:rsidR="002242C7">
        <w:rPr>
          <w:rFonts w:eastAsiaTheme="minorEastAsia"/>
          <w:lang w:val="en-US"/>
        </w:rPr>
        <w:t xml:space="preserve"> </w:t>
      </w:r>
      <w:r w:rsidR="00F0768C">
        <w:rPr>
          <w:rFonts w:eastAsiaTheme="minorEastAsia"/>
          <w:lang w:val="en-US"/>
        </w:rPr>
        <w:t>as a basis for our calculations.</w:t>
      </w:r>
    </w:p>
    <w:p w14:paraId="15A36051" w14:textId="77777777" w:rsidR="00E82B8A" w:rsidRDefault="00E82B8A" w:rsidP="00CB30D7">
      <w:pPr>
        <w:spacing w:line="360" w:lineRule="auto"/>
        <w:rPr>
          <w:rFonts w:eastAsiaTheme="minorEastAsia"/>
          <w:lang w:val="en-US"/>
        </w:rPr>
      </w:pPr>
      <w:r>
        <w:rPr>
          <w:rFonts w:eastAsiaTheme="minorEastAsia"/>
          <w:lang w:val="en-US"/>
        </w:rPr>
        <w:t xml:space="preserve">For the incident photon, the time component become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en-US"/>
              </w:rPr>
              <m:t>0</m:t>
            </m:r>
          </m:sup>
        </m:sSubSup>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γ</m:t>
                </m:r>
              </m:sub>
            </m:sSub>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oMath>
      <w:r>
        <w:rPr>
          <w:rFonts w:eastAsiaTheme="minorEastAsia"/>
          <w:lang w:val="en-US"/>
        </w:rPr>
        <w:t>. We only have momentum in the x-direction. Using the 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536B37" w14:paraId="57DE0B79" w14:textId="77777777" w:rsidTr="006333B8">
        <w:tc>
          <w:tcPr>
            <w:tcW w:w="8815" w:type="dxa"/>
          </w:tcPr>
          <w:p w14:paraId="7191ACF2" w14:textId="0E3006B5" w:rsidR="00536B37" w:rsidRDefault="00FE17CB" w:rsidP="00CB30D7">
            <w:pPr>
              <w:spacing w:line="360" w:lineRule="auto"/>
              <w:rPr>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pc</m:t>
                        </m:r>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e>
                    </m:d>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tc>
        <w:bookmarkStart w:id="211" w:name="_Ref94632850"/>
        <w:tc>
          <w:tcPr>
            <w:tcW w:w="536" w:type="dxa"/>
          </w:tcPr>
          <w:p w14:paraId="7CA4C31C" w14:textId="100E9C63" w:rsidR="00536B37" w:rsidRDefault="00536B37"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2</w:t>
            </w:r>
            <w:r>
              <w:fldChar w:fldCharType="end"/>
            </w:r>
            <w:bookmarkEnd w:id="211"/>
          </w:p>
        </w:tc>
      </w:tr>
    </w:tbl>
    <w:p w14:paraId="4C8EC4CE" w14:textId="77777777" w:rsidR="006333B8" w:rsidRDefault="006333B8" w:rsidP="00CB30D7">
      <w:pPr>
        <w:spacing w:line="360" w:lineRule="auto"/>
        <w:rPr>
          <w:rFonts w:eastAsiaTheme="minorEastAsia"/>
          <w:lang w:val="en-US"/>
        </w:rPr>
      </w:pPr>
      <w:r>
        <w:rPr>
          <w:rFonts w:eastAsiaTheme="minorEastAsia"/>
          <w:lang w:val="en-US"/>
        </w:rPr>
        <w:t xml:space="preserve">and the fact that the photon is massless, we get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en-US"/>
              </w:rPr>
              <m:t>1</m:t>
            </m:r>
          </m:sup>
        </m:sSub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E</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oMath>
      <w:r>
        <w:rPr>
          <w:rFonts w:eastAsiaTheme="minorEastAsia"/>
          <w:lang w:val="en-US"/>
        </w:rPr>
        <w:t>.</w:t>
      </w:r>
    </w:p>
    <w:p w14:paraId="65C9930D" w14:textId="77777777" w:rsidR="00A021E5" w:rsidRDefault="00A021E5" w:rsidP="00CB30D7">
      <w:pPr>
        <w:spacing w:line="360" w:lineRule="auto"/>
        <w:rPr>
          <w:rFonts w:eastAsiaTheme="minorEastAsia"/>
          <w:lang w:val="en-US"/>
        </w:rPr>
      </w:pPr>
      <w:r>
        <w:rPr>
          <w:rFonts w:eastAsiaTheme="minorEastAsia"/>
          <w:lang w:val="en-US"/>
        </w:rPr>
        <w:t xml:space="preserve">The electron at rest does not have momentum, but it does have rest energy. The time component become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0</m:t>
            </m:r>
          </m:sup>
        </m:sSubSup>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num>
          <m:den>
            <m:r>
              <w:rPr>
                <w:rFonts w:ascii="Cambria Math" w:eastAsiaTheme="minorEastAsia" w:hAnsi="Cambria Math"/>
                <w:lang w:val="en-US"/>
              </w:rPr>
              <m:t>c</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oMath>
      <w:r>
        <w:rPr>
          <w:rFonts w:eastAsiaTheme="minorEastAsia"/>
          <w:lang w:val="en-US"/>
        </w:rPr>
        <w:t xml:space="preserve"> is the rest mass of the </w:t>
      </w:r>
      <w:proofErr w:type="gramStart"/>
      <w:r>
        <w:rPr>
          <w:rFonts w:eastAsiaTheme="minorEastAsia"/>
          <w:lang w:val="en-US"/>
        </w:rPr>
        <w:t>electron.</w:t>
      </w:r>
      <w:proofErr w:type="gramEnd"/>
    </w:p>
    <w:p w14:paraId="011B5954" w14:textId="7E3922BA" w:rsidR="00A021E5" w:rsidRDefault="00A021E5" w:rsidP="00CB30D7">
      <w:pPr>
        <w:spacing w:line="360" w:lineRule="auto"/>
        <w:rPr>
          <w:rFonts w:eastAsiaTheme="minorEastAsia"/>
          <w:lang w:val="en-US"/>
        </w:rPr>
      </w:pPr>
      <w:r>
        <w:rPr>
          <w:rFonts w:eastAsiaTheme="minorEastAsia"/>
          <w:lang w:val="en-US"/>
        </w:rPr>
        <w:t>We use trigonometry to find the spatial components of the momentum for the electron and photon after the interaction.  Combining all the results, we get four four-momentum vectors</w:t>
      </w:r>
      <w:r w:rsidR="00004CF1">
        <w:rPr>
          <w:rFonts w:eastAsiaTheme="minorEastAsia"/>
          <w:lang w:val="en-US"/>
        </w:rPr>
        <w:t xml:space="preserve"> </w:t>
      </w:r>
    </w:p>
    <w:p w14:paraId="2EBA6DC8" w14:textId="77777777" w:rsidR="00004CF1" w:rsidRDefault="00004CF1" w:rsidP="00CB30D7">
      <w:pPr>
        <w:spacing w:line="360" w:lineRule="auto"/>
        <w:rPr>
          <w:rFonts w:eastAsiaTheme="minorEastAsi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04CF1" w14:paraId="2A2CE95B" w14:textId="77777777" w:rsidTr="00AF04FB">
        <w:tc>
          <w:tcPr>
            <w:tcW w:w="8815" w:type="dxa"/>
          </w:tcPr>
          <w:p w14:paraId="21E75986" w14:textId="5CCDBEB1" w:rsidR="00004CF1" w:rsidRDefault="00FE17CB" w:rsidP="00CB30D7">
            <w:pPr>
              <w:spacing w:line="360" w:lineRule="auto"/>
              <w:rPr>
                <w:lang w:val="en-US"/>
              </w:rPr>
            </w:pPr>
            <m:oMathPara>
              <m:oMath>
                <m:acc>
                  <m:accPr>
                    <m:chr m:val="⃗"/>
                    <m:ctrlPr>
                      <w:rPr>
                        <w:rFonts w:ascii="Cambria Math" w:eastAsiaTheme="minorEastAsia" w:hAnsi="Cambria Math"/>
                        <w:i/>
                        <w:lang w:val="en-US"/>
                      </w:rPr>
                    </m:ctrlPr>
                  </m:accPr>
                  <m:e>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γ</m:t>
                        </m:r>
                      </m:sub>
                    </m:sSub>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e>
                      </m:mr>
                      <m:mr>
                        <m:e>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e>
                      </m:mr>
                      <m:mr>
                        <m:e>
                          <m:r>
                            <w:rPr>
                              <w:rFonts w:ascii="Cambria Math" w:eastAsiaTheme="minorEastAsia" w:hAnsi="Cambria Math"/>
                              <w:lang w:val="en-US"/>
                            </w:rPr>
                            <m:t>0</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e>
                      </m:m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⋅cosϕ</m:t>
                          </m:r>
                        </m:e>
                      </m:m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⋅sinϕ</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e</m:t>
                        </m:r>
                      </m:sub>
                    </m:sSub>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e>
                      </m:mr>
                      <m:mr>
                        <m:e>
                          <m:r>
                            <w:rPr>
                              <w:rFonts w:ascii="Cambria Math" w:eastAsiaTheme="minorEastAsia" w:hAnsi="Cambria Math"/>
                              <w:lang w:val="en-US"/>
                            </w:rPr>
                            <m:t>0</m:t>
                          </m:r>
                        </m:e>
                      </m:mr>
                      <m:mr>
                        <m:e>
                          <m:r>
                            <w:rPr>
                              <w:rFonts w:ascii="Cambria Math" w:eastAsiaTheme="minorEastAsia" w:hAnsi="Cambria Math"/>
                              <w:lang w:val="en-US"/>
                            </w:rPr>
                            <m:t>0</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e>
                      </m:mr>
                      <m:m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⋅cosθ</m:t>
                          </m:r>
                        </m:e>
                      </m:mr>
                      <m:m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 xml:space="preserve">e </m:t>
                              </m:r>
                            </m:sub>
                            <m:sup>
                              <m:r>
                                <w:rPr>
                                  <w:rFonts w:ascii="Cambria Math" w:eastAsiaTheme="minorEastAsia" w:hAnsi="Cambria Math"/>
                                  <w:lang w:val="en-US"/>
                                </w:rPr>
                                <m:t>'</m:t>
                              </m:r>
                            </m:sup>
                          </m:sSubSup>
                          <m:r>
                            <w:rPr>
                              <w:rFonts w:ascii="Cambria Math" w:eastAsiaTheme="minorEastAsia" w:hAnsi="Cambria Math"/>
                              <w:lang w:val="en-US"/>
                            </w:rPr>
                            <m:t>⋅sinθ</m:t>
                          </m:r>
                        </m:e>
                      </m:mr>
                    </m:m>
                  </m:e>
                </m:d>
              </m:oMath>
            </m:oMathPara>
          </w:p>
        </w:tc>
        <w:tc>
          <w:tcPr>
            <w:tcW w:w="535" w:type="dxa"/>
          </w:tcPr>
          <w:p w14:paraId="436238E1" w14:textId="1DCCB028" w:rsidR="00004CF1" w:rsidRDefault="00004CF1"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3</w:t>
            </w:r>
            <w:r>
              <w:fldChar w:fldCharType="end"/>
            </w:r>
          </w:p>
        </w:tc>
      </w:tr>
    </w:tbl>
    <w:p w14:paraId="799345BD" w14:textId="77777777" w:rsidR="00004CF1" w:rsidRDefault="00004CF1" w:rsidP="00CB30D7">
      <w:pPr>
        <w:spacing w:line="360" w:lineRule="auto"/>
        <w:rPr>
          <w:rFonts w:eastAsiaTheme="minorEastAsia"/>
          <w:lang w:val="en-US"/>
        </w:rPr>
      </w:pPr>
    </w:p>
    <w:p w14:paraId="44BC3DEB" w14:textId="77777777" w:rsidR="00571972" w:rsidRDefault="00571972" w:rsidP="00CB30D7">
      <w:pPr>
        <w:spacing w:line="360" w:lineRule="auto"/>
        <w:rPr>
          <w:lang w:val="en-US"/>
        </w:rPr>
      </w:pPr>
      <w:r>
        <w:rPr>
          <w:lang w:val="en-US"/>
        </w:rPr>
        <w:t xml:space="preserve">With all the components in place, we use conservation of momentum. </w:t>
      </w:r>
    </w:p>
    <w:p w14:paraId="04A0418F" w14:textId="77777777" w:rsidR="00571972" w:rsidRPr="00B57CCB" w:rsidRDefault="00571972" w:rsidP="00CB30D7">
      <w:pPr>
        <w:spacing w:line="360" w:lineRule="auto"/>
        <w:rPr>
          <w:rFonts w:eastAsiaTheme="minorEastAsia"/>
          <w:lang w:val="en-US"/>
        </w:rPr>
      </w:pPr>
      <m:oMathPara>
        <m:oMath>
          <m:r>
            <w:rPr>
              <w:rFonts w:ascii="Cambria Math" w:hAnsi="Cambria Math"/>
              <w:lang w:val="en-US"/>
            </w:rPr>
            <w:lastRenderedPageBreak/>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m:oMathPara>
    </w:p>
    <w:p w14:paraId="12FFAE9E" w14:textId="77777777" w:rsidR="00571972" w:rsidRPr="00D46FCB" w:rsidRDefault="00FE17CB" w:rsidP="00CB30D7">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γ</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e</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γ</m:t>
              </m:r>
            </m:sub>
            <m:sup>
              <m:r>
                <w:rPr>
                  <w:rFonts w:ascii="Cambria Math" w:hAnsi="Cambria Math"/>
                  <w:lang w:val="en-US"/>
                </w:rPr>
                <m: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e</m:t>
              </m:r>
            </m:sub>
            <m:sup>
              <m:r>
                <w:rPr>
                  <w:rFonts w:ascii="Cambria Math" w:hAnsi="Cambria Math"/>
                  <w:lang w:val="en-US"/>
                </w:rPr>
                <m:t>'</m:t>
              </m:r>
            </m:sup>
          </m:sSubSup>
        </m:oMath>
      </m:oMathPara>
    </w:p>
    <w:p w14:paraId="75DAA88E" w14:textId="2F38047B" w:rsidR="00571972" w:rsidRDefault="00571972" w:rsidP="00CB30D7">
      <w:pPr>
        <w:spacing w:line="360" w:lineRule="auto"/>
        <w:rPr>
          <w:rFonts w:eastAsiaTheme="minorEastAsia"/>
          <w:lang w:val="en-US"/>
        </w:rPr>
      </w:pPr>
      <w:r>
        <w:rPr>
          <w:rFonts w:eastAsiaTheme="minorEastAsia"/>
          <w:lang w:val="en-US"/>
        </w:rPr>
        <w:t xml:space="preserve">First, we separate the </w:t>
      </w:r>
      <m:oMath>
        <m:r>
          <w:rPr>
            <w:rFonts w:ascii="Cambria Math" w:eastAsiaTheme="minorEastAsia" w:hAnsi="Cambria Math"/>
            <w:lang w:val="en-US"/>
          </w:rPr>
          <m:t>γ</m:t>
        </m:r>
      </m:oMath>
      <w:r>
        <w:rPr>
          <w:rFonts w:eastAsiaTheme="minorEastAsia"/>
          <w:lang w:val="en-US"/>
        </w:rPr>
        <w:t xml:space="preserve"> and </w:t>
      </w:r>
      <m:oMath>
        <m:r>
          <w:rPr>
            <w:rFonts w:ascii="Cambria Math" w:eastAsiaTheme="minorEastAsia" w:hAnsi="Cambria Math"/>
            <w:lang w:val="en-US"/>
          </w:rPr>
          <m:t>e</m:t>
        </m:r>
      </m:oMath>
      <w:r>
        <w:rPr>
          <w:rFonts w:eastAsiaTheme="minorEastAsia"/>
          <w:lang w:val="en-US"/>
        </w:rPr>
        <w:t xml:space="preserve">, then we square both sides of the equation. For simplicity, we remove the vector sign above our four-vectors. We get this equation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571972" w14:paraId="1942415A" w14:textId="77777777" w:rsidTr="00813148">
        <w:tc>
          <w:tcPr>
            <w:tcW w:w="8815" w:type="dxa"/>
          </w:tcPr>
          <w:p w14:paraId="13109D81" w14:textId="4A5E01FB" w:rsidR="00571972" w:rsidRDefault="00FE17CB" w:rsidP="00CB30D7">
            <w:pPr>
              <w:spacing w:line="360" w:lineRule="auto"/>
              <w:rPr>
                <w:lang w:val="en-US"/>
              </w:rPr>
            </w:pPr>
            <m:oMathPara>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m:t>
                </m:r>
                <m:r>
                  <w:rPr>
                    <w:rFonts w:ascii="Cambria Math" w:eastAsiaTheme="minorEastAsia" w:hAnsi="Cambria Math"/>
                    <w:lang w:val="en-US"/>
                  </w:rPr>
                  <m:t>2</m:t>
                </m:r>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r>
                  <m:rPr>
                    <m:sty m:val="bi"/>
                  </m:rPr>
                  <w:rPr>
                    <w:rFonts w:ascii="Cambria Math" w:eastAsiaTheme="minorEastAsia" w:hAnsi="Cambria Math"/>
                    <w:lang w:val="en-US"/>
                  </w:rPr>
                  <m:t>+</m:t>
                </m:r>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r>
                  <m:rPr>
                    <m:sty m:val="bi"/>
                  </m:rPr>
                  <w:rPr>
                    <w:rFonts w:ascii="Cambria Math" w:eastAsiaTheme="minorEastAsia" w:hAnsi="Cambria Math"/>
                    <w:lang w:val="en-US"/>
                  </w:rPr>
                  <m:t>=</m:t>
                </m:r>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m:t>
                </m:r>
                <m:r>
                  <w:rPr>
                    <w:rFonts w:ascii="Cambria Math" w:eastAsiaTheme="minorEastAsia" w:hAnsi="Cambria Math"/>
                    <w:lang w:val="en-US"/>
                  </w:rPr>
                  <m:t>2</m:t>
                </m:r>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r>
                  <m:rPr>
                    <m:sty m:val="bi"/>
                  </m:rPr>
                  <w:rPr>
                    <w:rFonts w:ascii="Cambria Math" w:eastAsiaTheme="minorEastAsia" w:hAnsi="Cambria Math"/>
                    <w:lang w:val="en-US"/>
                  </w:rPr>
                  <m:t>+</m:t>
                </m:r>
                <m:sSubSup>
                  <m:sSubSupPr>
                    <m:ctrlPr>
                      <w:rPr>
                        <w:rFonts w:ascii="Cambria Math" w:eastAsiaTheme="minorEastAsia" w:hAnsi="Cambria Math"/>
                        <w:b/>
                        <w:i/>
                        <w:lang w:val="en-US"/>
                      </w:rPr>
                    </m:ctrlPr>
                  </m:sSubSupPr>
                  <m:e>
                    <m:sSup>
                      <m:sSupPr>
                        <m:ctrlPr>
                          <w:rPr>
                            <w:rFonts w:ascii="Cambria Math" w:eastAsiaTheme="minorEastAsia" w:hAnsi="Cambria Math"/>
                            <w:b/>
                            <w:i/>
                            <w:lang w:val="en-US"/>
                          </w:rPr>
                        </m:ctrlPr>
                      </m:sSupPr>
                      <m:e>
                        <m:r>
                          <m:rPr>
                            <m:sty m:val="bi"/>
                          </m:rPr>
                          <w:rPr>
                            <w:rFonts w:ascii="Cambria Math" w:eastAsiaTheme="minorEastAsia" w:hAnsi="Cambria Math"/>
                            <w:lang w:val="en-US"/>
                          </w:rPr>
                          <m:t>P</m:t>
                        </m:r>
                        <m:ctrlPr>
                          <w:rPr>
                            <w:rFonts w:ascii="Cambria Math" w:eastAsia="Cambria Math" w:hAnsi="Cambria Math" w:cs="Cambria Math"/>
                            <w:b/>
                            <w:i/>
                            <w:lang w:val="en-US"/>
                          </w:rPr>
                        </m:ctrlPr>
                      </m:e>
                      <m:sup>
                        <m:r>
                          <m:rPr>
                            <m:sty m:val="bi"/>
                          </m:rPr>
                          <w:rPr>
                            <w:rFonts w:ascii="Cambria Math" w:eastAsiaTheme="minorEastAsia" w:hAnsi="Cambria Math"/>
                            <w:lang w:val="en-US"/>
                          </w:rPr>
                          <m:t>'</m:t>
                        </m:r>
                      </m:sup>
                    </m:sSup>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 xml:space="preserve"> .</m:t>
                </m:r>
              </m:oMath>
            </m:oMathPara>
          </w:p>
        </w:tc>
        <w:bookmarkStart w:id="212" w:name="_Ref94632966"/>
        <w:tc>
          <w:tcPr>
            <w:tcW w:w="536" w:type="dxa"/>
          </w:tcPr>
          <w:p w14:paraId="7F7727E4" w14:textId="6921C4ED" w:rsidR="00571972" w:rsidRDefault="00571972"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4</w:t>
            </w:r>
            <w:r>
              <w:fldChar w:fldCharType="end"/>
            </w:r>
            <w:bookmarkEnd w:id="212"/>
          </w:p>
        </w:tc>
      </w:tr>
    </w:tbl>
    <w:p w14:paraId="4F7A1D06" w14:textId="5B32329C" w:rsidR="00813148" w:rsidRDefault="00813148" w:rsidP="00CB30D7">
      <w:pPr>
        <w:spacing w:line="360" w:lineRule="auto"/>
        <w:rPr>
          <w:rFonts w:eastAsiaTheme="minorEastAsia"/>
          <w:lang w:val="en-US"/>
        </w:rPr>
      </w:pPr>
      <w:r>
        <w:rPr>
          <w:rFonts w:eastAsiaTheme="minorEastAsia"/>
          <w:lang w:val="en-US"/>
        </w:rPr>
        <w:t xml:space="preserve">The product of two four-vectors is </w:t>
      </w:r>
      <m:oMath>
        <m:r>
          <m:rPr>
            <m:sty m:val="bi"/>
          </m:rPr>
          <w:rPr>
            <w:rFonts w:ascii="Cambria Math" w:eastAsiaTheme="minorEastAsia" w:hAnsi="Cambria Math"/>
            <w:lang w:val="en-US"/>
          </w:rPr>
          <m:t>X⋅Y=</m:t>
        </m:r>
        <m:sSub>
          <m:sSubPr>
            <m:ctrlPr>
              <w:rPr>
                <w:rFonts w:ascii="Cambria Math" w:eastAsiaTheme="minorEastAsia" w:hAnsi="Cambria Math"/>
                <w:i/>
                <w:lang w:val="en-US"/>
              </w:rPr>
            </m:ctrlPr>
          </m:sSubPr>
          <m:e>
            <m:r>
              <w:rPr>
                <w:rFonts w:ascii="Cambria Math" w:eastAsiaTheme="minorEastAsia" w:hAnsi="Cambria Math"/>
                <w:lang w:val="en-US"/>
              </w:rPr>
              <m:t>x</m:t>
            </m:r>
            <m:ctrlPr>
              <w:rPr>
                <w:rFonts w:ascii="Cambria Math" w:eastAsiaTheme="minorEastAsia" w:hAnsi="Cambria Math"/>
                <w:b/>
                <w:i/>
                <w:lang w:val="en-US"/>
              </w:rPr>
            </m:ctrlP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0</m:t>
            </m:r>
          </m:sup>
        </m:sSup>
        <m:r>
          <w:rPr>
            <w:rFonts w:ascii="Cambria Math" w:eastAsiaTheme="minorEastAsia" w:hAnsi="Cambria Math"/>
            <w:lang w:val="en-US"/>
          </w:rPr>
          <m:t>-</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x</m:t>
                </m:r>
              </m:e>
            </m:acc>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r>
                  <m:rPr>
                    <m:sty m:val="bi"/>
                  </m:rPr>
                  <w:rPr>
                    <w:rFonts w:ascii="Cambria Math" w:eastAsiaTheme="minorEastAsia" w:hAnsi="Cambria Math"/>
                    <w:lang w:val="en-US"/>
                  </w:rPr>
                  <m:t>y</m:t>
                </m:r>
              </m:e>
            </m:acc>
          </m:e>
        </m:d>
      </m:oMath>
      <w:r>
        <w:rPr>
          <w:rFonts w:eastAsiaTheme="minorEastAsia"/>
          <w:lang w:val="en-US"/>
        </w:rPr>
        <w:t xml:space="preserve">, we see that </w:t>
      </w:r>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2</m:t>
            </m:r>
          </m:sup>
        </m:sSubSup>
      </m:oMath>
      <w:r>
        <w:rPr>
          <w:rFonts w:eastAsiaTheme="minorEastAsia"/>
          <w:b/>
          <w:bCs/>
          <w:lang w:val="en-US"/>
        </w:rPr>
        <w:t xml:space="preserve"> </w:t>
      </w:r>
      <w:r>
        <w:rPr>
          <w:rFonts w:eastAsiaTheme="minorEastAsia"/>
          <w:lang w:val="en-US"/>
        </w:rPr>
        <w:t xml:space="preserve">becomes </w:t>
      </w:r>
      <m:oMath>
        <m:r>
          <w:rPr>
            <w:rFonts w:ascii="Cambria Math" w:eastAsiaTheme="minorEastAsia" w:hAnsi="Cambria Math"/>
            <w:lang w:val="en-US"/>
          </w:rPr>
          <m:t>0</m:t>
        </m:r>
      </m:oMath>
      <w:r>
        <w:rPr>
          <w:rFonts w:eastAsiaTheme="minorEastAsia"/>
          <w:lang w:val="en-US"/>
        </w:rPr>
        <w:t xml:space="preserve">. And </w:t>
      </w:r>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oMath>
      <w:r>
        <w:rPr>
          <w:rFonts w:eastAsiaTheme="minorEastAsia"/>
          <w:b/>
          <w:bCs/>
          <w:lang w:val="en-US"/>
        </w:rPr>
        <w:t xml:space="preserve"> </w:t>
      </w:r>
      <w:r>
        <w:rPr>
          <w:rFonts w:eastAsiaTheme="minorEastAsia"/>
          <w:lang w:val="en-US"/>
        </w:rPr>
        <w:t xml:space="preserve">becomes </w:t>
      </w:r>
      <m:oMath>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Pr>
          <w:rFonts w:eastAsiaTheme="minorEastAsia"/>
          <w:lang w:val="en-US"/>
        </w:rPr>
        <w:t xml:space="preserve">. </w:t>
      </w:r>
      <w:r w:rsidR="0078704C">
        <w:rPr>
          <w:rFonts w:eastAsiaTheme="minorEastAsia"/>
          <w:lang w:val="en-US"/>
        </w:rPr>
        <w:br/>
      </w:r>
      <w:r>
        <w:rPr>
          <w:rFonts w:eastAsiaTheme="minorEastAsia"/>
          <w:lang w:val="en-US"/>
        </w:rPr>
        <w:t xml:space="preserve">We use the dot product to find </w:t>
      </w:r>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oMath>
      <w:r>
        <w:rPr>
          <w:rFonts w:eastAsiaTheme="minorEastAsia"/>
          <w:lang w:val="en-US"/>
        </w:rPr>
        <w:t xml:space="preserve">, </w:t>
      </w:r>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oMath>
      <w:r>
        <w:rPr>
          <w:rFonts w:eastAsiaTheme="minorEastAsia"/>
          <w:lang w:val="en-US"/>
        </w:rPr>
        <w:t xml:space="preserve">, </w:t>
      </w:r>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oMath>
      <w:r>
        <w:rPr>
          <w:rFonts w:eastAsiaTheme="minorEastAsia"/>
          <w:lang w:val="en-US"/>
        </w:rPr>
        <w:t xml:space="preserve">, and </w:t>
      </w:r>
      <m:oMath>
        <m:sSubSup>
          <m:sSubSupPr>
            <m:ctrlPr>
              <w:rPr>
                <w:rFonts w:ascii="Cambria Math" w:eastAsiaTheme="minorEastAsia" w:hAnsi="Cambria Math"/>
                <w:b/>
                <w:i/>
                <w:lang w:val="en-US"/>
              </w:rPr>
            </m:ctrlPr>
          </m:sSubSupPr>
          <m:e>
            <m:sSup>
              <m:sSupPr>
                <m:ctrlPr>
                  <w:rPr>
                    <w:rFonts w:ascii="Cambria Math" w:eastAsiaTheme="minorEastAsia" w:hAnsi="Cambria Math"/>
                    <w:b/>
                    <w:i/>
                    <w:lang w:val="en-US"/>
                  </w:rPr>
                </m:ctrlPr>
              </m:sSupPr>
              <m:e>
                <m:r>
                  <m:rPr>
                    <m:sty m:val="bi"/>
                  </m:rPr>
                  <w:rPr>
                    <w:rFonts w:ascii="Cambria Math" w:eastAsiaTheme="minorEastAsia" w:hAnsi="Cambria Math"/>
                    <w:lang w:val="en-US"/>
                  </w:rPr>
                  <m:t>P</m:t>
                </m:r>
                <m:ctrlPr>
                  <w:rPr>
                    <w:rFonts w:ascii="Cambria Math" w:eastAsia="Cambria Math" w:hAnsi="Cambria Math" w:cs="Cambria Math"/>
                    <w:b/>
                    <w:i/>
                    <w:lang w:val="en-US"/>
                  </w:rPr>
                </m:ctrlPr>
              </m:e>
              <m:sup>
                <m:r>
                  <m:rPr>
                    <m:sty m:val="bi"/>
                  </m:rPr>
                  <w:rPr>
                    <w:rFonts w:ascii="Cambria Math" w:eastAsiaTheme="minorEastAsia" w:hAnsi="Cambria Math"/>
                    <w:lang w:val="en-US"/>
                  </w:rPr>
                  <m:t>'</m:t>
                </m:r>
              </m:sup>
            </m:sSup>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oMath>
      <w:r>
        <w:rPr>
          <w:rFonts w:eastAsiaTheme="minorEastAsia"/>
          <w:lang w:val="en-US"/>
        </w:rPr>
        <w:t>.</w:t>
      </w:r>
    </w:p>
    <w:p w14:paraId="20E56AD0" w14:textId="045A9D10" w:rsidR="00E82B8A" w:rsidRDefault="00FE17CB" w:rsidP="00CB30D7">
      <w:pPr>
        <w:spacing w:line="360" w:lineRule="auto"/>
        <w:rPr>
          <w:rFonts w:eastAsiaTheme="minorEastAsia"/>
          <w:lang w:val="en-US"/>
        </w:rPr>
      </w:pPr>
      <m:oMathPara>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r>
            <m:rPr>
              <m:aln/>
            </m:rP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0</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'0</m:t>
              </m:r>
            </m:sup>
          </m:sSubSup>
          <m:r>
            <w:rPr>
              <w:rFonts w:ascii="Cambria Math" w:eastAsiaTheme="minorEastAsia" w:hAnsi="Cambria Math"/>
              <w:lang w:val="en-US"/>
            </w:rPr>
            <m:t>-</m:t>
          </m:r>
          <m:d>
            <m:dPr>
              <m:ctrlPr>
                <w:rPr>
                  <w:rFonts w:ascii="Cambria Math" w:eastAsiaTheme="minorEastAsia" w:hAnsi="Cambria Math"/>
                  <w:i/>
                  <w:lang w:val="en-US"/>
                </w:rPr>
              </m:ctrlPr>
            </m:dPr>
            <m:e>
              <m:sSubSup>
                <m:sSubSupPr>
                  <m:ctrlPr>
                    <w:rPr>
                      <w:rFonts w:ascii="Cambria Math" w:eastAsiaTheme="minorEastAsia" w:hAnsi="Cambria Math"/>
                      <w:i/>
                    </w:rPr>
                  </m:ctrlPr>
                </m:sSubSupPr>
                <m:e>
                  <m:r>
                    <w:rPr>
                      <w:rFonts w:ascii="Cambria Math" w:eastAsiaTheme="minorEastAsia" w:hAnsi="Cambria Math"/>
                    </w:rPr>
                    <m:t>p</m:t>
                  </m:r>
                  <m:ctrlPr>
                    <w:rPr>
                      <w:rFonts w:ascii="Cambria Math" w:eastAsiaTheme="minorEastAsia" w:hAnsi="Cambria Math"/>
                      <w:i/>
                      <w:lang w:val="en-US"/>
                    </w:rPr>
                  </m:ctrlPr>
                </m:e>
                <m:sub>
                  <m:r>
                    <w:rPr>
                      <w:rFonts w:ascii="Cambria Math" w:eastAsiaTheme="minorEastAsia" w:hAnsi="Cambria Math"/>
                    </w:rPr>
                    <m:t>γ</m:t>
                  </m:r>
                </m:sub>
                <m:sup>
                  <m:r>
                    <w:rPr>
                      <w:rFonts w:ascii="Cambria Math" w:eastAsiaTheme="minorEastAsia" w:hAnsi="Cambria Math"/>
                      <w:lang w:val="en-US"/>
                    </w:rPr>
                    <m:t>1</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'1</m:t>
                  </m:r>
                </m:sup>
              </m:sSubSup>
              <m:r>
                <w:rPr>
                  <w:rFonts w:ascii="Cambria Math" w:eastAsiaTheme="minorEastAsia" w:hAnsi="Cambria Math"/>
                  <w:lang w:val="en-US"/>
                </w:rPr>
                <m:t xml:space="preserve">+ </m:t>
              </m:r>
              <m:sSubSup>
                <m:sSubSupPr>
                  <m:ctrlPr>
                    <w:rPr>
                      <w:rFonts w:ascii="Cambria Math" w:eastAsiaTheme="minorEastAsia" w:hAnsi="Cambria Math"/>
                      <w:i/>
                    </w:rPr>
                  </m:ctrlPr>
                </m:sSubSupPr>
                <m:e>
                  <m:r>
                    <w:rPr>
                      <w:rFonts w:ascii="Cambria Math" w:eastAsiaTheme="minorEastAsia" w:hAnsi="Cambria Math"/>
                    </w:rPr>
                    <m:t>p</m:t>
                  </m:r>
                  <m:ctrlPr>
                    <w:rPr>
                      <w:rFonts w:ascii="Cambria Math" w:eastAsiaTheme="minorEastAsia" w:hAnsi="Cambria Math"/>
                      <w:i/>
                      <w:lang w:val="en-US"/>
                    </w:rPr>
                  </m:ctrlPr>
                </m:e>
                <m:sub>
                  <m:r>
                    <w:rPr>
                      <w:rFonts w:ascii="Cambria Math" w:eastAsiaTheme="minorEastAsia" w:hAnsi="Cambria Math"/>
                    </w:rPr>
                    <m:t>γ</m:t>
                  </m:r>
                </m:sub>
                <m:sup>
                  <m:r>
                    <w:rPr>
                      <w:rFonts w:ascii="Cambria Math" w:eastAsiaTheme="minorEastAsia" w:hAnsi="Cambria Math"/>
                      <w:lang w:val="en-US"/>
                    </w:rPr>
                    <m:t>2</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'2</m:t>
                  </m:r>
                </m:sup>
              </m:sSubSup>
              <m:r>
                <w:rPr>
                  <w:rFonts w:ascii="Cambria Math" w:eastAsiaTheme="minorEastAsia" w:hAnsi="Cambria Math"/>
                  <w:lang w:val="en-US"/>
                </w:rPr>
                <m:t xml:space="preserve"> </m:t>
              </m:r>
            </m:e>
          </m:d>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 xml:space="preserve"> cosϕ+0</m:t>
          </m:r>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f>
            <m:fPr>
              <m:ctrlPr>
                <w:rPr>
                  <w:rFonts w:ascii="Cambria Math" w:eastAsiaTheme="minorEastAsia" w:hAnsi="Cambria Math"/>
                  <w:i/>
                  <w:iCs/>
                  <w:lang w:val="en-US"/>
                </w:rPr>
              </m:ctrlPr>
            </m:fPr>
            <m:num>
              <m:r>
                <w:rPr>
                  <w:rFonts w:ascii="Cambria Math" w:eastAsiaTheme="minorEastAsia" w:hAnsi="Cambria Math"/>
                  <w:lang w:val="en-US"/>
                </w:rPr>
                <m:t>h</m:t>
              </m:r>
              <m:sSup>
                <m:sSupPr>
                  <m:ctrlPr>
                    <w:rPr>
                      <w:rFonts w:ascii="Cambria Math" w:eastAsiaTheme="minorEastAsia" w:hAnsi="Cambria Math"/>
                      <w:i/>
                      <w:iCs/>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iCs/>
                      <w:lang w:val="en-US"/>
                    </w:rPr>
                  </m:ctrlPr>
                </m:funcPr>
                <m:fName>
                  <m:r>
                    <w:rPr>
                      <w:rFonts w:ascii="Cambria Math" w:eastAsiaTheme="minorEastAsia" w:hAnsi="Cambria Math"/>
                      <w:lang w:val="en-US"/>
                    </w:rPr>
                    <m:t>cos</m:t>
                  </m:r>
                </m:fName>
                <m:e>
                  <m:r>
                    <w:rPr>
                      <w:rFonts w:ascii="Cambria Math" w:eastAsiaTheme="minorEastAsia" w:hAnsi="Cambria Math"/>
                      <w:lang w:val="en-US"/>
                    </w:rPr>
                    <m:t>ϕ</m:t>
                  </m:r>
                </m:e>
              </m:func>
            </m:e>
          </m:d>
          <m:r>
            <m:rPr>
              <m:sty m:val="p"/>
            </m:rPr>
            <w:rPr>
              <w:rFonts w:eastAsiaTheme="minorEastAsia"/>
              <w:lang w:val="en-US"/>
            </w:rPr>
            <w:br/>
          </m:r>
        </m:oMath>
        <m:oMath>
          <m:r>
            <m:rPr>
              <m:sty m:val="p"/>
            </m:rPr>
            <w:rPr>
              <w:rFonts w:ascii="Cambria Math" w:eastAsiaTheme="minorEastAsia" w:hAnsi="Cambria Math"/>
              <w:lang w:val="en-US"/>
            </w:rPr>
            <w:br/>
          </m:r>
        </m:oMath>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r>
            <m:rPr>
              <m:sty m:val="p"/>
            </m:rPr>
            <w:rPr>
              <w:rFonts w:ascii="Cambria Math" w:eastAsiaTheme="minorEastAsia" w:hAnsi="Cambria Math"/>
              <w:lang w:val="en-US"/>
            </w:rPr>
            <m:t xml:space="preserve"> </m:t>
          </m:r>
          <m:r>
            <m:rPr>
              <m:aln/>
            </m:rP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0</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'0</m:t>
              </m:r>
            </m:sup>
          </m:sSubSup>
          <m:r>
            <w:rPr>
              <w:rFonts w:ascii="Cambria Math" w:eastAsiaTheme="minorEastAsia" w:hAnsi="Cambria Math"/>
              <w:lang w:val="en-US"/>
            </w:rPr>
            <m:t>-</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1</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'1</m:t>
                  </m:r>
                </m:sup>
              </m:sSubSup>
              <m: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2</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'2</m:t>
                  </m:r>
                </m:sup>
              </m:sSubSup>
            </m:e>
          </m:d>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r>
            <w:rPr>
              <w:rFonts w:ascii="Cambria Math" w:eastAsiaTheme="minorEastAsia" w:hAnsi="Cambria Math"/>
              <w:lang w:val="en-US"/>
            </w:rPr>
            <m:t>-</m:t>
          </m:r>
          <m:d>
            <m:dPr>
              <m:ctrlPr>
                <w:rPr>
                  <w:rFonts w:ascii="Cambria Math" w:eastAsiaTheme="minorEastAsia" w:hAnsi="Cambria Math"/>
                  <w:b/>
                  <w:i/>
                  <w:lang w:val="en-US"/>
                </w:rPr>
              </m:ctrlPr>
            </m:dPr>
            <m:e>
              <m:sSubSup>
                <m:sSubSupPr>
                  <m:ctrlPr>
                    <w:rPr>
                      <w:rFonts w:ascii="Cambria Math" w:eastAsiaTheme="minorEastAsia" w:hAnsi="Cambria Math"/>
                      <w:b/>
                      <w:i/>
                      <w:lang w:val="en-US"/>
                    </w:rPr>
                  </m:ctrlPr>
                </m:sSubSupPr>
                <m:e>
                  <m:r>
                    <w:rPr>
                      <w:rFonts w:ascii="Cambria Math" w:eastAsiaTheme="minorEastAsia" w:hAnsi="Cambria Math"/>
                      <w:lang w:val="en-US"/>
                    </w:rPr>
                    <m:t>p</m:t>
                  </m:r>
                </m:e>
                <m:sub>
                  <m:r>
                    <w:rPr>
                      <w:rFonts w:ascii="Cambria Math" w:eastAsiaTheme="minorEastAsia" w:hAnsi="Cambria Math"/>
                      <w:lang w:val="en-US"/>
                    </w:rPr>
                    <m:t>e</m:t>
                  </m:r>
                  <m:ctrlPr>
                    <w:rPr>
                      <w:rFonts w:ascii="Cambria Math" w:eastAsiaTheme="minorEastAsia" w:hAnsi="Cambria Math"/>
                      <w:bCs/>
                      <w:i/>
                      <w:lang w:val="en-US"/>
                    </w:rPr>
                  </m:ctrlPr>
                </m:sub>
                <m:sup>
                  <m:r>
                    <m:rPr>
                      <m:sty m:val="bi"/>
                    </m:rPr>
                    <w:rPr>
                      <w:rFonts w:ascii="Cambria Math" w:eastAsiaTheme="minorEastAsia" w:hAnsi="Cambria Math"/>
                      <w:lang w:val="en-US"/>
                    </w:rPr>
                    <m:t>'</m:t>
                  </m:r>
                </m:sup>
              </m:sSubSup>
              <m:func>
                <m:funcPr>
                  <m:ctrlPr>
                    <w:rPr>
                      <w:rFonts w:ascii="Cambria Math" w:eastAsiaTheme="minorEastAsia" w:hAnsi="Cambria Math"/>
                      <w:bCs/>
                      <w:i/>
                      <w:lang w:val="en-US"/>
                    </w:rPr>
                  </m:ctrlPr>
                </m:funcPr>
                <m:fName>
                  <m:r>
                    <m:rPr>
                      <m:sty m:val="p"/>
                    </m:rPr>
                    <w:rPr>
                      <w:rFonts w:ascii="Cambria Math" w:eastAsiaTheme="minorEastAsia" w:hAnsi="Cambria Math"/>
                      <w:lang w:val="en-US"/>
                    </w:rPr>
                    <m:t>cos</m:t>
                  </m:r>
                </m:fName>
                <m:e>
                  <m:r>
                    <w:rPr>
                      <w:rFonts w:ascii="Cambria Math" w:eastAsiaTheme="minorEastAsia" w:hAnsi="Cambria Math"/>
                      <w:lang w:val="en-US"/>
                    </w:rPr>
                    <m:t>θ</m:t>
                  </m:r>
                </m:e>
              </m:func>
              <m:r>
                <w:rPr>
                  <w:rFonts w:ascii="Cambria Math" w:eastAsiaTheme="minorEastAsia" w:hAnsi="Cambria Math"/>
                  <w:lang w:val="en-US"/>
                </w:rPr>
                <m:t>⋅0+</m:t>
              </m:r>
              <m:sSub>
                <m:sSubPr>
                  <m:ctrlPr>
                    <w:rPr>
                      <w:rFonts w:ascii="Cambria Math" w:eastAsiaTheme="minorEastAsia" w:hAnsi="Cambria Math"/>
                      <w:bCs/>
                      <w:i/>
                      <w:lang w:val="en-US"/>
                    </w:rPr>
                  </m:ctrlPr>
                </m:sSubPr>
                <m:e>
                  <m:r>
                    <w:rPr>
                      <w:rFonts w:ascii="Cambria Math" w:eastAsiaTheme="minorEastAsia" w:hAnsi="Cambria Math"/>
                      <w:lang w:val="en-US"/>
                    </w:rPr>
                    <m:t>p</m:t>
                  </m:r>
                </m:e>
                <m:sub>
                  <m:r>
                    <w:rPr>
                      <w:rFonts w:ascii="Cambria Math" w:eastAsiaTheme="minorEastAsia" w:hAnsi="Cambria Math"/>
                      <w:lang w:val="en-US"/>
                    </w:rPr>
                    <m:t>e</m:t>
                  </m:r>
                </m:sub>
              </m:sSub>
              <m:func>
                <m:funcPr>
                  <m:ctrlPr>
                    <w:rPr>
                      <w:rFonts w:ascii="Cambria Math" w:eastAsiaTheme="minorEastAsia" w:hAnsi="Cambria Math"/>
                      <w:bCs/>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θ</m:t>
                  </m:r>
                </m:e>
              </m:func>
              <m:r>
                <m:rPr>
                  <m:sty m:val="bi"/>
                </m:rPr>
                <w:rPr>
                  <w:rFonts w:ascii="Cambria Math" w:eastAsiaTheme="minorEastAsia" w:hAnsi="Cambria Math"/>
                  <w:lang w:val="en-US"/>
                </w:rPr>
                <m:t>⋅</m:t>
              </m:r>
              <m:r>
                <w:rPr>
                  <w:rFonts w:ascii="Cambria Math" w:eastAsiaTheme="minorEastAsia" w:hAnsi="Cambria Math"/>
                  <w:lang w:val="en-US"/>
                </w:rPr>
                <m:t>0</m:t>
              </m:r>
              <m:ctrlPr>
                <w:rPr>
                  <w:rFonts w:ascii="Cambria Math" w:eastAsiaTheme="minorEastAsia" w:hAnsi="Cambria Math"/>
                  <w:bCs/>
                  <w:i/>
                  <w:lang w:val="en-US"/>
                </w:rPr>
              </m:ctrlPr>
            </m:e>
          </m:d>
          <m:r>
            <m:rPr>
              <m:sty m:val="p"/>
            </m:rPr>
            <w:rPr>
              <w:rFonts w:ascii="Cambria Math" w:eastAsiaTheme="minorEastAsia" w:hAnsi="Cambria Math"/>
              <w:lang w:val="en-US"/>
            </w:rPr>
            <m:t xml:space="preserve"> </m:t>
          </m:r>
          <m:r>
            <m:rPr>
              <m:sty m:val="p"/>
            </m:rPr>
            <w:rPr>
              <w:rFonts w:ascii="Cambria Math" w:eastAsiaTheme="minorEastAsia" w:hAnsi="Cambria Math"/>
              <w:lang w:val="en-US"/>
            </w:rPr>
            <w:br/>
          </m:r>
        </m:oMath>
        <m:oMath>
          <m:r>
            <m:rPr>
              <m:aln/>
            </m:rPr>
            <w:rPr>
              <w:rFonts w:ascii="Cambria Math" w:eastAsiaTheme="minorEastAsia" w:hAnsi="Cambria Math"/>
              <w:lang w:val="en-US"/>
            </w:rPr>
            <m:t>=</m:t>
          </m:r>
          <m:sSub>
            <m:sSubPr>
              <m:ctrlPr>
                <w:rPr>
                  <w:rFonts w:ascii="Cambria Math" w:eastAsiaTheme="minorEastAsia" w:hAnsi="Cambria Math"/>
                  <w:bCs/>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f>
            <m:fPr>
              <m:ctrlPr>
                <w:rPr>
                  <w:rFonts w:ascii="Cambria Math" w:eastAsiaTheme="minorEastAsia" w:hAnsi="Cambria Math"/>
                  <w:bCs/>
                  <w:i/>
                  <w:lang w:val="en-US"/>
                </w:rPr>
              </m:ctrlPr>
            </m:fPr>
            <m:num>
              <m:sSubSup>
                <m:sSubSupPr>
                  <m:ctrlPr>
                    <w:rPr>
                      <w:rFonts w:ascii="Cambria Math" w:eastAsiaTheme="minorEastAsia" w:hAnsi="Cambria Math"/>
                      <w:bCs/>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r>
            <m:rPr>
              <m:sty m:val="bi"/>
            </m:rPr>
            <w:rPr>
              <w:rFonts w:ascii="Cambria Math" w:eastAsiaTheme="minorEastAsia" w:hAnsi="Cambria Math"/>
              <w:lang w:val="en-US"/>
            </w:rPr>
            <m:t xml:space="preserve">  </m:t>
          </m:r>
          <m:r>
            <m:rPr>
              <m:sty m:val="p"/>
            </m:rPr>
            <w:rPr>
              <w:rFonts w:ascii="Cambria Math" w:eastAsiaTheme="minorEastAsia" w:hAnsi="Cambria Math"/>
              <w:lang w:val="en-US"/>
            </w:rPr>
            <w:br/>
          </m:r>
        </m:oMath>
      </m:oMathPara>
    </w:p>
    <w:p w14:paraId="52E2D6AA" w14:textId="77777777" w:rsidR="00D622F0" w:rsidRDefault="00FE17CB" w:rsidP="00CB30D7">
      <w:pPr>
        <w:spacing w:line="360" w:lineRule="auto"/>
        <w:rPr>
          <w:rFonts w:eastAsiaTheme="minorEastAsia"/>
          <w:lang w:val="sv-SE"/>
        </w:rPr>
      </w:pPr>
      <m:oMathPara>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sv-SE"/>
                    </w:rPr>
                    <m:t>'</m:t>
                  </m:r>
                </m:sup>
              </m:sSubSup>
            </m:e>
            <m:sup>
              <m:r>
                <m:rPr>
                  <m:sty m:val="bi"/>
                </m:rPr>
                <w:rPr>
                  <w:rFonts w:ascii="Cambria Math" w:eastAsiaTheme="minorEastAsia" w:hAnsi="Cambria Math"/>
                  <w:lang w:val="en-US"/>
                </w:rPr>
                <m:t>2</m:t>
              </m:r>
            </m:sup>
          </m:sSup>
          <m:r>
            <m:rPr>
              <m:sty m:val="bi"/>
              <m:aln/>
            </m:rP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0</m:t>
              </m:r>
            </m:sup>
          </m:sSubSup>
          <m: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0</m:t>
              </m:r>
            </m:sup>
          </m:sSubSup>
          <m:r>
            <w:rPr>
              <w:rFonts w:ascii="Cambria Math" w:eastAsiaTheme="minorEastAsia" w:hAnsi="Cambria Math"/>
              <w:lang w:val="sv-SE"/>
            </w:rPr>
            <m:t>-</m:t>
          </m:r>
          <m:d>
            <m:dPr>
              <m:ctrlPr>
                <w:rPr>
                  <w:rFonts w:ascii="Cambria Math" w:eastAsiaTheme="minorEastAsia" w:hAnsi="Cambria Math"/>
                  <w:bCs/>
                  <w:i/>
                  <w:lang w:val="en-US"/>
                </w:rPr>
              </m:ctrlPr>
            </m:dPr>
            <m:e>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xml:space="preserve">' 1 </m:t>
                  </m:r>
                </m:sup>
              </m:sSubSup>
              <m: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1</m:t>
                  </m:r>
                </m:sup>
              </m:sSubSup>
              <m:r>
                <w:rPr>
                  <w:rFonts w:ascii="Cambria Math" w:eastAsiaTheme="minorEastAsia" w:hAnsi="Cambria Math"/>
                  <w:lang w:val="sv-SE"/>
                </w:rPr>
                <m:t xml:space="preserve"> + </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2</m:t>
                  </m:r>
                </m:sup>
              </m:sSubSup>
              <m: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2</m:t>
                  </m:r>
                </m:sup>
              </m:sSubSup>
            </m:e>
          </m:d>
          <m:r>
            <m:rPr>
              <m:sty m:val="p"/>
            </m:rPr>
            <w:rPr>
              <w:rFonts w:ascii="Cambria Math" w:eastAsiaTheme="minorEastAsia" w:hAnsi="Cambria Math"/>
              <w:lang w:val="sv-SE"/>
            </w:rPr>
            <w:br/>
          </m:r>
        </m:oMath>
        <m:oMath>
          <m:r>
            <w:rPr>
              <w:rFonts w:ascii="Cambria Math" w:eastAsiaTheme="minorEastAsia" w:hAnsi="Cambria Math"/>
              <w:lang w:val="sv-SE"/>
            </w:rPr>
            <m:t xml:space="preserve">         </m:t>
          </m:r>
          <m:r>
            <m:rPr>
              <m:aln/>
            </m:rPr>
            <w:rPr>
              <w:rFonts w:ascii="Cambria Math" w:eastAsiaTheme="minorEastAsia" w:hAnsi="Cambria Math"/>
              <w:lang w:val="sv-SE"/>
            </w:rPr>
            <m:t>=</m:t>
          </m:r>
          <m:sSup>
            <m:sSupPr>
              <m:ctrlPr>
                <w:rPr>
                  <w:rFonts w:ascii="Cambria Math" w:eastAsiaTheme="minorEastAsia" w:hAnsi="Cambria Math"/>
                  <w:bCs/>
                  <w:i/>
                  <w:lang w:val="sv-SE"/>
                </w:rPr>
              </m:ctrlPr>
            </m:sSupPr>
            <m:e>
              <m:d>
                <m:dPr>
                  <m:ctrlPr>
                    <w:rPr>
                      <w:rFonts w:ascii="Cambria Math" w:eastAsiaTheme="minorEastAsia" w:hAnsi="Cambria Math"/>
                      <w:bCs/>
                      <w:i/>
                      <w:lang w:val="sv-SE"/>
                    </w:rPr>
                  </m:ctrlPr>
                </m:dPr>
                <m:e>
                  <m:f>
                    <m:fPr>
                      <m:ctrlPr>
                        <w:rPr>
                          <w:rFonts w:ascii="Cambria Math" w:eastAsiaTheme="minorEastAsia" w:hAnsi="Cambria Math"/>
                          <w:bCs/>
                          <w:i/>
                          <w:lang w:val="sv-SE"/>
                        </w:rPr>
                      </m:ctrlPr>
                    </m:fPr>
                    <m:num>
                      <m:r>
                        <w:rPr>
                          <w:rFonts w:ascii="Cambria Math" w:eastAsiaTheme="minorEastAsia" w:hAnsi="Cambria Math"/>
                          <w:lang w:val="sv-SE"/>
                        </w:rPr>
                        <m:t>h</m:t>
                      </m:r>
                      <m:sSup>
                        <m:sSupPr>
                          <m:ctrlPr>
                            <w:rPr>
                              <w:rFonts w:ascii="Cambria Math" w:eastAsiaTheme="minorEastAsia" w:hAnsi="Cambria Math"/>
                              <w:bCs/>
                              <w:i/>
                              <w:lang w:val="sv-SE"/>
                            </w:rPr>
                          </m:ctrlPr>
                        </m:sSupPr>
                        <m:e>
                          <m:r>
                            <w:rPr>
                              <w:rFonts w:ascii="Cambria Math" w:eastAsiaTheme="minorEastAsia" w:hAnsi="Cambria Math"/>
                              <w:lang w:val="sv-SE"/>
                            </w:rPr>
                            <m:t>ν</m:t>
                          </m:r>
                        </m:e>
                        <m:sup>
                          <m:r>
                            <w:rPr>
                              <w:rFonts w:ascii="Cambria Math" w:eastAsiaTheme="minorEastAsia" w:hAnsi="Cambria Math"/>
                              <w:lang w:val="sv-SE"/>
                            </w:rPr>
                            <m:t>'</m:t>
                          </m:r>
                        </m:sup>
                      </m:sSup>
                    </m:num>
                    <m:den>
                      <m:r>
                        <w:rPr>
                          <w:rFonts w:ascii="Cambria Math" w:eastAsiaTheme="minorEastAsia" w:hAnsi="Cambria Math"/>
                          <w:lang w:val="sv-SE"/>
                        </w:rPr>
                        <m:t>c</m:t>
                      </m:r>
                    </m:den>
                  </m:f>
                </m:e>
              </m:d>
            </m:e>
            <m:sup>
              <m:r>
                <w:rPr>
                  <w:rFonts w:ascii="Cambria Math" w:eastAsiaTheme="minorEastAsia" w:hAnsi="Cambria Math"/>
                  <w:lang w:val="sv-SE"/>
                </w:rPr>
                <m:t>2</m:t>
              </m:r>
            </m:sup>
          </m:sSup>
          <m:r>
            <w:rPr>
              <w:rFonts w:ascii="Cambria Math" w:eastAsiaTheme="minorEastAsia" w:hAnsi="Cambria Math"/>
              <w:lang w:val="sv-SE"/>
            </w:rPr>
            <m:t>-</m:t>
          </m:r>
          <m:sSup>
            <m:sSupPr>
              <m:ctrlPr>
                <w:rPr>
                  <w:rFonts w:ascii="Cambria Math" w:eastAsiaTheme="minorEastAsia" w:hAnsi="Cambria Math"/>
                  <w:bCs/>
                  <w:i/>
                  <w:lang w:val="sv-SE"/>
                </w:rPr>
              </m:ctrlPr>
            </m:sSupPr>
            <m:e>
              <m:d>
                <m:dPr>
                  <m:ctrlPr>
                    <w:rPr>
                      <w:rFonts w:ascii="Cambria Math" w:eastAsiaTheme="minorEastAsia" w:hAnsi="Cambria Math"/>
                      <w:bCs/>
                      <w:i/>
                      <w:lang w:val="sv-SE"/>
                    </w:rPr>
                  </m:ctrlPr>
                </m:dPr>
                <m:e>
                  <m:f>
                    <m:fPr>
                      <m:ctrlPr>
                        <w:rPr>
                          <w:rFonts w:ascii="Cambria Math" w:eastAsiaTheme="minorEastAsia" w:hAnsi="Cambria Math"/>
                          <w:bCs/>
                          <w:i/>
                          <w:lang w:val="sv-SE"/>
                        </w:rPr>
                      </m:ctrlPr>
                    </m:fPr>
                    <m:num>
                      <m:r>
                        <w:rPr>
                          <w:rFonts w:ascii="Cambria Math" w:eastAsiaTheme="minorEastAsia" w:hAnsi="Cambria Math"/>
                          <w:lang w:val="sv-SE"/>
                        </w:rPr>
                        <m:t>h</m:t>
                      </m:r>
                      <m:sSup>
                        <m:sSupPr>
                          <m:ctrlPr>
                            <w:rPr>
                              <w:rFonts w:ascii="Cambria Math" w:eastAsiaTheme="minorEastAsia" w:hAnsi="Cambria Math"/>
                              <w:bCs/>
                              <w:i/>
                              <w:lang w:val="sv-SE"/>
                            </w:rPr>
                          </m:ctrlPr>
                        </m:sSupPr>
                        <m:e>
                          <m:r>
                            <w:rPr>
                              <w:rFonts w:ascii="Cambria Math" w:eastAsiaTheme="minorEastAsia" w:hAnsi="Cambria Math"/>
                              <w:lang w:val="sv-SE"/>
                            </w:rPr>
                            <m:t>ν</m:t>
                          </m:r>
                        </m:e>
                        <m:sup>
                          <m:r>
                            <w:rPr>
                              <w:rFonts w:ascii="Cambria Math" w:eastAsiaTheme="minorEastAsia" w:hAnsi="Cambria Math"/>
                              <w:lang w:val="sv-SE"/>
                            </w:rPr>
                            <m:t>'</m:t>
                          </m:r>
                        </m:sup>
                      </m:sSup>
                    </m:num>
                    <m:den>
                      <m:r>
                        <w:rPr>
                          <w:rFonts w:ascii="Cambria Math" w:eastAsiaTheme="minorEastAsia" w:hAnsi="Cambria Math"/>
                          <w:lang w:val="sv-SE"/>
                        </w:rPr>
                        <m:t>c</m:t>
                      </m:r>
                    </m:den>
                  </m:f>
                </m:e>
              </m:d>
            </m:e>
            <m:sup>
              <m:r>
                <w:rPr>
                  <w:rFonts w:ascii="Cambria Math" w:eastAsiaTheme="minorEastAsia" w:hAnsi="Cambria Math"/>
                  <w:lang w:val="sv-SE"/>
                </w:rPr>
                <m:t>2</m:t>
              </m:r>
            </m:sup>
          </m:sSup>
          <m:d>
            <m:dPr>
              <m:ctrlPr>
                <w:rPr>
                  <w:rFonts w:ascii="Cambria Math" w:eastAsiaTheme="minorEastAsia" w:hAnsi="Cambria Math"/>
                  <w:bCs/>
                  <w:i/>
                  <w:lang w:val="sv-SE"/>
                </w:rPr>
              </m:ctrlPr>
            </m:dPr>
            <m:e>
              <m:func>
                <m:funcPr>
                  <m:ctrlPr>
                    <w:rPr>
                      <w:rFonts w:ascii="Cambria Math" w:eastAsiaTheme="minorEastAsia" w:hAnsi="Cambria Math"/>
                      <w:bCs/>
                      <w:i/>
                      <w:lang w:val="sv-SE"/>
                    </w:rPr>
                  </m:ctrlPr>
                </m:funcPr>
                <m:fName>
                  <m:sSup>
                    <m:sSupPr>
                      <m:ctrlPr>
                        <w:rPr>
                          <w:rFonts w:ascii="Cambria Math" w:eastAsiaTheme="minorEastAsia" w:hAnsi="Cambria Math"/>
                          <w:bCs/>
                          <w:i/>
                          <w:lang w:val="sv-SE"/>
                        </w:rPr>
                      </m:ctrlPr>
                    </m:sSupPr>
                    <m:e>
                      <m:r>
                        <m:rPr>
                          <m:sty m:val="p"/>
                        </m:rPr>
                        <w:rPr>
                          <w:rFonts w:ascii="Cambria Math" w:eastAsiaTheme="minorEastAsia" w:hAnsi="Cambria Math"/>
                          <w:lang w:val="sv-SE"/>
                        </w:rPr>
                        <m:t>cos</m:t>
                      </m:r>
                    </m:e>
                    <m:sup>
                      <m:r>
                        <w:rPr>
                          <w:rFonts w:ascii="Cambria Math" w:eastAsiaTheme="minorEastAsia" w:hAnsi="Cambria Math"/>
                          <w:lang w:val="sv-SE"/>
                        </w:rPr>
                        <m:t>2</m:t>
                      </m:r>
                      <m:ctrlPr>
                        <w:rPr>
                          <w:rFonts w:ascii="Cambria Math" w:eastAsiaTheme="minorEastAsia" w:hAnsi="Cambria Math"/>
                          <w:bCs/>
                          <w:lang w:val="sv-SE"/>
                        </w:rPr>
                      </m:ctrlPr>
                    </m:sup>
                  </m:sSup>
                </m:fName>
                <m:e>
                  <m:r>
                    <w:rPr>
                      <w:rFonts w:ascii="Cambria Math" w:eastAsiaTheme="minorEastAsia" w:hAnsi="Cambria Math"/>
                      <w:lang w:val="sv-SE"/>
                    </w:rPr>
                    <m:t>ϕ+</m:t>
                  </m:r>
                  <m:func>
                    <m:funcPr>
                      <m:ctrlPr>
                        <w:rPr>
                          <w:rFonts w:ascii="Cambria Math" w:eastAsiaTheme="minorEastAsia" w:hAnsi="Cambria Math"/>
                          <w:bCs/>
                          <w:i/>
                          <w:lang w:val="sv-SE"/>
                        </w:rPr>
                      </m:ctrlPr>
                    </m:funcPr>
                    <m:fName>
                      <m:sSup>
                        <m:sSupPr>
                          <m:ctrlPr>
                            <w:rPr>
                              <w:rFonts w:ascii="Cambria Math" w:eastAsiaTheme="minorEastAsia" w:hAnsi="Cambria Math"/>
                              <w:bCs/>
                              <w:i/>
                              <w:lang w:val="sv-SE"/>
                            </w:rPr>
                          </m:ctrlPr>
                        </m:sSupPr>
                        <m:e>
                          <m:r>
                            <m:rPr>
                              <m:sty m:val="p"/>
                            </m:rPr>
                            <w:rPr>
                              <w:rFonts w:ascii="Cambria Math" w:eastAsiaTheme="minorEastAsia" w:hAnsi="Cambria Math"/>
                              <w:lang w:val="sv-SE"/>
                            </w:rPr>
                            <m:t>sin</m:t>
                          </m:r>
                          <m:ctrlPr>
                            <w:rPr>
                              <w:rFonts w:ascii="Cambria Math" w:eastAsiaTheme="minorEastAsia" w:hAnsi="Cambria Math"/>
                              <w:bCs/>
                              <w:lang w:val="sv-SE"/>
                            </w:rPr>
                          </m:ctrlPr>
                        </m:e>
                        <m:sup>
                          <m:r>
                            <w:rPr>
                              <w:rFonts w:ascii="Cambria Math" w:eastAsiaTheme="minorEastAsia" w:hAnsi="Cambria Math"/>
                              <w:lang w:val="sv-SE"/>
                            </w:rPr>
                            <m:t>2</m:t>
                          </m:r>
                          <m:ctrlPr>
                            <w:rPr>
                              <w:rFonts w:ascii="Cambria Math" w:eastAsiaTheme="minorEastAsia" w:hAnsi="Cambria Math"/>
                              <w:bCs/>
                              <w:lang w:val="sv-SE"/>
                            </w:rPr>
                          </m:ctrlPr>
                        </m:sup>
                      </m:sSup>
                    </m:fName>
                    <m:e>
                      <m:r>
                        <w:rPr>
                          <w:rFonts w:ascii="Cambria Math" w:eastAsiaTheme="minorEastAsia" w:hAnsi="Cambria Math"/>
                          <w:lang w:val="sv-SE"/>
                        </w:rPr>
                        <m:t>ϕ</m:t>
                      </m:r>
                    </m:e>
                  </m:func>
                </m:e>
              </m:func>
            </m:e>
          </m:d>
          <m:r>
            <m:rPr>
              <m:sty m:val="p"/>
            </m:rPr>
            <w:rPr>
              <w:rFonts w:ascii="Cambria Math" w:eastAsiaTheme="minorEastAsia" w:hAnsi="Cambria Math"/>
              <w:lang w:val="en-US"/>
            </w:rPr>
            <w:br/>
          </m:r>
        </m:oMath>
        <m:oMath>
          <m:r>
            <m:rPr>
              <m:sty m:val="bi"/>
              <m:aln/>
            </m:rPr>
            <w:rPr>
              <w:rFonts w:ascii="Cambria Math" w:eastAsiaTheme="minorEastAsia" w:hAnsi="Cambria Math"/>
              <w:lang w:val="en-US"/>
            </w:rPr>
            <m:t>=</m:t>
          </m:r>
          <m:r>
            <w:rPr>
              <w:rFonts w:ascii="Cambria Math" w:eastAsiaTheme="minorEastAsia" w:hAnsi="Cambria Math"/>
              <w:lang w:val="en-US"/>
            </w:rPr>
            <m:t>0</m:t>
          </m:r>
          <m:r>
            <m:rPr>
              <m:sty m:val="bi"/>
            </m:rPr>
            <w:rPr>
              <w:rFonts w:ascii="Cambria Math" w:eastAsiaTheme="minorEastAsia" w:hAnsi="Cambria Math"/>
              <w:lang w:val="en-US"/>
            </w:rPr>
            <m:t xml:space="preserve"> </m:t>
          </m:r>
          <m:r>
            <m:rPr>
              <m:sty m:val="p"/>
            </m:rPr>
            <w:rPr>
              <w:rFonts w:ascii="Cambria Math" w:eastAsiaTheme="minorEastAsia" w:hAnsi="Cambria Math"/>
              <w:lang w:val="sv-SE"/>
            </w:rPr>
            <w:br/>
          </m:r>
        </m:oMath>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sv-SE"/>
                    </w:rPr>
                    <m:t>'</m:t>
                  </m:r>
                </m:sup>
              </m:sSubSup>
            </m:e>
            <m:sup>
              <m:r>
                <m:rPr>
                  <m:sty m:val="bi"/>
                </m:rPr>
                <w:rPr>
                  <w:rFonts w:ascii="Cambria Math" w:eastAsiaTheme="minorEastAsia" w:hAnsi="Cambria Math"/>
                  <w:lang w:val="en-US"/>
                </w:rPr>
                <m:t>2</m:t>
              </m:r>
            </m:sup>
          </m:sSup>
          <m:r>
            <w:rPr>
              <w:rFonts w:ascii="Cambria Math" w:eastAsiaTheme="minorEastAsia" w:hAnsi="Cambria Math"/>
              <w:lang w:val="sv-SE"/>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sv-SE"/>
                                  </w:rPr>
                                  <m:t>'</m:t>
                                </m:r>
                              </m:sup>
                            </m:sSubSup>
                          </m:num>
                          <m:den>
                            <m:r>
                              <w:rPr>
                                <w:rFonts w:ascii="Cambria Math" w:eastAsiaTheme="minorEastAsia" w:hAnsi="Cambria Math"/>
                                <w:lang w:val="en-US"/>
                              </w:rPr>
                              <m:t>c</m:t>
                            </m:r>
                          </m:den>
                        </m:f>
                      </m:e>
                    </m:mr>
                  </m:m>
                </m:e>
              </m:d>
            </m:e>
            <m:sup>
              <m:r>
                <w:rPr>
                  <w:rFonts w:ascii="Cambria Math" w:eastAsiaTheme="minorEastAsia" w:hAnsi="Cambria Math"/>
                  <w:lang w:val="sv-SE"/>
                </w:rPr>
                <m:t>2</m:t>
              </m:r>
            </m:sup>
          </m:sSup>
          <m:r>
            <w:rPr>
              <w:rFonts w:ascii="Cambria Math" w:eastAsiaTheme="minorEastAsia" w:hAnsi="Cambria Math"/>
              <w:lang w:val="sv-SE"/>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sv-SE"/>
                        </w:rPr>
                        <m:t>cos</m:t>
                      </m:r>
                    </m:e>
                    <m:sup>
                      <m:r>
                        <w:rPr>
                          <w:rFonts w:ascii="Cambria Math" w:eastAsiaTheme="minorEastAsia" w:hAnsi="Cambria Math"/>
                          <w:lang w:val="sv-SE"/>
                        </w:rPr>
                        <m:t>2</m:t>
                      </m:r>
                      <m:ctrlPr>
                        <w:rPr>
                          <w:rFonts w:ascii="Cambria Math" w:eastAsiaTheme="minorEastAsia" w:hAnsi="Cambria Math"/>
                          <w:lang w:val="en-US"/>
                        </w:rPr>
                      </m:ctrlPr>
                    </m:sup>
                  </m:sSup>
                </m:fName>
                <m:e>
                  <m:r>
                    <w:rPr>
                      <w:rFonts w:ascii="Cambria Math" w:eastAsiaTheme="minorEastAsia" w:hAnsi="Cambria Math"/>
                      <w:lang w:val="en-US"/>
                    </w:rPr>
                    <m:t>θ</m:t>
                  </m:r>
                </m:e>
              </m:func>
              <m:r>
                <w:rPr>
                  <w:rFonts w:ascii="Cambria Math" w:eastAsiaTheme="minorEastAsia" w:hAnsi="Cambria Math"/>
                  <w:lang w:val="sv-SE"/>
                </w:rPr>
                <m:t>+</m:t>
              </m:r>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r>
                <w:rPr>
                  <w:rFonts w:ascii="Cambria Math" w:eastAsiaTheme="minorEastAsia" w:hAnsi="Cambria Math"/>
                  <w:lang w:val="en-US"/>
                </w:rPr>
                <m:t xml:space="preserve"> </m:t>
              </m:r>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sv-SE"/>
                        </w:rPr>
                        <m:t>sin</m:t>
                      </m:r>
                    </m:e>
                    <m:sup>
                      <m:r>
                        <w:rPr>
                          <w:rFonts w:ascii="Cambria Math" w:eastAsiaTheme="minorEastAsia" w:hAnsi="Cambria Math"/>
                          <w:lang w:val="sv-SE"/>
                        </w:rPr>
                        <m:t>2</m:t>
                      </m:r>
                      <m:ctrlPr>
                        <w:rPr>
                          <w:rFonts w:ascii="Cambria Math" w:eastAsiaTheme="minorEastAsia" w:hAnsi="Cambria Math"/>
                          <w:lang w:val="en-US"/>
                        </w:rPr>
                      </m:ctrlPr>
                    </m:sup>
                  </m:sSup>
                </m:fName>
                <m:e>
                  <m:r>
                    <w:rPr>
                      <w:rFonts w:ascii="Cambria Math" w:eastAsiaTheme="minorEastAsia" w:hAnsi="Cambria Math"/>
                      <w:lang w:val="en-US"/>
                    </w:rPr>
                    <m:t>θ</m:t>
                  </m:r>
                </m:e>
              </m:func>
            </m:e>
          </m:d>
          <m:r>
            <w:rPr>
              <w:rFonts w:ascii="Cambria Math" w:eastAsiaTheme="minorEastAsia" w:hAnsi="Cambria Math"/>
              <w:lang w:val="sv-SE"/>
            </w:rPr>
            <m:t xml:space="preserve">= = </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sv-SE"/>
                                  </w:rPr>
                                  <m:t>'</m:t>
                                </m:r>
                              </m:sup>
                            </m:sSubSup>
                          </m:num>
                          <m:den>
                            <m:r>
                              <w:rPr>
                                <w:rFonts w:ascii="Cambria Math" w:eastAsiaTheme="minorEastAsia" w:hAnsi="Cambria Math"/>
                                <w:lang w:val="en-US"/>
                              </w:rPr>
                              <m:t>c</m:t>
                            </m:r>
                          </m:den>
                        </m:f>
                      </m:e>
                    </m:mr>
                  </m:m>
                </m:e>
              </m:d>
            </m:e>
            <m:sup>
              <m:r>
                <w:rPr>
                  <w:rFonts w:ascii="Cambria Math" w:eastAsiaTheme="minorEastAsia" w:hAnsi="Cambria Math"/>
                  <w:lang w:val="sv-SE"/>
                </w:rPr>
                <m:t>2</m:t>
              </m:r>
            </m:sup>
          </m:sSup>
          <m:r>
            <w:rPr>
              <w:rFonts w:ascii="Cambria Math" w:eastAsiaTheme="minorEastAsia" w:hAnsi="Cambria Math"/>
              <w:lang w:val="sv-SE"/>
            </w:rPr>
            <m:t>-</m:t>
          </m:r>
          <m:sSup>
            <m:sSupPr>
              <m:ctrlPr>
                <w:rPr>
                  <w:rFonts w:ascii="Cambria Math" w:eastAsiaTheme="minorEastAsia" w:hAnsi="Cambria Math"/>
                  <w:i/>
                  <w:lang w:val="sv-SE"/>
                </w:rPr>
              </m:ctrlPr>
            </m:sSupPr>
            <m:e>
              <m:sSubSup>
                <m:sSubSupPr>
                  <m:ctrlPr>
                    <w:rPr>
                      <w:rFonts w:ascii="Cambria Math" w:eastAsiaTheme="minorEastAsia" w:hAnsi="Cambria Math"/>
                      <w:i/>
                      <w:lang w:val="sv-SE"/>
                    </w:rPr>
                  </m:ctrlPr>
                </m:sSubSupPr>
                <m:e>
                  <m:r>
                    <w:rPr>
                      <w:rFonts w:ascii="Cambria Math" w:eastAsiaTheme="minorEastAsia" w:hAnsi="Cambria Math"/>
                      <w:lang w:val="sv-SE"/>
                    </w:rPr>
                    <m:t>p</m:t>
                  </m:r>
                </m:e>
                <m:sub>
                  <m:r>
                    <w:rPr>
                      <w:rFonts w:ascii="Cambria Math" w:eastAsiaTheme="minorEastAsia" w:hAnsi="Cambria Math"/>
                      <w:lang w:val="sv-SE"/>
                    </w:rPr>
                    <m:t>e</m:t>
                  </m:r>
                </m:sub>
                <m:sup>
                  <m:r>
                    <w:rPr>
                      <w:rFonts w:ascii="Cambria Math" w:eastAsiaTheme="minorEastAsia" w:hAnsi="Cambria Math"/>
                      <w:lang w:val="sv-SE"/>
                    </w:rPr>
                    <m:t>'</m:t>
                  </m:r>
                </m:sup>
              </m:sSubSup>
            </m:e>
            <m:sup>
              <m:r>
                <w:rPr>
                  <w:rFonts w:ascii="Cambria Math" w:eastAsiaTheme="minorEastAsia" w:hAnsi="Cambria Math"/>
                  <w:lang w:val="sv-SE"/>
                </w:rPr>
                <m:t>2</m:t>
              </m:r>
            </m:sup>
          </m:sSup>
          <m:r>
            <w:rPr>
              <w:rFonts w:ascii="Cambria Math" w:eastAsiaTheme="minorEastAsia" w:hAnsi="Cambria Math"/>
              <w:lang w:val="sv-SE"/>
            </w:rPr>
            <m:t xml:space="preserve"> </m:t>
          </m:r>
          <m:r>
            <m:rPr>
              <m:sty m:val="p"/>
            </m:rPr>
            <w:rPr>
              <w:rFonts w:eastAsiaTheme="minorEastAsia"/>
              <w:lang w:val="sv-SE"/>
            </w:rPr>
            <w:br/>
          </m:r>
        </m:oMath>
      </m:oMathPara>
    </w:p>
    <w:p w14:paraId="03CAEE60" w14:textId="561854E7" w:rsidR="00AC1958" w:rsidRDefault="00784054" w:rsidP="00CB30D7">
      <w:pPr>
        <w:spacing w:line="360" w:lineRule="auto"/>
        <w:rPr>
          <w:rFonts w:eastAsiaTheme="minorEastAsia"/>
          <w:lang w:val="en-US"/>
        </w:rPr>
      </w:pPr>
      <m:oMathPara>
        <m:oMath>
          <m:r>
            <m:rPr>
              <m:sty m:val="p"/>
            </m:rPr>
            <w:rPr>
              <w:rFonts w:ascii="Cambria Math" w:eastAsiaTheme="minorEastAsia" w:hAnsi="Cambria Math"/>
              <w:lang w:val="en-US"/>
            </w:rPr>
            <w:lastRenderedPageBreak/>
            <w:br/>
          </m:r>
        </m:oMath>
      </m:oMathPara>
      <w:r w:rsidR="00AC1958">
        <w:rPr>
          <w:rFonts w:eastAsiaTheme="minorEastAsia"/>
          <w:lang w:val="en-US"/>
        </w:rPr>
        <w:t xml:space="preserve">If we use equation </w:t>
      </w:r>
      <w:r w:rsidR="00AC1958">
        <w:rPr>
          <w:rFonts w:eastAsiaTheme="minorEastAsia"/>
          <w:lang w:val="en-US"/>
        </w:rPr>
        <w:fldChar w:fldCharType="begin"/>
      </w:r>
      <w:r w:rsidR="00AC1958">
        <w:rPr>
          <w:rFonts w:eastAsiaTheme="minorEastAsia"/>
          <w:lang w:val="en-US"/>
        </w:rPr>
        <w:instrText xml:space="preserve"> REF _Ref94632850 \h </w:instrText>
      </w:r>
      <w:r w:rsidR="00CB30D7">
        <w:rPr>
          <w:rFonts w:eastAsiaTheme="minorEastAsia"/>
          <w:lang w:val="en-US"/>
        </w:rPr>
        <w:instrText xml:space="preserve"> \* MERGEFORMAT </w:instrText>
      </w:r>
      <w:r w:rsidR="00AC1958">
        <w:rPr>
          <w:rFonts w:eastAsiaTheme="minorEastAsia"/>
          <w:lang w:val="en-US"/>
        </w:rPr>
      </w:r>
      <w:r w:rsidR="00AC1958">
        <w:rPr>
          <w:rFonts w:eastAsiaTheme="minorEastAsia"/>
          <w:lang w:val="en-US"/>
        </w:rPr>
        <w:fldChar w:fldCharType="separate"/>
      </w:r>
      <w:r w:rsidR="000E19EF" w:rsidRPr="000E19EF">
        <w:rPr>
          <w:noProof/>
          <w:lang w:val="en-US"/>
        </w:rPr>
        <w:t>5</w:t>
      </w:r>
      <w:r w:rsidR="000E19EF" w:rsidRPr="000E19EF">
        <w:rPr>
          <w:noProof/>
          <w:lang w:val="en-US"/>
        </w:rPr>
        <w:noBreakHyphen/>
        <w:t>2</w:t>
      </w:r>
      <w:r w:rsidR="00AC1958">
        <w:rPr>
          <w:rFonts w:eastAsiaTheme="minorEastAsia"/>
          <w:lang w:val="en-US"/>
        </w:rPr>
        <w:fldChar w:fldCharType="end"/>
      </w:r>
      <w:r w:rsidR="00AC1958">
        <w:rPr>
          <w:rFonts w:eastAsiaTheme="minorEastAsia"/>
          <w:lang w:val="en-US"/>
        </w:rPr>
        <w:t xml:space="preserve">, we can exchange </w:t>
      </w:r>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e>
                  </m:mr>
                </m:m>
              </m:e>
            </m:d>
          </m:e>
          <m:sup>
            <m:r>
              <w:rPr>
                <w:rFonts w:ascii="Cambria Math" w:eastAsiaTheme="minorEastAsia" w:hAnsi="Cambria Math"/>
                <w:lang w:val="en-US"/>
              </w:rPr>
              <m:t>2</m:t>
            </m:r>
          </m:sup>
        </m:sSup>
      </m:oMath>
      <w:r w:rsidR="00AC1958">
        <w:rPr>
          <w:rFonts w:eastAsiaTheme="minorEastAsia"/>
          <w:lang w:val="en-US"/>
        </w:rPr>
        <w:t xml:space="preserve">with </w:t>
      </w:r>
      <m:oMath>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ctrlPr>
                  <w:rPr>
                    <w:rFonts w:ascii="Cambria Math" w:eastAsia="Cambria Math" w:hAnsi="Cambria Math" w:cs="Cambria Math"/>
                    <w:i/>
                    <w:lang w:val="en-US"/>
                  </w:rPr>
                </m:ctrlP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sidR="00AC1958">
        <w:rPr>
          <w:rFonts w:eastAsiaTheme="minorEastAsia"/>
          <w:lang w:val="en-US"/>
        </w:rPr>
        <w:t xml:space="preserve">. We get </w:t>
      </w:r>
    </w:p>
    <w:p w14:paraId="1B279113" w14:textId="761A1D5A" w:rsidR="00AC1958" w:rsidRPr="00543663" w:rsidRDefault="00FE17CB" w:rsidP="00CB30D7">
      <w:pPr>
        <w:spacing w:line="360" w:lineRule="auto"/>
        <w:rPr>
          <w:rFonts w:eastAsiaTheme="minorEastAsia"/>
          <w:lang w:val="en-US"/>
        </w:rPr>
      </w:pPr>
      <m:oMathPara>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r>
            <m:rPr>
              <m:sty m:val="bi"/>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 xml:space="preserve"> .  </m:t>
          </m:r>
        </m:oMath>
      </m:oMathPara>
    </w:p>
    <w:p w14:paraId="0B841B9F" w14:textId="46809614" w:rsidR="00A81C23" w:rsidRDefault="00A81C23" w:rsidP="00CB30D7">
      <w:pPr>
        <w:spacing w:line="360" w:lineRule="auto"/>
        <w:rPr>
          <w:rFonts w:eastAsiaTheme="minorEastAsia"/>
          <w:lang w:val="en-US"/>
        </w:rPr>
      </w:pPr>
      <w:r>
        <w:rPr>
          <w:rFonts w:eastAsiaTheme="minorEastAsia"/>
          <w:lang w:val="en-US"/>
        </w:rPr>
        <w:t xml:space="preserve">Finally, we put all our calculations together and rewrite equation </w:t>
      </w:r>
      <w:r w:rsidR="00DA2B2C">
        <w:rPr>
          <w:rFonts w:eastAsiaTheme="minorEastAsia"/>
          <w:lang w:val="en-US"/>
        </w:rPr>
        <w:fldChar w:fldCharType="begin"/>
      </w:r>
      <w:r w:rsidR="00DA2B2C">
        <w:rPr>
          <w:rFonts w:eastAsiaTheme="minorEastAsia"/>
          <w:lang w:val="en-US"/>
        </w:rPr>
        <w:instrText xml:space="preserve"> REF _Ref94632966 \h </w:instrText>
      </w:r>
      <w:r w:rsidR="00CB30D7">
        <w:rPr>
          <w:rFonts w:eastAsiaTheme="minorEastAsia"/>
          <w:lang w:val="en-US"/>
        </w:rPr>
        <w:instrText xml:space="preserve"> \* MERGEFORMAT </w:instrText>
      </w:r>
      <w:r w:rsidR="00DA2B2C">
        <w:rPr>
          <w:rFonts w:eastAsiaTheme="minorEastAsia"/>
          <w:lang w:val="en-US"/>
        </w:rPr>
      </w:r>
      <w:r w:rsidR="00DA2B2C">
        <w:rPr>
          <w:rFonts w:eastAsiaTheme="minorEastAsia"/>
          <w:lang w:val="en-US"/>
        </w:rPr>
        <w:fldChar w:fldCharType="separate"/>
      </w:r>
      <w:r w:rsidR="000E19EF" w:rsidRPr="000E19EF">
        <w:rPr>
          <w:noProof/>
          <w:lang w:val="en-US"/>
        </w:rPr>
        <w:t>5</w:t>
      </w:r>
      <w:r w:rsidR="000E19EF" w:rsidRPr="000E19EF">
        <w:rPr>
          <w:noProof/>
          <w:lang w:val="en-US"/>
        </w:rPr>
        <w:noBreakHyphen/>
        <w:t>4</w:t>
      </w:r>
      <w:r w:rsidR="00DA2B2C">
        <w:rPr>
          <w:rFonts w:eastAsiaTheme="minorEastAsia"/>
          <w:lang w:val="en-US"/>
        </w:rPr>
        <w:fldChar w:fldCharType="end"/>
      </w:r>
      <w:r>
        <w:rPr>
          <w:rFonts w:eastAsiaTheme="minorEastAsia"/>
          <w:lang w:val="en-US"/>
        </w:rPr>
        <w:t xml:space="preserve"> to get</w:t>
      </w:r>
    </w:p>
    <w:p w14:paraId="5213BE49" w14:textId="7B206167" w:rsidR="00B6616D" w:rsidRPr="00FD0CF1" w:rsidRDefault="00116A78" w:rsidP="00CB30D7">
      <w:pPr>
        <w:spacing w:line="360" w:lineRule="auto"/>
        <w:rPr>
          <w:rFonts w:eastAsiaTheme="minorEastAsia"/>
          <w:lang w:val="en-US"/>
        </w:rPr>
      </w:pPr>
      <m:oMathPara>
        <m:oMath>
          <m:r>
            <w:rPr>
              <w:rFonts w:ascii="Cambria Math" w:eastAsiaTheme="minorEastAsia" w:hAnsi="Cambria Math"/>
              <w:lang w:val="en-US"/>
            </w:rPr>
            <m:t>-2</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 -2</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2m</m:t>
              </m:r>
            </m:e>
            <m:sub>
              <m:r>
                <w:rPr>
                  <w:rFonts w:ascii="Cambria Math" w:eastAsiaTheme="minorEastAsia" w:hAnsi="Cambria Math"/>
                  <w:lang w:val="en-US"/>
                </w:rPr>
                <m:t>e</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p w14:paraId="1B3659CA" w14:textId="727B5385" w:rsidR="00FD0CF1" w:rsidRDefault="00E0433A" w:rsidP="00CB30D7">
      <w:pPr>
        <w:spacing w:line="360" w:lineRule="auto"/>
        <w:rPr>
          <w:rFonts w:eastAsiaTheme="minorEastAsia"/>
          <w:lang w:val="en-US"/>
        </w:rPr>
      </w:pPr>
      <w:r>
        <w:rPr>
          <w:rFonts w:eastAsiaTheme="minorEastAsia"/>
          <w:lang w:val="en-US"/>
        </w:rPr>
        <w:t xml:space="preserve">solving for </w:t>
      </w:r>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w:r>
        <w:rPr>
          <w:rFonts w:eastAsiaTheme="minorEastAsia"/>
          <w:lang w:val="en-US"/>
        </w:rPr>
        <w:t xml:space="preserve"> we get</w:t>
      </w:r>
    </w:p>
    <w:p w14:paraId="5A62C2E5" w14:textId="79A9E0CA" w:rsidR="00E0433A" w:rsidRPr="00E30E79" w:rsidRDefault="00FE17CB" w:rsidP="00CB30D7">
      <w:pPr>
        <w:spacing w:line="360" w:lineRule="auto"/>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m:oMathPara>
    </w:p>
    <w:p w14:paraId="44461989" w14:textId="0602D98B" w:rsidR="00E30E79" w:rsidRDefault="00E30E79" w:rsidP="00CB30D7">
      <w:pPr>
        <w:spacing w:line="360" w:lineRule="auto"/>
        <w:rPr>
          <w:rFonts w:eastAsiaTheme="minorEastAsia"/>
          <w:lang w:val="en-US"/>
        </w:rPr>
      </w:pPr>
      <w:r>
        <w:rPr>
          <w:rFonts w:eastAsiaTheme="minorEastAsia"/>
          <w:lang w:val="en-US"/>
        </w:rPr>
        <w:t xml:space="preserve">Inserting this expression into equation </w:t>
      </w:r>
      <w:r>
        <w:rPr>
          <w:rFonts w:eastAsiaTheme="minorEastAsia"/>
          <w:lang w:val="en-US"/>
        </w:rPr>
        <w:fldChar w:fldCharType="begin"/>
      </w:r>
      <w:r>
        <w:rPr>
          <w:rFonts w:eastAsiaTheme="minorEastAsia"/>
          <w:lang w:val="en-US"/>
        </w:rPr>
        <w:instrText xml:space="preserve"> REF _Ref94633061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0E19EF" w:rsidRPr="000E19EF">
        <w:rPr>
          <w:noProof/>
          <w:lang w:val="en-US"/>
        </w:rPr>
        <w:t>5</w:t>
      </w:r>
      <w:r w:rsidR="000E19EF" w:rsidRPr="000E19EF">
        <w:rPr>
          <w:noProof/>
          <w:lang w:val="en-US"/>
        </w:rPr>
        <w:noBreakHyphen/>
        <w:t>1</w:t>
      </w:r>
      <w:r>
        <w:rPr>
          <w:rFonts w:eastAsiaTheme="minorEastAsia"/>
          <w:lang w:val="en-US"/>
        </w:rPr>
        <w:fldChar w:fldCharType="end"/>
      </w:r>
      <w:r w:rsidR="003B4627">
        <w:rPr>
          <w:rFonts w:eastAsiaTheme="minorEastAsia"/>
          <w:lang w:val="en-US"/>
        </w:rPr>
        <w:t xml:space="preserve"> and solving for photon energy after the interaction</w:t>
      </w:r>
      <w:r w:rsidR="00640563">
        <w:rPr>
          <w:rFonts w:eastAsiaTheme="minorEastAsia"/>
          <w:lang w:val="en-US"/>
        </w:rPr>
        <w:t xml:space="preserve">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3B4627" w14:paraId="50DBB643" w14:textId="77777777" w:rsidTr="00F47CD1">
        <w:tc>
          <w:tcPr>
            <w:tcW w:w="8815" w:type="dxa"/>
          </w:tcPr>
          <w:p w14:paraId="7526822F" w14:textId="5A9D3640" w:rsidR="003B4627" w:rsidRDefault="00A00B52" w:rsidP="00CB30D7">
            <w:pPr>
              <w:spacing w:line="360" w:lineRule="auto"/>
              <w:rPr>
                <w:lang w:val="en-US"/>
              </w:rPr>
            </w:pPr>
            <m:oMathPara>
              <m:oMath>
                <m:r>
                  <w:rPr>
                    <w:rFonts w:ascii="Cambria Math" w:hAnsi="Cambria Math"/>
                    <w:lang w:val="en-US"/>
                  </w:rPr>
                  <m:t>hν+</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r>
                  <m:rPr>
                    <m:aln/>
                  </m:rPr>
                  <w:rPr>
                    <w:rFonts w:ascii="Cambria Math" w:hAnsi="Cambria Math"/>
                    <w:lang w:val="en-US"/>
                  </w:rPr>
                  <m:t>=h</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w:rPr>
                    <w:rFonts w:ascii="Cambria Math"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hνh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m:rPr>
                    <m:sty m:val="p"/>
                  </m:rPr>
                  <w:rPr>
                    <w:rFonts w:ascii="Cambria Math" w:eastAsiaTheme="minorEastAsia" w:hAnsi="Cambria Math"/>
                    <w:lang w:val="en-US"/>
                  </w:rPr>
                  <w:br/>
                </m:r>
              </m:oMath>
              <m:oMath>
                <m:r>
                  <w:rPr>
                    <w:rFonts w:ascii="Cambria Math" w:hAnsi="Cambria Math"/>
                    <w:lang w:val="en-US"/>
                  </w:rPr>
                  <m:t>h</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m:rPr>
                    <m:aln/>
                  </m:rPr>
                  <w:rPr>
                    <w:rFonts w:ascii="Cambria Math" w:hAnsi="Cambria Math"/>
                    <w:lang w:val="en-US"/>
                  </w:rPr>
                  <m:t>=</m:t>
                </m:r>
                <m:f>
                  <m:fPr>
                    <m:ctrlPr>
                      <w:rPr>
                        <w:rFonts w:ascii="Cambria Math" w:hAnsi="Cambria Math"/>
                        <w:i/>
                        <w:lang w:val="en-US"/>
                      </w:rPr>
                    </m:ctrlPr>
                  </m:fPr>
                  <m:num>
                    <m:r>
                      <w:rPr>
                        <w:rFonts w:ascii="Cambria Math" w:hAnsi="Cambria Math"/>
                        <w:lang w:val="en-US"/>
                      </w:rPr>
                      <m:t>hν</m:t>
                    </m:r>
                  </m:num>
                  <m:den>
                    <m:r>
                      <w:rPr>
                        <w:rFonts w:ascii="Cambria Math" w:hAnsi="Cambria Math"/>
                        <w:lang w:val="en-US"/>
                      </w:rPr>
                      <m:t>1+</m:t>
                    </m:r>
                    <m:f>
                      <m:fPr>
                        <m:ctrlPr>
                          <w:rPr>
                            <w:rFonts w:ascii="Cambria Math" w:hAnsi="Cambria Math"/>
                            <w:i/>
                            <w:lang w:val="en-US"/>
                          </w:rPr>
                        </m:ctrlPr>
                      </m:fPr>
                      <m:num>
                        <m:r>
                          <w:rPr>
                            <w:rFonts w:ascii="Cambria Math" w:hAnsi="Cambria Math"/>
                            <w:lang w:val="en-US"/>
                          </w:rPr>
                          <m:t>hν</m:t>
                        </m:r>
                      </m:num>
                      <m:den>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e>
                        </m:d>
                        <m:d>
                          <m:dPr>
                            <m:ctrlPr>
                              <w:rPr>
                                <w:rFonts w:ascii="Cambria Math" w:hAnsi="Cambria Math"/>
                                <w:i/>
                                <w:lang w:val="en-US"/>
                              </w:rPr>
                            </m:ctrlPr>
                          </m:dPr>
                          <m:e>
                            <m:r>
                              <w:rPr>
                                <w:rFonts w:ascii="Cambria Math" w:hAnsi="Cambria Math"/>
                                <w:lang w:val="en-US"/>
                              </w:rPr>
                              <m:t>1-cosϕ</m:t>
                            </m:r>
                          </m:e>
                        </m:d>
                      </m:den>
                    </m:f>
                  </m:den>
                </m:f>
              </m:oMath>
            </m:oMathPara>
          </w:p>
        </w:tc>
        <w:tc>
          <w:tcPr>
            <w:tcW w:w="536" w:type="dxa"/>
          </w:tcPr>
          <w:p w14:paraId="615D3C35" w14:textId="6AAB1506" w:rsidR="003B4627" w:rsidRDefault="003B4627"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5</w:t>
            </w:r>
            <w:r>
              <w:fldChar w:fldCharType="end"/>
            </w:r>
          </w:p>
        </w:tc>
      </w:tr>
    </w:tbl>
    <w:p w14:paraId="75C32433" w14:textId="77777777" w:rsidR="00F47CD1" w:rsidRDefault="00F47CD1" w:rsidP="00CB30D7">
      <w:pPr>
        <w:spacing w:line="360" w:lineRule="auto"/>
        <w:rPr>
          <w:rFonts w:eastAsiaTheme="minorEastAsia"/>
          <w:lang w:val="en-US"/>
        </w:rPr>
      </w:pPr>
      <w:r>
        <w:rPr>
          <w:rFonts w:eastAsiaTheme="minorEastAsia"/>
          <w:lang w:val="en-US"/>
        </w:rPr>
        <w:t xml:space="preserve">Which is the expression for the energy of the photon after the interaction, with scattering angle </w:t>
      </w:r>
      <m:oMath>
        <m:r>
          <w:rPr>
            <w:rFonts w:ascii="Cambria Math" w:eastAsiaTheme="minorEastAsia" w:hAnsi="Cambria Math"/>
            <w:lang w:val="en-US"/>
          </w:rPr>
          <m:t>ϕ</m:t>
        </m:r>
      </m:oMath>
      <w:r>
        <w:rPr>
          <w:rFonts w:eastAsiaTheme="minorEastAsia"/>
          <w:lang w:val="en-US"/>
        </w:rPr>
        <w:t>.</w:t>
      </w:r>
    </w:p>
    <w:p w14:paraId="0C24A6FA" w14:textId="6ECAEBC1" w:rsidR="00DE5960" w:rsidRDefault="00DE5960" w:rsidP="00CB30D7">
      <w:pPr>
        <w:spacing w:after="160" w:line="360" w:lineRule="auto"/>
        <w:rPr>
          <w:rFonts w:eastAsiaTheme="minorEastAsia"/>
          <w:lang w:val="en-US"/>
        </w:rPr>
      </w:pPr>
      <w:r>
        <w:rPr>
          <w:rFonts w:eastAsiaTheme="minorEastAsia"/>
          <w:lang w:val="en-US"/>
        </w:rPr>
        <w:br w:type="page"/>
      </w:r>
    </w:p>
    <w:p w14:paraId="79C33FB3" w14:textId="4824F257" w:rsidR="003B4627" w:rsidRDefault="00DE5960" w:rsidP="00CB30D7">
      <w:pPr>
        <w:pStyle w:val="Heading3"/>
        <w:spacing w:line="360" w:lineRule="auto"/>
        <w:rPr>
          <w:rFonts w:eastAsiaTheme="minorEastAsia"/>
          <w:lang w:val="en-US"/>
        </w:rPr>
      </w:pPr>
      <w:bookmarkStart w:id="213" w:name="_Toc103247178"/>
      <w:r>
        <w:rPr>
          <w:rFonts w:eastAsiaTheme="minorEastAsia"/>
          <w:lang w:val="en-US"/>
        </w:rPr>
        <w:lastRenderedPageBreak/>
        <w:t>Mean free path</w:t>
      </w:r>
      <w:bookmarkEnd w:id="213"/>
    </w:p>
    <w:p w14:paraId="698C4FA6" w14:textId="0C4023DF" w:rsidR="000B004B" w:rsidRDefault="000B004B" w:rsidP="00CB30D7">
      <w:pPr>
        <w:spacing w:line="360" w:lineRule="auto"/>
        <w:rPr>
          <w:lang w:val="en-US"/>
        </w:rPr>
      </w:pPr>
      <w:r>
        <w:rPr>
          <w:lang w:val="en-US"/>
        </w:rPr>
        <w:t xml:space="preserve">Here we derive the mean free path of a photon. </w:t>
      </w:r>
    </w:p>
    <w:p w14:paraId="41EF966A" w14:textId="6F44B471" w:rsidR="00B81F88" w:rsidRDefault="000B004B" w:rsidP="00CB30D7">
      <w:pPr>
        <w:spacing w:line="360" w:lineRule="auto"/>
        <w:rPr>
          <w:rFonts w:eastAsiaTheme="minorEastAsia"/>
          <w:lang w:val="en-US"/>
        </w:rPr>
      </w:pPr>
      <w:r>
        <w:rPr>
          <w:lang w:val="en-US"/>
        </w:rPr>
        <w:t xml:space="preserve">Assume that you have incoming photons hitting a slab of material with infinitesimal area </w:t>
      </w:r>
      <w:proofErr w:type="spellStart"/>
      <w:r>
        <w:rPr>
          <w:lang w:val="en-US"/>
        </w:rPr>
        <w:t>dA</w:t>
      </w:r>
      <w:proofErr w:type="spellEnd"/>
      <w:r>
        <w:rPr>
          <w:lang w:val="en-US"/>
        </w:rPr>
        <w:t xml:space="preserve"> and width dx (see </w:t>
      </w:r>
      <w:r w:rsidR="00D52B12">
        <w:rPr>
          <w:lang w:val="en-US"/>
        </w:rPr>
        <w:fldChar w:fldCharType="begin"/>
      </w:r>
      <w:r w:rsidR="00D52B12">
        <w:rPr>
          <w:lang w:val="en-US"/>
        </w:rPr>
        <w:instrText xml:space="preserve"> REF _Ref102310847 \h </w:instrText>
      </w:r>
      <w:r w:rsidR="00D52B12">
        <w:rPr>
          <w:lang w:val="en-US"/>
        </w:rPr>
      </w:r>
      <w:r w:rsidR="00D52B12">
        <w:rPr>
          <w:lang w:val="en-US"/>
        </w:rPr>
        <w:fldChar w:fldCharType="separate"/>
      </w:r>
      <w:r w:rsidR="00D52B12" w:rsidRPr="00B81F88">
        <w:rPr>
          <w:lang w:val="en-US"/>
        </w:rPr>
        <w:t xml:space="preserve">Figure </w:t>
      </w:r>
      <w:r w:rsidR="00D52B12">
        <w:rPr>
          <w:noProof/>
          <w:lang w:val="en-US"/>
        </w:rPr>
        <w:t>6</w:t>
      </w:r>
      <w:r w:rsidR="00D52B12">
        <w:rPr>
          <w:lang w:val="en-US"/>
        </w:rPr>
        <w:noBreakHyphen/>
      </w:r>
      <w:r w:rsidR="00D52B12">
        <w:rPr>
          <w:noProof/>
          <w:lang w:val="en-US"/>
        </w:rPr>
        <w:t>1</w:t>
      </w:r>
      <w:r w:rsidR="00D52B12">
        <w:rPr>
          <w:lang w:val="en-US"/>
        </w:rPr>
        <w:fldChar w:fldCharType="end"/>
      </w:r>
      <w:r>
        <w:rPr>
          <w:lang w:val="en-US"/>
        </w:rPr>
        <w:t xml:space="preserve">). The total probability of N photons hitting the slab, with an </w:t>
      </w:r>
      <w:r w:rsidR="00325043">
        <w:rPr>
          <w:lang w:val="en-US"/>
        </w:rPr>
        <w:t>interaction probability</w:t>
      </w:r>
      <w:r>
        <w:rPr>
          <w:lang w:val="en-US"/>
        </w:rPr>
        <w:t xml:space="preserve"> of </w:t>
      </w:r>
      <m:oMath>
        <m:r>
          <w:rPr>
            <w:rFonts w:ascii="Cambria Math" w:hAnsi="Cambria Math"/>
            <w:lang w:val="en-US"/>
          </w:rPr>
          <m:t>σ</m:t>
        </m:r>
      </m:oMath>
      <w:r>
        <w:rPr>
          <w:rFonts w:eastAsiaTheme="minorEastAsia"/>
          <w:lang w:val="en-US"/>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A49C0" w14:paraId="29C0998B" w14:textId="77777777" w:rsidTr="001250F0">
        <w:tc>
          <w:tcPr>
            <w:tcW w:w="8815" w:type="dxa"/>
          </w:tcPr>
          <w:p w14:paraId="7C486B6C" w14:textId="7879CB9B" w:rsidR="002A49C0" w:rsidRDefault="00BD6863" w:rsidP="00CB30D7">
            <w:pPr>
              <w:spacing w:line="360" w:lineRule="auto"/>
              <w:rPr>
                <w:lang w:val="en-US"/>
              </w:rPr>
            </w:pPr>
            <m:oMathPara>
              <m:oMath>
                <m:r>
                  <w:rPr>
                    <w:rFonts w:ascii="Cambria Math" w:hAnsi="Cambria Math"/>
                  </w:rPr>
                  <m:t>P=</m:t>
                </m:r>
                <m:f>
                  <m:fPr>
                    <m:ctrlPr>
                      <w:rPr>
                        <w:rFonts w:ascii="Cambria Math" w:hAnsi="Cambria Math"/>
                        <w:i/>
                      </w:rPr>
                    </m:ctrlPr>
                  </m:fPr>
                  <m:num>
                    <m:r>
                      <w:rPr>
                        <w:rFonts w:ascii="Cambria Math" w:hAnsi="Cambria Math"/>
                      </w:rPr>
                      <m:t>Nσ</m:t>
                    </m:r>
                  </m:num>
                  <m:den>
                    <m:r>
                      <w:rPr>
                        <w:rFonts w:ascii="Cambria Math" w:hAnsi="Cambria Math"/>
                      </w:rPr>
                      <m:t>dA</m:t>
                    </m:r>
                  </m:den>
                </m:f>
                <m:r>
                  <w:rPr>
                    <w:rFonts w:ascii="Cambria Math" w:hAnsi="Cambria Math"/>
                  </w:rPr>
                  <m:t xml:space="preserve">   =nσdx</m:t>
                </m:r>
              </m:oMath>
            </m:oMathPara>
          </w:p>
        </w:tc>
        <w:tc>
          <w:tcPr>
            <w:tcW w:w="536" w:type="dxa"/>
          </w:tcPr>
          <w:p w14:paraId="014E091F" w14:textId="673F2DEF" w:rsidR="002A49C0" w:rsidRDefault="002A49C0"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6</w:t>
            </w:r>
            <w:r>
              <w:fldChar w:fldCharType="end"/>
            </w:r>
          </w:p>
        </w:tc>
      </w:tr>
    </w:tbl>
    <w:p w14:paraId="57A24D36" w14:textId="2F522CD1" w:rsidR="009B34B4" w:rsidRDefault="009B34B4" w:rsidP="00CB30D7">
      <w:pPr>
        <w:spacing w:line="360" w:lineRule="auto"/>
        <w:rPr>
          <w:lang w:val="en-US"/>
        </w:rPr>
      </w:pPr>
      <w:r>
        <w:rPr>
          <w:lang w:val="en-US"/>
        </w:rPr>
        <w:t xml:space="preserve">Where n is </w:t>
      </w:r>
      <w:r w:rsidR="00CC6BF1">
        <w:rPr>
          <w:lang w:val="en-US"/>
        </w:rPr>
        <w:t>atoms</w:t>
      </w:r>
      <w:r>
        <w:rPr>
          <w:lang w:val="en-US"/>
        </w:rPr>
        <w:t xml:space="preserve"> per unit volume</w:t>
      </w:r>
    </w:p>
    <w:p w14:paraId="0878E67D" w14:textId="286BA7AD" w:rsidR="009B34B4" w:rsidRDefault="009B34B4" w:rsidP="00CB30D7">
      <w:pPr>
        <w:spacing w:line="360" w:lineRule="auto"/>
        <w:rPr>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dV</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dAdx</m:t>
              </m:r>
            </m:den>
          </m:f>
          <m:r>
            <w:rPr>
              <w:rFonts w:ascii="Cambria Math" w:eastAsiaTheme="minorEastAsia" w:hAnsi="Cambria Math"/>
              <w:lang w:val="en-US"/>
            </w:rPr>
            <m:t xml:space="preserve">  .</m:t>
          </m:r>
        </m:oMath>
      </m:oMathPara>
    </w:p>
    <w:p w14:paraId="212F0308" w14:textId="77777777" w:rsidR="009B34B4" w:rsidRDefault="009B34B4" w:rsidP="00CB30D7">
      <w:pPr>
        <w:spacing w:line="360" w:lineRule="auto"/>
        <w:rPr>
          <w:rFonts w:eastAsiaTheme="minorEastAsia"/>
          <w:lang w:val="en-US"/>
        </w:rPr>
      </w:pPr>
      <w:r>
        <w:rPr>
          <w:lang w:val="en-US"/>
        </w:rPr>
        <w:t xml:space="preserve">The probability of </w:t>
      </w:r>
      <w:r>
        <w:rPr>
          <w:b/>
          <w:bCs/>
          <w:lang w:val="en-US"/>
        </w:rPr>
        <w:t xml:space="preserve">not </w:t>
      </w:r>
      <w:r>
        <w:rPr>
          <w:lang w:val="en-US"/>
        </w:rPr>
        <w:t xml:space="preserve">interacting </w:t>
      </w:r>
      <w:r>
        <w:rPr>
          <w:lang w:val="en-US"/>
        </w:rPr>
        <w:softHyphen/>
        <w:t xml:space="preserve">is of course </w:t>
      </w:r>
      <m:oMath>
        <m:r>
          <w:rPr>
            <w:rFonts w:ascii="Cambria Math" w:hAnsi="Cambria Math"/>
            <w:lang w:val="en-US"/>
          </w:rPr>
          <m:t>1-P</m:t>
        </m:r>
      </m:oMath>
      <w:r>
        <w:rPr>
          <w:rFonts w:eastAsiaTheme="minorEastAsia"/>
          <w:lang w:val="en-US"/>
        </w:rPr>
        <w:t xml:space="preserve">, then number of photons after the slab </w:t>
      </w:r>
      <m:oMath>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x+dx</m:t>
            </m:r>
          </m:e>
        </m:d>
      </m:oMath>
      <w:r>
        <w:rPr>
          <w:rFonts w:eastAsiaTheme="minorEastAsia"/>
          <w:lang w:val="en-US"/>
        </w:rPr>
        <w:t xml:space="preserve"> becomes</w:t>
      </w:r>
    </w:p>
    <w:p w14:paraId="23941789" w14:textId="77777777" w:rsidR="009B34B4" w:rsidRDefault="009B34B4" w:rsidP="00CB30D7">
      <w:pPr>
        <w:spacing w:line="360" w:lineRule="auto"/>
        <w:rPr>
          <w:rFonts w:eastAsiaTheme="minorEastAsia"/>
          <w:lang w:val="en-US"/>
        </w:rPr>
      </w:pPr>
      <m:oMathPara>
        <m:oMath>
          <m:r>
            <w:rPr>
              <w:rFonts w:ascii="Cambria Math" w:eastAsiaTheme="minorEastAsia" w:hAnsi="Cambria Math"/>
              <w:lang w:val="en-US"/>
            </w:rPr>
            <m:t>N(x+dx)=N(x)(1-P)=N(x)-N(x)P .</m:t>
          </m:r>
        </m:oMath>
      </m:oMathPara>
    </w:p>
    <w:p w14:paraId="03579D25" w14:textId="77777777" w:rsidR="009B34B4" w:rsidRDefault="009B34B4" w:rsidP="00CB30D7">
      <w:pPr>
        <w:spacing w:line="360" w:lineRule="auto"/>
        <w:rPr>
          <w:rFonts w:eastAsiaTheme="minorEastAsia"/>
          <w:lang w:val="en-US"/>
        </w:rPr>
      </w:pPr>
      <w:r>
        <w:rPr>
          <w:rFonts w:eastAsiaTheme="minorEastAsia"/>
          <w:lang w:val="en-US"/>
        </w:rPr>
        <w:t>Rearranging and inserting our expression for P we get</w:t>
      </w:r>
    </w:p>
    <w:p w14:paraId="533434A9" w14:textId="555E8252" w:rsidR="009B34B4" w:rsidRDefault="009B34B4" w:rsidP="00CB30D7">
      <w:pPr>
        <w:spacing w:line="360" w:lineRule="auto"/>
        <w:rPr>
          <w:rFonts w:eastAsiaTheme="minorEastAsia"/>
          <w:lang w:val="en-US"/>
        </w:rPr>
      </w:pPr>
      <m:oMathPara>
        <m:oMath>
          <m:r>
            <w:rPr>
              <w:rFonts w:ascii="Cambria Math" w:eastAsiaTheme="minorEastAsia" w:hAnsi="Cambria Math"/>
              <w:lang w:val="en-US"/>
            </w:rPr>
            <m:t>N(x+dx)-N(x)= -N(x)  nσdx .</m:t>
          </m:r>
        </m:oMath>
      </m:oMathPara>
    </w:p>
    <w:p w14:paraId="14D51548" w14:textId="77777777" w:rsidR="009B34B4" w:rsidRDefault="009B34B4" w:rsidP="00CB30D7">
      <w:pPr>
        <w:spacing w:line="360" w:lineRule="auto"/>
        <w:rPr>
          <w:rFonts w:eastAsiaTheme="minorEastAsia"/>
          <w:lang w:val="en-US"/>
        </w:rPr>
      </w:pPr>
      <w:r>
        <w:rPr>
          <w:rFonts w:eastAsiaTheme="minorEastAsia"/>
          <w:lang w:val="en-US"/>
        </w:rPr>
        <w:t xml:space="preserve"> If we divide by </w:t>
      </w:r>
      <m:oMath>
        <m:r>
          <w:rPr>
            <w:rFonts w:ascii="Cambria Math" w:eastAsiaTheme="minorEastAsia" w:hAnsi="Cambria Math"/>
            <w:lang w:val="en-US"/>
          </w:rPr>
          <m:t>dx</m:t>
        </m:r>
      </m:oMath>
      <w:r>
        <w:rPr>
          <w:rFonts w:eastAsiaTheme="minorEastAsia"/>
          <w:lang w:val="en-US"/>
        </w:rPr>
        <w:t xml:space="preserve"> and let </w:t>
      </w:r>
      <m:oMath>
        <m:r>
          <w:rPr>
            <w:rFonts w:ascii="Cambria Math" w:eastAsiaTheme="minorEastAsia" w:hAnsi="Cambria Math"/>
            <w:lang w:val="en-US"/>
          </w:rPr>
          <m:t>dx</m:t>
        </m:r>
      </m:oMath>
      <w:r>
        <w:rPr>
          <w:rFonts w:eastAsiaTheme="minorEastAsia"/>
          <w:lang w:val="en-US"/>
        </w:rPr>
        <w:t xml:space="preserve"> approach </w:t>
      </w:r>
      <m:oMath>
        <m:r>
          <w:rPr>
            <w:rFonts w:ascii="Cambria Math" w:eastAsiaTheme="minorEastAsia" w:hAnsi="Cambria Math"/>
            <w:lang w:val="en-US"/>
          </w:rPr>
          <m:t>0</m:t>
        </m:r>
      </m:oMath>
      <w:r>
        <w:rPr>
          <w:rFonts w:eastAsiaTheme="minorEastAsia"/>
          <w:lang w:val="en-US"/>
        </w:rPr>
        <w:t xml:space="preserve">, we get </w:t>
      </w:r>
    </w:p>
    <w:p w14:paraId="4D9E357C" w14:textId="64C68588" w:rsidR="009B34B4" w:rsidRDefault="00FE17CB" w:rsidP="00CB30D7">
      <w:pPr>
        <w:spacing w:line="360" w:lineRule="auto"/>
        <w:rPr>
          <w:rFonts w:eastAsiaTheme="minorEastAsia"/>
          <w:lang w:val="en-US"/>
        </w:rPr>
      </w:pPr>
      <m:oMathPara>
        <m:oMath>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hAnsi="Cambria Math"/>
                    </w:rPr>
                    <m:t>lim</m:t>
                  </m:r>
                  <m:ctrlPr>
                    <w:rPr>
                      <w:rFonts w:ascii="Cambria Math" w:hAnsi="Cambria Math"/>
                    </w:rPr>
                  </m:ctrlPr>
                </m:e>
                <m:lim>
                  <m:r>
                    <w:rPr>
                      <w:rFonts w:ascii="Cambria Math" w:eastAsiaTheme="minorEastAsia" w:hAnsi="Cambria Math"/>
                      <w:lang w:val="en-US"/>
                    </w:rPr>
                    <m:t>dx → 0</m:t>
                  </m:r>
                  <m:ctrlPr>
                    <w:rPr>
                      <w:rFonts w:ascii="Cambria Math" w:hAnsi="Cambria Math"/>
                    </w:rPr>
                  </m:ctrlPr>
                </m:lim>
              </m:limLow>
              <m:ctrlPr>
                <w:rPr>
                  <w:rFonts w:ascii="Cambria Math" w:hAnsi="Cambria Math"/>
                  <w:i/>
                </w:rPr>
              </m:ctrlPr>
            </m:fName>
            <m:e>
              <m:f>
                <m:fPr>
                  <m:ctrlPr>
                    <w:rPr>
                      <w:rFonts w:ascii="Cambria Math" w:eastAsiaTheme="minorEastAsia" w:hAnsi="Cambria Math"/>
                      <w:i/>
                      <w:lang w:val="en-US"/>
                    </w:rPr>
                  </m:ctrlPr>
                </m:fPr>
                <m:num>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x+dx</m:t>
                      </m:r>
                    </m:e>
                  </m:d>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m:t>
                      </m:r>
                    </m:e>
                  </m:d>
                  <m:ctrlPr>
                    <w:rPr>
                      <w:rFonts w:ascii="Cambria Math" w:eastAsia="Cambria Math" w:hAnsi="Cambria Math" w:cs="Cambria Math"/>
                      <w:i/>
                      <w:lang w:val="en-US"/>
                    </w:rPr>
                  </m:ctrlPr>
                </m:num>
                <m:den>
                  <m:r>
                    <w:rPr>
                      <w:rFonts w:ascii="Cambria Math" w:eastAsiaTheme="minorEastAsia" w:hAnsi="Cambria Math"/>
                      <w:lang w:val="en-US"/>
                    </w:rPr>
                    <m:t>dx</m:t>
                  </m:r>
                </m:den>
              </m:f>
            </m:e>
          </m:func>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dN</m:t>
              </m:r>
            </m:num>
            <m:den>
              <m:r>
                <w:rPr>
                  <w:rFonts w:ascii="Cambria Math" w:eastAsiaTheme="minorEastAsia" w:hAnsi="Cambria Math"/>
                  <w:lang w:val="en-US"/>
                </w:rPr>
                <m:t>dx</m:t>
              </m:r>
            </m:den>
          </m:f>
          <m:r>
            <w:rPr>
              <w:rFonts w:ascii="Cambria Math" w:eastAsiaTheme="minorEastAsia" w:hAnsi="Cambria Math"/>
              <w:lang w:val="en-US"/>
            </w:rPr>
            <m:t>= -N</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 xml:space="preserve"> nσdx .</m:t>
          </m:r>
        </m:oMath>
      </m:oMathPara>
    </w:p>
    <w:p w14:paraId="4976B714" w14:textId="77777777" w:rsidR="009B34B4" w:rsidRDefault="009B34B4" w:rsidP="00CB30D7">
      <w:pPr>
        <w:spacing w:line="360" w:lineRule="auto"/>
        <w:rPr>
          <w:rFonts w:eastAsiaTheme="minorEastAsia"/>
          <w:lang w:val="en-US"/>
        </w:rPr>
      </w:pPr>
      <w:r>
        <w:rPr>
          <w:rFonts w:eastAsiaTheme="minorEastAsia"/>
          <w:lang w:val="en-US"/>
        </w:rPr>
        <w:t>Solving the differential equation, we get</w:t>
      </w:r>
    </w:p>
    <w:p w14:paraId="6A5A5CB8" w14:textId="70F60F02" w:rsidR="009B34B4" w:rsidRDefault="009B34B4" w:rsidP="00CB30D7">
      <w:pPr>
        <w:spacing w:line="360" w:lineRule="auto"/>
        <w:rPr>
          <w:rFonts w:eastAsiaTheme="minorEastAsia"/>
          <w:lang w:val="en-US"/>
        </w:rPr>
      </w:pPr>
      <m:oMathPara>
        <m:oMath>
          <m:r>
            <w:rPr>
              <w:rFonts w:ascii="Cambria Math" w:eastAsiaTheme="minorEastAsia" w:hAnsi="Cambria Math"/>
              <w:lang w:val="en-US"/>
            </w:rPr>
            <m:t>N(x)=</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m:t>
                  </m:r>
                </m:e>
              </m:d>
            </m:num>
            <m:den>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den>
          </m:f>
          <m:r>
            <w:rPr>
              <w:rFonts w:ascii="Cambria Math" w:eastAsiaTheme="minorEastAsia" w:hAnsi="Cambria Math"/>
              <w:lang w:val="en-US"/>
            </w:rPr>
            <m:t xml:space="preserve"> =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 xml:space="preserve">  = 1-P=Q, </m:t>
          </m:r>
        </m:oMath>
      </m:oMathPara>
    </w:p>
    <w:p w14:paraId="27A3F29C" w14:textId="77777777" w:rsidR="009B34B4" w:rsidRDefault="009B34B4" w:rsidP="00CB30D7">
      <w:pPr>
        <w:spacing w:line="360" w:lineRule="auto"/>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oMath>
      <w:r>
        <w:rPr>
          <w:rFonts w:eastAsiaTheme="minorEastAsia"/>
          <w:lang w:val="en-US"/>
        </w:rPr>
        <w:t xml:space="preserve"> is the number of photons entering the </w:t>
      </w:r>
      <w:proofErr w:type="gramStart"/>
      <w:r>
        <w:rPr>
          <w:rFonts w:eastAsiaTheme="minorEastAsia"/>
          <w:lang w:val="en-US"/>
        </w:rPr>
        <w:t>slab.</w:t>
      </w:r>
      <w:proofErr w:type="gramEnd"/>
      <w:r>
        <w:rPr>
          <w:rFonts w:eastAsiaTheme="minorEastAsia"/>
          <w:lang w:val="en-US"/>
        </w:rPr>
        <w:t xml:space="preserve"> Now we have the fraction of photons that doesn’t interact in the slab. If we multiply Q with P, we get a binomial looking probability density function, which describes the probability of an interaction happening somewhere between  </w:t>
      </w:r>
      <m:oMath>
        <m:r>
          <w:rPr>
            <w:rFonts w:ascii="Cambria Math" w:eastAsiaTheme="minorEastAsia" w:hAnsi="Cambria Math"/>
            <w:lang w:val="en-US"/>
          </w:rPr>
          <m:t>x</m:t>
        </m:r>
      </m:oMath>
      <w:r>
        <w:rPr>
          <w:rFonts w:eastAsiaTheme="minorEastAsia"/>
          <w:lang w:val="en-US"/>
        </w:rPr>
        <w:t xml:space="preserve"> and </w:t>
      </w:r>
      <m:oMath>
        <m:r>
          <w:rPr>
            <w:rFonts w:ascii="Cambria Math" w:eastAsiaTheme="minorEastAsia" w:hAnsi="Cambria Math"/>
            <w:lang w:val="en-US"/>
          </w:rPr>
          <m:t>dx</m:t>
        </m:r>
      </m:oMath>
    </w:p>
    <w:p w14:paraId="579F1680" w14:textId="458D35E7" w:rsidR="009B34B4" w:rsidRPr="001F78D9" w:rsidRDefault="009B34B4" w:rsidP="00CB30D7">
      <w:pPr>
        <w:spacing w:line="360" w:lineRule="auto"/>
        <w:rPr>
          <w:rFonts w:eastAsiaTheme="minorEastAsia"/>
          <w:lang w:val="en-US"/>
        </w:rPr>
      </w:pPr>
      <m:oMathPara>
        <m:oMath>
          <m:r>
            <w:rPr>
              <w:rFonts w:ascii="Cambria Math" w:eastAsiaTheme="minorEastAsia" w:hAnsi="Cambria Math"/>
              <w:lang w:val="en-US"/>
            </w:rPr>
            <w:lastRenderedPageBreak/>
            <m:t xml:space="preserve">PQ=nμ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dx.</m:t>
          </m:r>
        </m:oMath>
      </m:oMathPara>
    </w:p>
    <w:p w14:paraId="0D2EFF73" w14:textId="77777777" w:rsidR="009B34B4" w:rsidRDefault="009B34B4" w:rsidP="00CB30D7">
      <w:pPr>
        <w:spacing w:line="360" w:lineRule="auto"/>
        <w:rPr>
          <w:rFonts w:eastAsiaTheme="minorEastAsia"/>
          <w:lang w:val="en-US"/>
        </w:rPr>
      </w:pPr>
      <w:r>
        <w:rPr>
          <w:rFonts w:eastAsiaTheme="minorEastAsia"/>
          <w:lang w:val="en-US"/>
        </w:rPr>
        <w:t xml:space="preserve">Integrating over possible pathlength from </w:t>
      </w:r>
      <m:oMath>
        <m:r>
          <w:rPr>
            <w:rFonts w:ascii="Cambria Math" w:eastAsiaTheme="minorEastAsia" w:hAnsi="Cambria Math"/>
            <w:lang w:val="en-US"/>
          </w:rPr>
          <m:t>0</m:t>
        </m:r>
      </m:oMath>
      <w:r>
        <w:rPr>
          <w:rFonts w:eastAsiaTheme="minorEastAsia"/>
          <w:lang w:val="en-US"/>
        </w:rPr>
        <w:t xml:space="preserve"> to </w:t>
      </w:r>
      <m:oMath>
        <m:r>
          <w:rPr>
            <w:rFonts w:ascii="Cambria Math" w:eastAsiaTheme="minorEastAsia" w:hAnsi="Cambria Math"/>
            <w:lang w:val="en-US"/>
          </w:rPr>
          <m:t>∞</m:t>
        </m:r>
      </m:oMath>
      <w:r>
        <w:rPr>
          <w:rFonts w:eastAsiaTheme="minorEastAsia"/>
          <w:lang w:val="en-US"/>
        </w:rPr>
        <w:t xml:space="preserve"> we get an expected pathlength of </w:t>
      </w:r>
    </w:p>
    <w:p w14:paraId="5F0A952C" w14:textId="13E66A6A" w:rsidR="009B34B4" w:rsidRDefault="009B34B4" w:rsidP="00CB30D7">
      <w:pPr>
        <w:spacing w:line="360" w:lineRule="auto"/>
        <w:rPr>
          <w:rFonts w:ascii="Cambria Math" w:eastAsiaTheme="minorEastAsia" w:hAnsi="Cambria Math"/>
          <w:lang w:val="en-US"/>
          <w:oMath/>
        </w:rPr>
      </w:pPr>
      <m:oMathPara>
        <m:oMath>
          <m:r>
            <w:rPr>
              <w:rFonts w:ascii="Cambria Math" w:eastAsiaTheme="minorEastAsia" w:hAnsi="Cambria Math"/>
              <w:lang w:val="en-US"/>
            </w:rPr>
            <m:t xml:space="preserve">&lt;x&gt; = </m:t>
          </m:r>
          <m:nary>
            <m:naryPr>
              <m:ctrlPr>
                <w:rPr>
                  <w:rFonts w:ascii="Cambria Math" w:eastAsiaTheme="minorEastAsia" w:hAnsi="Cambria Math"/>
                  <w:i/>
                  <w:lang w:val="en-US"/>
                </w:rPr>
              </m:ctrlPr>
            </m:naryPr>
            <m:sub>
              <m:r>
                <w:rPr>
                  <w:rFonts w:ascii="Cambria Math" w:eastAsiaTheme="minorEastAsia" w:hAnsi="Cambria Math"/>
                  <w:lang w:val="en-US"/>
                </w:rPr>
                <m:t>0</m:t>
              </m:r>
            </m:sub>
            <m:sup>
              <m:r>
                <w:rPr>
                  <w:rFonts w:ascii="Cambria Math" w:eastAsiaTheme="minorEastAsia" w:hAnsi="Cambria Math"/>
                  <w:lang w:val="en-US"/>
                </w:rPr>
                <m:t>∞</m:t>
              </m:r>
            </m:sup>
            <m:e>
              <m:r>
                <w:rPr>
                  <w:rFonts w:ascii="Cambria Math" w:eastAsiaTheme="minorEastAsia" w:hAnsi="Cambria Math"/>
                  <w:lang w:val="en-US"/>
                </w:rPr>
                <m:t>x⋅nμ</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dx</m:t>
              </m:r>
            </m:e>
          </m:nary>
          <m:r>
            <w:rPr>
              <w:rFonts w:ascii="Cambria Math" w:eastAsiaTheme="minorEastAsia" w:hAnsi="Cambria Math"/>
              <w:lang w:val="en-US"/>
            </w:rPr>
            <m:t xml:space="preserve"> .</m:t>
          </m:r>
        </m:oMath>
      </m:oMathPara>
    </w:p>
    <w:p w14:paraId="735480A4" w14:textId="77777777" w:rsidR="009B34B4" w:rsidRDefault="009B34B4" w:rsidP="00CB30D7">
      <w:pPr>
        <w:spacing w:line="360" w:lineRule="auto"/>
        <w:rPr>
          <w:rFonts w:eastAsiaTheme="minorEastAsia"/>
          <w:lang w:val="en-US"/>
        </w:rPr>
      </w:pPr>
      <w:r>
        <w:rPr>
          <w:rFonts w:eastAsiaTheme="minorEastAsia"/>
          <w:lang w:val="en-US"/>
        </w:rPr>
        <w:t>Solving the integral using partial integration we get</w:t>
      </w:r>
    </w:p>
    <w:p w14:paraId="0BD816C8" w14:textId="768A7D85" w:rsidR="009B34B4" w:rsidRPr="00580475" w:rsidRDefault="009B34B4" w:rsidP="00CB30D7">
      <w:pPr>
        <w:spacing w:line="360" w:lineRule="auto"/>
        <w:rPr>
          <w:rFonts w:eastAsiaTheme="minorEastAsia"/>
          <w:lang w:val="en-US"/>
        </w:rPr>
      </w:pPr>
      <m:oMathPara>
        <m:oMath>
          <m:r>
            <w:rPr>
              <w:rFonts w:ascii="Cambria Math" w:eastAsiaTheme="minorEastAsia" w:hAnsi="Cambria Math"/>
              <w:lang w:val="en-US"/>
            </w:rPr>
            <m:t xml:space="preserve">&lt;x&gt; =nσ </m:t>
          </m:r>
          <m:d>
            <m:dPr>
              <m:begChr m:val="["/>
              <m:endChr m:val="]"/>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x</m:t>
                  </m:r>
                </m:num>
                <m:den>
                  <m:r>
                    <w:rPr>
                      <w:rFonts w:ascii="Cambria Math" w:eastAsiaTheme="minorEastAsia" w:hAnsi="Cambria Math"/>
                      <w:lang w:val="en-US"/>
                    </w:rPr>
                    <m:t>nσ</m:t>
                  </m:r>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nσ</m:t>
                          </m:r>
                        </m:e>
                      </m:d>
                    </m:e>
                    <m:sup>
                      <m:r>
                        <w:rPr>
                          <w:rFonts w:ascii="Cambria Math" w:eastAsiaTheme="minorEastAsia" w:hAnsi="Cambria Math"/>
                          <w:lang w:val="en-US"/>
                        </w:rPr>
                        <m:t>2</m:t>
                      </m:r>
                    </m:sup>
                  </m:sSup>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m:rPr>
                  <m:nor/>
                </m:rPr>
                <w:rPr>
                  <w:rFonts w:ascii="Cambria Math" w:eastAsiaTheme="minorEastAsia" w:hAnsi="Cambria Math"/>
                  <w:sz w:val="32"/>
                  <w:szCs w:val="28"/>
                  <w:lang w:val="en-US"/>
                </w:rPr>
                <m:t>|</m:t>
              </m:r>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m:t>
                    </m:r>
                  </m:e>
                </m:mr>
                <m:mr>
                  <m:e>
                    <m:r>
                      <w:rPr>
                        <w:rFonts w:ascii="Cambria Math" w:eastAsiaTheme="minorEastAsia" w:hAnsi="Cambria Math"/>
                        <w:lang w:val="en-US"/>
                      </w:rPr>
                      <m:t>0</m:t>
                    </m:r>
                  </m:e>
                </m:mr>
              </m:m>
            </m:e>
          </m:d>
        </m:oMath>
      </m:oMathPara>
    </w:p>
    <w:p w14:paraId="7BEEAC3A" w14:textId="77777777" w:rsidR="009B34B4" w:rsidRDefault="009B34B4" w:rsidP="00CB30D7">
      <w:pPr>
        <w:spacing w:line="360" w:lineRule="auto"/>
        <w:rPr>
          <w:rFonts w:eastAsiaTheme="minorEastAsia"/>
          <w:lang w:val="en-US"/>
        </w:rPr>
      </w:pPr>
      <w:r>
        <w:rPr>
          <w:rFonts w:eastAsiaTheme="minorEastAsia"/>
          <w:lang w:val="en-US"/>
        </w:rPr>
        <w:t xml:space="preserve">Using </w:t>
      </w:r>
      <w:proofErr w:type="spellStart"/>
      <w:r>
        <w:rPr>
          <w:rFonts w:eastAsiaTheme="minorEastAsia"/>
          <w:lang w:val="en-US"/>
        </w:rPr>
        <w:t>L’Hôpital’s</w:t>
      </w:r>
      <w:proofErr w:type="spellEnd"/>
      <w:r>
        <w:rPr>
          <w:rFonts w:eastAsiaTheme="minorEastAsia"/>
          <w:lang w:val="en-US"/>
        </w:rPr>
        <w:t xml:space="preserve"> rule we see that </w:t>
      </w:r>
    </w:p>
    <w:p w14:paraId="0E522868" w14:textId="637244DA" w:rsidR="009B34B4" w:rsidRDefault="00FE17CB" w:rsidP="00CB30D7">
      <w:pPr>
        <w:spacing w:line="360" w:lineRule="auto"/>
        <w:rPr>
          <w:rFonts w:eastAsiaTheme="minorEastAsia"/>
          <w:lang w:val="en-US"/>
        </w:rPr>
      </w:pPr>
      <m:oMathPara>
        <m:oMath>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hAnsi="Cambria Math"/>
                    </w:rPr>
                    <m:t>lim</m:t>
                  </m:r>
                </m:e>
                <m:lim>
                  <m:r>
                    <w:rPr>
                      <w:rFonts w:ascii="Cambria Math" w:eastAsiaTheme="minorEastAsia" w:hAnsi="Cambria Math"/>
                      <w:lang w:val="en-US"/>
                    </w:rPr>
                    <m:t>x→∞</m:t>
                  </m:r>
                </m:lim>
              </m:limLow>
            </m:fName>
            <m:e>
              <m:r>
                <w:rPr>
                  <w:rFonts w:ascii="Cambria Math" w:eastAsiaTheme="minorEastAsia" w:hAnsi="Cambria Math"/>
                  <w:lang w:val="en-US"/>
                </w:rPr>
                <m:t>x</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e>
          </m:func>
          <m:r>
            <w:rPr>
              <w:rFonts w:ascii="Cambria Math" w:eastAsiaTheme="minorEastAsia" w:hAnsi="Cambria Math"/>
              <w:lang w:val="en-US"/>
            </w:rPr>
            <m:t>=0 .</m:t>
          </m:r>
        </m:oMath>
      </m:oMathPara>
    </w:p>
    <w:p w14:paraId="00E4D0A9" w14:textId="3D18DC08" w:rsidR="009B34B4" w:rsidRDefault="009B34B4" w:rsidP="00CB30D7">
      <w:pPr>
        <w:spacing w:line="360" w:lineRule="auto"/>
        <w:rPr>
          <w:rFonts w:eastAsiaTheme="minorEastAsia"/>
          <w:lang w:val="en-US"/>
        </w:rPr>
      </w:pPr>
      <w:r>
        <w:rPr>
          <w:rFonts w:eastAsiaTheme="minorEastAsia"/>
          <w:lang w:val="en-US"/>
        </w:rPr>
        <w:t xml:space="preserve">For the second term we get </w:t>
      </w:r>
      <m:oMath>
        <m:r>
          <w:rPr>
            <w:rFonts w:ascii="Cambria Math" w:eastAsiaTheme="minorEastAsia" w:hAnsi="Cambria Math"/>
            <w:lang w:val="en-US"/>
          </w:rPr>
          <m:t>1/</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nσ</m:t>
                </m:r>
              </m:e>
            </m:d>
          </m:e>
          <m:sup>
            <m:r>
              <w:rPr>
                <w:rFonts w:ascii="Cambria Math" w:eastAsiaTheme="minorEastAsia" w:hAnsi="Cambria Math"/>
                <w:lang w:val="en-US"/>
              </w:rPr>
              <m:t>2</m:t>
            </m:r>
          </m:sup>
        </m:sSup>
      </m:oMath>
      <w:r>
        <w:rPr>
          <w:rFonts w:eastAsiaTheme="minorEastAsia"/>
          <w:lang w:val="en-US"/>
        </w:rPr>
        <w:t>. This results in a mean free path of</w:t>
      </w:r>
    </w:p>
    <w:p w14:paraId="25F33DA5" w14:textId="7F90B775" w:rsidR="00255031" w:rsidRDefault="00255031" w:rsidP="00CB30D7">
      <w:pPr>
        <w:spacing w:line="360" w:lineRule="auto"/>
        <w:rPr>
          <w:rFonts w:eastAsiaTheme="minorEastAsia"/>
          <w:lang w:val="en-US"/>
        </w:rPr>
      </w:pPr>
      <m:oMathPara>
        <m:oMath>
          <m:r>
            <w:rPr>
              <w:rFonts w:ascii="Cambria Math" w:eastAsiaTheme="minorEastAsia" w:hAnsi="Cambria Math"/>
              <w:lang w:val="en-US"/>
            </w:rPr>
            <m:t>&lt;x&gt; =</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nσ</m:t>
              </m:r>
            </m:den>
          </m:f>
        </m:oMath>
      </m:oMathPara>
    </w:p>
    <w:p w14:paraId="4CE6121D" w14:textId="4F1FFCF5" w:rsidR="000B153E" w:rsidRDefault="000B153E" w:rsidP="00CB30D7">
      <w:pPr>
        <w:spacing w:line="360" w:lineRule="auto"/>
        <w:rPr>
          <w:rFonts w:eastAsiaTheme="minorEastAsia"/>
          <w:lang w:val="en-US"/>
        </w:rPr>
      </w:pPr>
      <w:r>
        <w:rPr>
          <w:rFonts w:eastAsiaTheme="minorEastAsia"/>
          <w:lang w:val="en-US"/>
        </w:rPr>
        <w:t xml:space="preserve">We know that </w:t>
      </w:r>
      <m:oMath>
        <m:r>
          <w:rPr>
            <w:rFonts w:ascii="Cambria Math" w:eastAsiaTheme="minorEastAsia" w:hAnsi="Cambria Math"/>
            <w:lang w:val="en-US"/>
          </w:rPr>
          <m:t>n</m:t>
        </m:r>
      </m:oMath>
      <w:r w:rsidR="00003B6C">
        <w:rPr>
          <w:rFonts w:eastAsiaTheme="minorEastAsia"/>
          <w:lang w:val="en-US"/>
        </w:rPr>
        <w:t xml:space="preserve"> is </w:t>
      </w:r>
      <w:r w:rsidR="00F06223">
        <w:rPr>
          <w:rFonts w:eastAsiaTheme="minorEastAsia"/>
          <w:lang w:val="en-US"/>
        </w:rPr>
        <w:t>atoms</w:t>
      </w:r>
      <w:r w:rsidR="00CC6BF1">
        <w:rPr>
          <w:rFonts w:eastAsiaTheme="minorEastAsia"/>
          <w:lang w:val="en-US"/>
        </w:rPr>
        <w:t xml:space="preserve"> per unit volume, and from </w:t>
      </w:r>
      <w:r w:rsidR="00CC6BF1">
        <w:rPr>
          <w:rFonts w:eastAsiaTheme="minorEastAsia"/>
          <w:lang w:val="en-US"/>
        </w:rPr>
        <w:fldChar w:fldCharType="begin"/>
      </w:r>
      <w:r w:rsidR="00CC6BF1">
        <w:rPr>
          <w:rFonts w:eastAsiaTheme="minorEastAsia"/>
          <w:lang w:val="en-US"/>
        </w:rPr>
        <w:instrText xml:space="preserve"> REF _Ref94693766 \r \h </w:instrText>
      </w:r>
      <w:r w:rsidR="00CB30D7">
        <w:rPr>
          <w:rFonts w:eastAsiaTheme="minorEastAsia"/>
          <w:lang w:val="en-US"/>
        </w:rPr>
        <w:instrText xml:space="preserve"> \* MERGEFORMAT </w:instrText>
      </w:r>
      <w:r w:rsidR="00CC6BF1">
        <w:rPr>
          <w:rFonts w:eastAsiaTheme="minorEastAsia"/>
          <w:lang w:val="en-US"/>
        </w:rPr>
      </w:r>
      <w:r w:rsidR="00CC6BF1">
        <w:rPr>
          <w:rFonts w:eastAsiaTheme="minorEastAsia"/>
          <w:lang w:val="en-US"/>
        </w:rPr>
        <w:fldChar w:fldCharType="separate"/>
      </w:r>
      <w:r w:rsidR="000E19EF">
        <w:rPr>
          <w:rFonts w:eastAsiaTheme="minorEastAsia"/>
          <w:lang w:val="en-US"/>
        </w:rPr>
        <w:t>1.1.1</w:t>
      </w:r>
      <w:r w:rsidR="00CC6BF1">
        <w:rPr>
          <w:rFonts w:eastAsiaTheme="minorEastAsia"/>
          <w:lang w:val="en-US"/>
        </w:rPr>
        <w:fldChar w:fldCharType="end"/>
      </w:r>
      <w:r w:rsidR="00F06223">
        <w:rPr>
          <w:rFonts w:eastAsiaTheme="minorEastAsia"/>
          <w:lang w:val="en-US"/>
        </w:rPr>
        <w:t xml:space="preserve"> </w:t>
      </w:r>
      <w:r w:rsidR="00CC6BF1">
        <w:rPr>
          <w:rFonts w:eastAsiaTheme="minorEastAsia"/>
          <w:lang w:val="en-US"/>
        </w:rPr>
        <w:t xml:space="preserve">that </w:t>
      </w:r>
      <m:oMath>
        <m:r>
          <w:rPr>
            <w:rFonts w:ascii="Cambria Math" w:eastAsiaTheme="minorEastAsia" w:hAnsi="Cambria Math"/>
            <w:lang w:val="en-US"/>
          </w:rPr>
          <m:t>σ</m:t>
        </m:r>
      </m:oMath>
      <w:r w:rsidR="008454C0">
        <w:rPr>
          <w:rFonts w:eastAsiaTheme="minorEastAsia"/>
          <w:lang w:val="en-US"/>
        </w:rPr>
        <w:t xml:space="preserve"> has the unit </w:t>
      </w:r>
      <m:oMath>
        <m:r>
          <w:rPr>
            <w:rFonts w:ascii="Cambria Math" w:eastAsiaTheme="minorEastAsia" w:hAnsi="Cambria Math"/>
            <w:lang w:val="en-US"/>
          </w:rPr>
          <m:t>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oMath>
      <w:r w:rsidR="008454C0">
        <w:rPr>
          <w:rFonts w:eastAsiaTheme="minorEastAsia"/>
          <w:lang w:val="en-US"/>
        </w:rPr>
        <w:t xml:space="preserve">. </w:t>
      </w:r>
      <w:r w:rsidR="00E80368">
        <w:rPr>
          <w:rFonts w:eastAsiaTheme="minorEastAsia"/>
          <w:lang w:val="en-US"/>
        </w:rPr>
        <w:t xml:space="preserve">Multiplying them, we get the attenuation coefficient </w:t>
      </w:r>
      <m:oMath>
        <m:r>
          <w:rPr>
            <w:rFonts w:ascii="Cambria Math" w:eastAsiaTheme="minorEastAsia" w:hAnsi="Cambria Math"/>
            <w:lang w:val="en-US"/>
          </w:rPr>
          <m:t>μ</m:t>
        </m:r>
      </m:oMath>
      <w:r w:rsidR="00E80368">
        <w:rPr>
          <w:rFonts w:eastAsiaTheme="minorEastAsia"/>
          <w:lang w:val="en-US"/>
        </w:rPr>
        <w:t>, resulting in the expression</w:t>
      </w:r>
    </w:p>
    <w:tbl>
      <w:tblPr>
        <w:tblStyle w:val="TableGrid"/>
        <w:tblpPr w:leftFromText="180" w:rightFromText="180" w:vertAnchor="text" w:horzAnchor="margin"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55031" w14:paraId="62ECEF27" w14:textId="77777777" w:rsidTr="00255031">
        <w:tc>
          <w:tcPr>
            <w:tcW w:w="8815" w:type="dxa"/>
          </w:tcPr>
          <w:p w14:paraId="3B0DF87E" w14:textId="5047EB6B" w:rsidR="00255031" w:rsidRDefault="00255031" w:rsidP="00CB30D7">
            <w:pPr>
              <w:spacing w:line="360" w:lineRule="auto"/>
              <w:rPr>
                <w:lang w:val="en-US"/>
              </w:rPr>
            </w:pPr>
            <m:oMathPara>
              <m:oMath>
                <m:r>
                  <w:rPr>
                    <w:rFonts w:ascii="Cambria Math" w:eastAsiaTheme="minorEastAsia" w:hAnsi="Cambria Math"/>
                    <w:lang w:val="en-US"/>
                  </w:rPr>
                  <m:t>&lt;x&gt; =</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μ</m:t>
                    </m:r>
                  </m:den>
                </m:f>
              </m:oMath>
            </m:oMathPara>
          </w:p>
        </w:tc>
        <w:tc>
          <w:tcPr>
            <w:tcW w:w="536" w:type="dxa"/>
          </w:tcPr>
          <w:p w14:paraId="2202DD35" w14:textId="6DB4ABFA" w:rsidR="00255031" w:rsidRDefault="00255031"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7</w:t>
            </w:r>
            <w:r>
              <w:fldChar w:fldCharType="end"/>
            </w:r>
          </w:p>
        </w:tc>
      </w:tr>
    </w:tbl>
    <w:p w14:paraId="1B5BD73E" w14:textId="77777777" w:rsidR="00D52B12" w:rsidRDefault="00D52B12" w:rsidP="00CB30D7">
      <w:pPr>
        <w:spacing w:line="360" w:lineRule="auto"/>
        <w:rPr>
          <w:rFonts w:eastAsiaTheme="minorEastAsia"/>
          <w:lang w:val="en-US"/>
        </w:rPr>
      </w:pPr>
    </w:p>
    <w:p w14:paraId="6866BD3B" w14:textId="66D57675" w:rsidR="00D52B12" w:rsidRDefault="00D52B12">
      <w:pPr>
        <w:spacing w:after="160" w:line="259" w:lineRule="auto"/>
        <w:rPr>
          <w:rFonts w:eastAsiaTheme="minorEastAsia"/>
          <w:lang w:val="en-US"/>
        </w:rPr>
      </w:pPr>
      <w:r>
        <w:rPr>
          <w:noProof/>
        </w:rPr>
        <mc:AlternateContent>
          <mc:Choice Requires="wps">
            <w:drawing>
              <wp:anchor distT="0" distB="0" distL="114300" distR="114300" simplePos="0" relativeHeight="251676672" behindDoc="1" locked="0" layoutInCell="1" allowOverlap="1" wp14:anchorId="11950835" wp14:editId="70FF6569">
                <wp:simplePos x="0" y="0"/>
                <wp:positionH relativeFrom="column">
                  <wp:posOffset>2931501</wp:posOffset>
                </wp:positionH>
                <wp:positionV relativeFrom="paragraph">
                  <wp:posOffset>1047455</wp:posOffset>
                </wp:positionV>
                <wp:extent cx="209677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2096770" cy="635"/>
                        </a:xfrm>
                        <a:prstGeom prst="rect">
                          <a:avLst/>
                        </a:prstGeom>
                        <a:solidFill>
                          <a:prstClr val="white"/>
                        </a:solidFill>
                        <a:ln>
                          <a:noFill/>
                        </a:ln>
                      </wps:spPr>
                      <wps:txbx>
                        <w:txbxContent>
                          <w:p w14:paraId="0C15DD7A" w14:textId="3E3E5F6F" w:rsidR="00C108E2" w:rsidRPr="0075793C" w:rsidRDefault="00C108E2" w:rsidP="00C108E2">
                            <w:pPr>
                              <w:pStyle w:val="Caption"/>
                              <w:rPr>
                                <w:sz w:val="24"/>
                                <w:lang w:val="en-US"/>
                              </w:rPr>
                            </w:pPr>
                            <w:bookmarkStart w:id="214" w:name="_Ref102310847"/>
                            <w:r w:rsidRPr="00B81F88">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7</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w:t>
                            </w:r>
                            <w:r w:rsidR="005B1E99">
                              <w:rPr>
                                <w:lang w:val="en-US"/>
                              </w:rPr>
                              <w:fldChar w:fldCharType="end"/>
                            </w:r>
                            <w:bookmarkEnd w:id="214"/>
                            <w:r w:rsidRPr="00B81F88">
                              <w:rPr>
                                <w:lang w:val="en-US"/>
                              </w:rPr>
                              <w:t xml:space="preserve">. </w:t>
                            </w:r>
                            <w:r w:rsidR="00B81F88" w:rsidRPr="00570578">
                              <w:rPr>
                                <w:lang w:val="en-US"/>
                              </w:rPr>
                              <w:t xml:space="preserve">A thin slab </w:t>
                            </w:r>
                            <w:r w:rsidR="00B81F88">
                              <w:rPr>
                                <w:lang w:val="en-US"/>
                              </w:rPr>
                              <w:t xml:space="preserve">of material with atoms that might interact with an incoming photon </w:t>
                            </w:r>
                            <w:r w:rsidR="0075793C" w:rsidRPr="00E27D75">
                              <w:rPr>
                                <w:rFonts w:eastAsiaTheme="minorEastAsia"/>
                                <w:lang w:val="en-US"/>
                              </w:rPr>
                              <w:fldChar w:fldCharType="begin"/>
                            </w:r>
                            <w:r w:rsidR="0075793C" w:rsidRPr="00E27D75">
                              <w:rPr>
                                <w:rFonts w:eastAsiaTheme="minorEastAsia"/>
                                <w:lang w:val="en-US"/>
                              </w:rPr>
                              <w:instrText xml:space="preserve"> ADDIN ZOTERO_ITEM CSL_CITATION {"citationID":"sEVqcMiQ","properties":{"formattedCitation":"(\\uc0\\u8220{}Mean Free Path,\\uc0\\u8221{} 2021)","plainCitation":"(“Mean Free Path,” 2021)","noteIndex":0},"citationItems":[{"id":42,"uris":["http://zotero.org/users/local/GCOCszNG/items/FA7U89JW"],"uri":["http://zotero.org/users/local/GCOCszNG/items/FA7U89JW"],"itemData":{"id":42,"type":"entry-encyclopedia","abstract":"In physics, mean free path is an average distance over which a moving particle (such as an atom, a molecule, a photon) substantially changes its direction or energy (or, in a specific context, other properties), typically as a result of one or more successive collisions with other particles.","container-title":"Wikipedia","language":"en","note":"Page Version ID: 1048490876","source":"Wikipedia","title":"Mean free path","URL":"https://en.wikipedia.org/w/index.php?title=Mean_free_path&amp;oldid=1048490876","accessed":{"date-parts":[["2022",1,20]]},"issued":{"date-parts":[["2021",10,6]]}}}],"schema":"https://github.com/citation-style-language/schema/raw/master/csl-citation.json"} </w:instrText>
                            </w:r>
                            <w:r w:rsidR="0075793C" w:rsidRPr="00E27D75">
                              <w:rPr>
                                <w:rFonts w:eastAsiaTheme="minorEastAsia"/>
                                <w:lang w:val="en-US"/>
                              </w:rPr>
                              <w:fldChar w:fldCharType="separate"/>
                            </w:r>
                            <w:r w:rsidR="0075793C" w:rsidRPr="00E27D75">
                              <w:rPr>
                                <w:rFonts w:cs="Times New Roman"/>
                                <w:lang w:val="en-US"/>
                              </w:rPr>
                              <w:t>(“Mean Free Path,” 2021)</w:t>
                            </w:r>
                            <w:r w:rsidR="0075793C" w:rsidRPr="00E27D75">
                              <w:rPr>
                                <w:rFonts w:eastAsiaTheme="minorEastAsia"/>
                                <w:lang w:val="en-U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50835" id="Text Box 12" o:spid="_x0000_s1051" type="#_x0000_t202" style="position:absolute;margin-left:230.85pt;margin-top:82.5pt;width:165.1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Lh9GwIAAEAEAAAOAAAAZHJzL2Uyb0RvYy54bWysU02P2jAQvVfqf7B8LwFW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" stroked="f">
                <v:textbox style="mso-fit-shape-to-text:t" inset="0,0,0,0">
                  <w:txbxContent>
                    <w:p w14:paraId="0C15DD7A" w14:textId="3E3E5F6F" w:rsidR="00C108E2" w:rsidRPr="0075793C" w:rsidRDefault="00C108E2" w:rsidP="00C108E2">
                      <w:pPr>
                        <w:pStyle w:val="Caption"/>
                        <w:rPr>
                          <w:sz w:val="24"/>
                          <w:lang w:val="en-US"/>
                        </w:rPr>
                      </w:pPr>
                      <w:bookmarkStart w:id="215" w:name="_Ref102310847"/>
                      <w:r w:rsidRPr="00B81F88">
                        <w:rPr>
                          <w:lang w:val="en-US"/>
                        </w:rPr>
                        <w:t xml:space="preserve">Figure </w:t>
                      </w:r>
                      <w:r w:rsidR="005B1E99">
                        <w:rPr>
                          <w:lang w:val="en-US"/>
                        </w:rPr>
                        <w:fldChar w:fldCharType="begin"/>
                      </w:r>
                      <w:r w:rsidR="005B1E99">
                        <w:rPr>
                          <w:lang w:val="en-US"/>
                        </w:rPr>
                        <w:instrText xml:space="preserve"> STYLEREF 1 \s </w:instrText>
                      </w:r>
                      <w:r w:rsidR="005B1E99">
                        <w:rPr>
                          <w:lang w:val="en-US"/>
                        </w:rPr>
                        <w:fldChar w:fldCharType="separate"/>
                      </w:r>
                      <w:r w:rsidR="005B1E99">
                        <w:rPr>
                          <w:noProof/>
                          <w:lang w:val="en-US"/>
                        </w:rPr>
                        <w:t>7</w:t>
                      </w:r>
                      <w:r w:rsidR="005B1E99">
                        <w:rPr>
                          <w:lang w:val="en-US"/>
                        </w:rPr>
                        <w:fldChar w:fldCharType="end"/>
                      </w:r>
                      <w:r w:rsidR="005B1E99">
                        <w:rPr>
                          <w:lang w:val="en-US"/>
                        </w:rPr>
                        <w:noBreakHyphen/>
                      </w:r>
                      <w:r w:rsidR="005B1E99">
                        <w:rPr>
                          <w:lang w:val="en-US"/>
                        </w:rPr>
                        <w:fldChar w:fldCharType="begin"/>
                      </w:r>
                      <w:r w:rsidR="005B1E99">
                        <w:rPr>
                          <w:lang w:val="en-US"/>
                        </w:rPr>
                        <w:instrText xml:space="preserve"> SEQ Figure \* ARABIC \s 1 </w:instrText>
                      </w:r>
                      <w:r w:rsidR="005B1E99">
                        <w:rPr>
                          <w:lang w:val="en-US"/>
                        </w:rPr>
                        <w:fldChar w:fldCharType="separate"/>
                      </w:r>
                      <w:r w:rsidR="005B1E99">
                        <w:rPr>
                          <w:noProof/>
                          <w:lang w:val="en-US"/>
                        </w:rPr>
                        <w:t>1</w:t>
                      </w:r>
                      <w:r w:rsidR="005B1E99">
                        <w:rPr>
                          <w:lang w:val="en-US"/>
                        </w:rPr>
                        <w:fldChar w:fldCharType="end"/>
                      </w:r>
                      <w:bookmarkEnd w:id="215"/>
                      <w:r w:rsidRPr="00B81F88">
                        <w:rPr>
                          <w:lang w:val="en-US"/>
                        </w:rPr>
                        <w:t xml:space="preserve">. </w:t>
                      </w:r>
                      <w:r w:rsidR="00B81F88" w:rsidRPr="00570578">
                        <w:rPr>
                          <w:lang w:val="en-US"/>
                        </w:rPr>
                        <w:t xml:space="preserve">A thin slab </w:t>
                      </w:r>
                      <w:r w:rsidR="00B81F88">
                        <w:rPr>
                          <w:lang w:val="en-US"/>
                        </w:rPr>
                        <w:t xml:space="preserve">of material with atoms that might interact with an incoming photon </w:t>
                      </w:r>
                      <w:r w:rsidR="0075793C" w:rsidRPr="00E27D75">
                        <w:rPr>
                          <w:rFonts w:eastAsiaTheme="minorEastAsia"/>
                          <w:lang w:val="en-US"/>
                        </w:rPr>
                        <w:fldChar w:fldCharType="begin"/>
                      </w:r>
                      <w:r w:rsidR="0075793C" w:rsidRPr="00E27D75">
                        <w:rPr>
                          <w:rFonts w:eastAsiaTheme="minorEastAsia"/>
                          <w:lang w:val="en-US"/>
                        </w:rPr>
                        <w:instrText xml:space="preserve"> ADDIN ZOTERO_ITEM CSL_CITATION {"citationID":"sEVqcMiQ","properties":{"formattedCitation":"(\\uc0\\u8220{}Mean Free Path,\\uc0\\u8221{} 2021)","plainCitation":"(“Mean Free Path,” 2021)","noteIndex":0},"citationItems":[{"id":42,"uris":["http://zotero.org/users/local/GCOCszNG/items/FA7U89JW"],"uri":["http://zotero.org/users/local/GCOCszNG/items/FA7U89JW"],"itemData":{"id":42,"type":"entry-encyclopedia","abstract":"In physics, mean free path is an average distance over which a moving particle (such as an atom, a molecule, a photon) substantially changes its direction or energy (or, in a specific context, other properties), typically as a result of one or more successive collisions with other particles.","container-title":"Wikipedia","language":"en","note":"Page Version ID: 1048490876","source":"Wikipedia","title":"Mean free path","URL":"https://en.wikipedia.org/w/index.php?title=Mean_free_path&amp;oldid=1048490876","accessed":{"date-parts":[["2022",1,20]]},"issued":{"date-parts":[["2021",10,6]]}}}],"schema":"https://github.com/citation-style-language/schema/raw/master/csl-citation.json"} </w:instrText>
                      </w:r>
                      <w:r w:rsidR="0075793C" w:rsidRPr="00E27D75">
                        <w:rPr>
                          <w:rFonts w:eastAsiaTheme="minorEastAsia"/>
                          <w:lang w:val="en-US"/>
                        </w:rPr>
                        <w:fldChar w:fldCharType="separate"/>
                      </w:r>
                      <w:r w:rsidR="0075793C" w:rsidRPr="00E27D75">
                        <w:rPr>
                          <w:rFonts w:cs="Times New Roman"/>
                          <w:lang w:val="en-US"/>
                        </w:rPr>
                        <w:t>(“Mean Free Path,” 2021)</w:t>
                      </w:r>
                      <w:r w:rsidR="0075793C" w:rsidRPr="00E27D75">
                        <w:rPr>
                          <w:rFonts w:eastAsiaTheme="minorEastAsia"/>
                          <w:lang w:val="en-US"/>
                        </w:rPr>
                        <w:fldChar w:fldCharType="end"/>
                      </w:r>
                    </w:p>
                  </w:txbxContent>
                </v:textbox>
                <w10:wrap type="tight"/>
              </v:shape>
            </w:pict>
          </mc:Fallback>
        </mc:AlternateContent>
      </w:r>
      <w:r>
        <w:rPr>
          <w:noProof/>
          <w:lang w:val="en-US"/>
        </w:rPr>
        <w:drawing>
          <wp:anchor distT="0" distB="0" distL="114300" distR="114300" simplePos="0" relativeHeight="251673600" behindDoc="1" locked="0" layoutInCell="1" allowOverlap="1" wp14:anchorId="13AE2327" wp14:editId="2B5F07A9">
            <wp:simplePos x="0" y="0"/>
            <wp:positionH relativeFrom="margin">
              <wp:posOffset>347764</wp:posOffset>
            </wp:positionH>
            <wp:positionV relativeFrom="paragraph">
              <wp:posOffset>-142565</wp:posOffset>
            </wp:positionV>
            <wp:extent cx="2096770" cy="2585085"/>
            <wp:effectExtent l="0" t="0" r="0" b="5715"/>
            <wp:wrapTight wrapText="bothSides">
              <wp:wrapPolygon edited="0">
                <wp:start x="0" y="0"/>
                <wp:lineTo x="0" y="21489"/>
                <wp:lineTo x="21391" y="21489"/>
                <wp:lineTo x="21391" y="0"/>
                <wp:lineTo x="0" y="0"/>
              </wp:wrapPolygon>
            </wp:wrapTight>
            <wp:docPr id="8" name="Picture 8"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hematic&#10;&#10;Description automatically generated with low confidence"/>
                    <pic:cNvPicPr/>
                  </pic:nvPicPr>
                  <pic:blipFill>
                    <a:blip r:embed="rId70">
                      <a:extLst>
                        <a:ext uri="{28A0092B-C50C-407E-A947-70E740481C1C}">
                          <a14:useLocalDpi xmlns:a14="http://schemas.microsoft.com/office/drawing/2010/main" val="0"/>
                        </a:ext>
                      </a:extLst>
                    </a:blip>
                    <a:stretch>
                      <a:fillRect/>
                    </a:stretch>
                  </pic:blipFill>
                  <pic:spPr>
                    <a:xfrm>
                      <a:off x="0" y="0"/>
                      <a:ext cx="2096770" cy="258508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br w:type="page"/>
      </w:r>
    </w:p>
    <w:p w14:paraId="5E112E2D" w14:textId="5864338B" w:rsidR="00D52B12" w:rsidRPr="00D52B12" w:rsidRDefault="00D52B12" w:rsidP="00EC1308">
      <w:pPr>
        <w:pStyle w:val="Heading3"/>
        <w:rPr>
          <w:rFonts w:eastAsiaTheme="minorEastAsia"/>
          <w:lang w:val="en-US"/>
        </w:rPr>
      </w:pPr>
      <w:bookmarkStart w:id="216" w:name="_Toc103247179"/>
      <w:r>
        <w:rPr>
          <w:rFonts w:eastAsiaTheme="minorEastAsia"/>
          <w:lang w:val="en-US"/>
        </w:rPr>
        <w:lastRenderedPageBreak/>
        <w:t>Nearest Peak Code</w:t>
      </w:r>
      <w:bookmarkEnd w:id="216"/>
    </w:p>
    <w:p w14:paraId="36EA70F6" w14:textId="5AFC6FAC" w:rsidR="00D52B12" w:rsidRPr="00D52B12" w:rsidRDefault="00D52B12" w:rsidP="00D52B12">
      <w:pPr>
        <w:rPr>
          <w:rFonts w:eastAsiaTheme="minorEastAsia"/>
          <w:lang w:val="en-US"/>
        </w:rPr>
      </w:pPr>
    </w:p>
    <w:bookmarkStart w:id="217" w:name="_MON_1713010355"/>
    <w:bookmarkEnd w:id="217"/>
    <w:p w14:paraId="2154FF50" w14:textId="65D8356D" w:rsidR="00D52B12" w:rsidRPr="00D52B12" w:rsidRDefault="00AB0A9B" w:rsidP="00D52B12">
      <w:pPr>
        <w:rPr>
          <w:rFonts w:eastAsiaTheme="minorEastAsia"/>
          <w:lang w:val="en-US"/>
        </w:rPr>
      </w:pPr>
      <w:r>
        <w:rPr>
          <w:rFonts w:eastAsiaTheme="minorEastAsia"/>
          <w:lang w:val="en-US"/>
        </w:rPr>
        <w:object w:dxaOrig="9360" w:dyaOrig="9693" w14:anchorId="6758EE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84.65pt" o:ole="">
            <v:imagedata r:id="rId71" o:title=""/>
          </v:shape>
          <o:OLEObject Type="Embed" ProgID="Word.OpenDocumentText.12" ShapeID="_x0000_i1025" DrawAspect="Content" ObjectID="_1713880669" r:id="rId72"/>
        </w:object>
      </w:r>
    </w:p>
    <w:p w14:paraId="4F1B0E8C" w14:textId="5C09F4AA" w:rsidR="00D52B12" w:rsidRPr="00D52B12" w:rsidRDefault="00D52B12" w:rsidP="00D52B12">
      <w:pPr>
        <w:rPr>
          <w:rFonts w:eastAsiaTheme="minorEastAsia"/>
          <w:lang w:val="en-US"/>
        </w:rPr>
      </w:pPr>
    </w:p>
    <w:p w14:paraId="04FBF581" w14:textId="5105FDE0" w:rsidR="00D52B12" w:rsidRPr="00D52B12" w:rsidRDefault="00D52B12" w:rsidP="00D52B12">
      <w:pPr>
        <w:rPr>
          <w:rFonts w:eastAsiaTheme="minorEastAsia"/>
          <w:lang w:val="en-US"/>
        </w:rPr>
      </w:pPr>
    </w:p>
    <w:p w14:paraId="70B07346" w14:textId="3C433845" w:rsidR="00D52B12" w:rsidRPr="001D23EF" w:rsidRDefault="00D52B12" w:rsidP="00D52B12">
      <w:pPr>
        <w:rPr>
          <w:rFonts w:eastAsiaTheme="minorEastAsia" w:cs="Times New Roman"/>
          <w:lang w:val="en-US"/>
        </w:rPr>
      </w:pPr>
    </w:p>
    <w:p w14:paraId="79D28202" w14:textId="1BD289DB" w:rsidR="00D52B12" w:rsidRPr="00D52B12" w:rsidRDefault="00D52B12" w:rsidP="00D52B12">
      <w:pPr>
        <w:rPr>
          <w:rFonts w:eastAsiaTheme="minorEastAsia"/>
          <w:lang w:val="en-US"/>
        </w:rPr>
      </w:pPr>
    </w:p>
    <w:p w14:paraId="76FF453C" w14:textId="3B591805" w:rsidR="00D52B12" w:rsidRPr="00D52B12" w:rsidRDefault="00A5586D" w:rsidP="005761C5">
      <w:pPr>
        <w:pStyle w:val="Heading3"/>
        <w:rPr>
          <w:rFonts w:eastAsiaTheme="minorEastAsia"/>
          <w:lang w:val="en-US"/>
        </w:rPr>
      </w:pPr>
      <w:bookmarkStart w:id="218" w:name="_Toc103247180"/>
      <w:r>
        <w:rPr>
          <w:rFonts w:eastAsiaTheme="minorEastAsia"/>
          <w:lang w:val="en-US"/>
        </w:rPr>
        <w:lastRenderedPageBreak/>
        <w:t xml:space="preserve">Reference conditions of </w:t>
      </w:r>
      <w:r w:rsidR="005761C5">
        <w:rPr>
          <w:lang w:val="en-US"/>
        </w:rPr>
        <w:t>FC65-G ionization chamber</w:t>
      </w:r>
      <w:bookmarkEnd w:id="218"/>
      <w:r w:rsidR="005761C5">
        <w:rPr>
          <w:lang w:val="en-US"/>
        </w:rPr>
        <w:t xml:space="preserve"> </w:t>
      </w:r>
    </w:p>
    <w:p w14:paraId="160ADA17" w14:textId="395D688A" w:rsidR="00D52B12" w:rsidRPr="00D52B12" w:rsidRDefault="00D52B12" w:rsidP="00D52B12">
      <w:pPr>
        <w:rPr>
          <w:rFonts w:eastAsiaTheme="minorEastAsia"/>
          <w:lang w:val="en-US"/>
        </w:rPr>
      </w:pPr>
    </w:p>
    <w:p w14:paraId="4F805B36" w14:textId="2FDEFB74" w:rsidR="00D52B12" w:rsidRDefault="002A2A05" w:rsidP="00D52B12">
      <w:pPr>
        <w:rPr>
          <w:rFonts w:eastAsiaTheme="minorEastAsia"/>
          <w:lang w:val="en-US"/>
        </w:rPr>
      </w:pPr>
      <w:r w:rsidRPr="002A2A05">
        <w:rPr>
          <w:rFonts w:eastAsiaTheme="minorEastAsia"/>
          <w:noProof/>
          <w:lang w:val="en-US"/>
        </w:rPr>
        <w:drawing>
          <wp:inline distT="0" distB="0" distL="0" distR="0" wp14:anchorId="186160A4" wp14:editId="0EA717A8">
            <wp:extent cx="5863170" cy="7595754"/>
            <wp:effectExtent l="0" t="0" r="4445" b="5715"/>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 letter&#10;&#10;Description automatically generated"/>
                    <pic:cNvPicPr/>
                  </pic:nvPicPr>
                  <pic:blipFill>
                    <a:blip r:embed="rId73"/>
                    <a:stretch>
                      <a:fillRect/>
                    </a:stretch>
                  </pic:blipFill>
                  <pic:spPr>
                    <a:xfrm>
                      <a:off x="0" y="0"/>
                      <a:ext cx="5872697" cy="7608097"/>
                    </a:xfrm>
                    <a:prstGeom prst="rect">
                      <a:avLst/>
                    </a:prstGeom>
                  </pic:spPr>
                </pic:pic>
              </a:graphicData>
            </a:graphic>
          </wp:inline>
        </w:drawing>
      </w:r>
    </w:p>
    <w:p w14:paraId="2787DB2C" w14:textId="0F38A00D" w:rsidR="00754F04" w:rsidRDefault="00754F04" w:rsidP="00DA69D4">
      <w:pPr>
        <w:pStyle w:val="Heading3"/>
        <w:rPr>
          <w:rFonts w:eastAsiaTheme="minorEastAsia"/>
          <w:lang w:val="en-US"/>
        </w:rPr>
      </w:pPr>
      <w:bookmarkStart w:id="219" w:name="_Toc103247181"/>
      <w:r>
        <w:rPr>
          <w:rFonts w:eastAsiaTheme="minorEastAsia"/>
          <w:lang w:val="en-US"/>
        </w:rPr>
        <w:lastRenderedPageBreak/>
        <w:t xml:space="preserve">Initial guess </w:t>
      </w:r>
      <w:r w:rsidR="00DA69D4">
        <w:rPr>
          <w:rFonts w:eastAsiaTheme="minorEastAsia"/>
          <w:lang w:val="en-US"/>
        </w:rPr>
        <w:t>LM</w:t>
      </w:r>
      <w:bookmarkEnd w:id="219"/>
    </w:p>
    <w:p w14:paraId="48C37BD9" w14:textId="77777777" w:rsidR="00D31636" w:rsidRDefault="00C9667E" w:rsidP="00D52B12">
      <w:pPr>
        <w:tabs>
          <w:tab w:val="left" w:pos="4067"/>
        </w:tabs>
        <w:rPr>
          <w:rFonts w:eastAsiaTheme="minorEastAsia"/>
          <w:lang w:val="en-US"/>
        </w:rPr>
      </w:pPr>
      <w:r>
        <w:rPr>
          <w:rFonts w:eastAsiaTheme="minorEastAsia"/>
          <w:lang w:val="en-US"/>
        </w:rPr>
        <w:t xml:space="preserve">Initial guess </w:t>
      </w:r>
      <w:r w:rsidR="00754F04">
        <w:rPr>
          <w:rFonts w:eastAsiaTheme="minorEastAsia"/>
          <w:lang w:val="en-US"/>
        </w:rPr>
        <w:t xml:space="preserve">for unknown parameters </w:t>
      </w:r>
      <w:r w:rsidR="001E77BF">
        <w:rPr>
          <w:rFonts w:eastAsiaTheme="minorEastAsia"/>
          <w:lang w:val="en-US"/>
        </w:rPr>
        <w:t xml:space="preserve">of </w:t>
      </w:r>
      <w:r w:rsidR="00D31636">
        <w:rPr>
          <w:rFonts w:eastAsiaTheme="minorEastAsia"/>
          <w:lang w:val="en-US"/>
        </w:rPr>
        <w:t xml:space="preserve">the model </w:t>
      </w:r>
    </w:p>
    <w:p w14:paraId="21A737FB" w14:textId="045B14D4" w:rsidR="00D52B12" w:rsidRDefault="00D31636" w:rsidP="00D52B12">
      <w:pPr>
        <w:tabs>
          <w:tab w:val="left" w:pos="4067"/>
        </w:tabs>
        <w:rPr>
          <w:rFonts w:eastAsiaTheme="minorEastAsia"/>
          <w:lang w:val="en-US"/>
        </w:rPr>
      </w:pPr>
      <m:oMath>
        <m:r>
          <w:rPr>
            <w:rFonts w:ascii="Cambria Math" w:eastAsiaTheme="minorEastAsia" w:hAnsi="Cambria Math"/>
            <w:lang w:val="en-US"/>
          </w:rPr>
          <m:t>D=a⋅netOD+b⋅netO</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n</m:t>
            </m:r>
          </m:sup>
        </m:sSup>
      </m:oMath>
      <w:r w:rsidR="00754F04">
        <w:rPr>
          <w:rFonts w:eastAsiaTheme="minorEastAsia"/>
          <w:lang w:val="en-US"/>
        </w:rPr>
        <w:t xml:space="preserve"> </w:t>
      </w:r>
      <w:r w:rsidR="00D52B12">
        <w:rPr>
          <w:rFonts w:eastAsiaTheme="minorEastAsia"/>
          <w:lang w:val="en-US"/>
        </w:rPr>
        <w:tab/>
      </w:r>
    </w:p>
    <w:tbl>
      <w:tblPr>
        <w:tblStyle w:val="TableGrid"/>
        <w:tblW w:w="0" w:type="auto"/>
        <w:tblLook w:val="04A0" w:firstRow="1" w:lastRow="0" w:firstColumn="1" w:lastColumn="0" w:noHBand="0" w:noVBand="1"/>
      </w:tblPr>
      <w:tblGrid>
        <w:gridCol w:w="1906"/>
        <w:gridCol w:w="1906"/>
        <w:gridCol w:w="1906"/>
        <w:gridCol w:w="2000"/>
        <w:gridCol w:w="1632"/>
      </w:tblGrid>
      <w:tr w:rsidR="00A51DB0" w14:paraId="0E463FFB" w14:textId="66D8044E" w:rsidTr="001A0087">
        <w:tc>
          <w:tcPr>
            <w:tcW w:w="1906" w:type="dxa"/>
            <w:tcBorders>
              <w:top w:val="nil"/>
              <w:left w:val="nil"/>
              <w:bottom w:val="single" w:sz="4" w:space="0" w:color="auto"/>
              <w:right w:val="nil"/>
            </w:tcBorders>
          </w:tcPr>
          <w:p w14:paraId="36023B27" w14:textId="77777777" w:rsidR="00A51DB0" w:rsidRDefault="00A51DB0" w:rsidP="00D52B12">
            <w:pPr>
              <w:tabs>
                <w:tab w:val="left" w:pos="4067"/>
              </w:tabs>
              <w:rPr>
                <w:rFonts w:eastAsiaTheme="minorEastAsia"/>
                <w:lang w:val="en-US"/>
              </w:rPr>
            </w:pPr>
          </w:p>
        </w:tc>
        <w:tc>
          <w:tcPr>
            <w:tcW w:w="1906" w:type="dxa"/>
            <w:tcBorders>
              <w:top w:val="nil"/>
              <w:left w:val="nil"/>
              <w:bottom w:val="single" w:sz="4" w:space="0" w:color="auto"/>
              <w:right w:val="nil"/>
            </w:tcBorders>
          </w:tcPr>
          <w:p w14:paraId="0EA40F07" w14:textId="77777777" w:rsidR="00A51DB0" w:rsidRDefault="00A51DB0" w:rsidP="00D52B12">
            <w:pPr>
              <w:tabs>
                <w:tab w:val="left" w:pos="4067"/>
              </w:tabs>
              <w:rPr>
                <w:rFonts w:eastAsiaTheme="minorEastAsia"/>
                <w:lang w:val="en-US"/>
              </w:rPr>
            </w:pPr>
          </w:p>
        </w:tc>
        <w:tc>
          <w:tcPr>
            <w:tcW w:w="1906" w:type="dxa"/>
            <w:tcBorders>
              <w:top w:val="nil"/>
              <w:left w:val="nil"/>
              <w:bottom w:val="single" w:sz="4" w:space="0" w:color="auto"/>
              <w:right w:val="single" w:sz="4" w:space="0" w:color="auto"/>
            </w:tcBorders>
          </w:tcPr>
          <w:p w14:paraId="46E13A70" w14:textId="77777777" w:rsidR="00A51DB0" w:rsidRDefault="00A51DB0" w:rsidP="00D52B12">
            <w:pPr>
              <w:tabs>
                <w:tab w:val="left" w:pos="4067"/>
              </w:tabs>
              <w:rPr>
                <w:rFonts w:eastAsiaTheme="minorEastAsia"/>
                <w:lang w:val="en-US"/>
              </w:rPr>
            </w:pPr>
          </w:p>
        </w:tc>
        <w:tc>
          <w:tcPr>
            <w:tcW w:w="2000" w:type="dxa"/>
            <w:tcBorders>
              <w:left w:val="single" w:sz="4" w:space="0" w:color="auto"/>
            </w:tcBorders>
          </w:tcPr>
          <w:p w14:paraId="498BABAF" w14:textId="2A409867" w:rsidR="00A51DB0" w:rsidRDefault="00A51DB0" w:rsidP="00D52B12">
            <w:pPr>
              <w:tabs>
                <w:tab w:val="left" w:pos="4067"/>
              </w:tabs>
              <w:rPr>
                <w:rFonts w:eastAsiaTheme="minorEastAsia"/>
                <w:lang w:val="en-US"/>
              </w:rPr>
            </w:pPr>
            <w:r>
              <w:rPr>
                <w:rFonts w:eastAsiaTheme="minorEastAsia"/>
                <w:lang w:val="en-US"/>
              </w:rPr>
              <w:t>Convergence</w:t>
            </w:r>
            <w:r w:rsidR="001A0087">
              <w:rPr>
                <w:rFonts w:eastAsiaTheme="minorEastAsia"/>
                <w:lang w:val="en-US"/>
              </w:rPr>
              <w:t xml:space="preserve"> [</w:t>
            </w:r>
            <w:proofErr w:type="spellStart"/>
            <w:proofErr w:type="gramStart"/>
            <w:r w:rsidR="001A0087">
              <w:rPr>
                <w:rFonts w:eastAsiaTheme="minorEastAsia"/>
                <w:lang w:val="en-US"/>
              </w:rPr>
              <w:t>a,b</w:t>
            </w:r>
            <w:proofErr w:type="gramEnd"/>
            <w:r w:rsidR="001A0087">
              <w:rPr>
                <w:rFonts w:eastAsiaTheme="minorEastAsia"/>
                <w:lang w:val="en-US"/>
              </w:rPr>
              <w:t>,n</w:t>
            </w:r>
            <w:proofErr w:type="spellEnd"/>
            <w:r w:rsidR="001A0087">
              <w:rPr>
                <w:rFonts w:eastAsiaTheme="minorEastAsia"/>
                <w:lang w:val="en-US"/>
              </w:rPr>
              <w:t>]</w:t>
            </w:r>
          </w:p>
        </w:tc>
        <w:tc>
          <w:tcPr>
            <w:tcW w:w="1632" w:type="dxa"/>
          </w:tcPr>
          <w:p w14:paraId="082A2511" w14:textId="77777777" w:rsidR="00A51DB0" w:rsidRDefault="00A51DB0" w:rsidP="00D52B12">
            <w:pPr>
              <w:tabs>
                <w:tab w:val="left" w:pos="4067"/>
              </w:tabs>
              <w:rPr>
                <w:rFonts w:eastAsiaTheme="minorEastAsia"/>
                <w:lang w:val="en-US"/>
              </w:rPr>
            </w:pPr>
          </w:p>
        </w:tc>
      </w:tr>
      <w:tr w:rsidR="00A51DB0" w14:paraId="23A7428B" w14:textId="185FF3B8" w:rsidTr="001A0087">
        <w:tc>
          <w:tcPr>
            <w:tcW w:w="1906" w:type="dxa"/>
            <w:tcBorders>
              <w:top w:val="single" w:sz="4" w:space="0" w:color="auto"/>
            </w:tcBorders>
          </w:tcPr>
          <w:p w14:paraId="696F2204" w14:textId="3DAAC3A4" w:rsidR="00A51DB0" w:rsidRDefault="00A51DB0" w:rsidP="00D52B12">
            <w:pPr>
              <w:tabs>
                <w:tab w:val="left" w:pos="4067"/>
              </w:tabs>
              <w:rPr>
                <w:rFonts w:eastAsiaTheme="minorEastAsia"/>
                <w:lang w:val="en-US"/>
              </w:rPr>
            </w:pPr>
            <w:r>
              <w:rPr>
                <w:rFonts w:eastAsiaTheme="minorEastAsia"/>
                <w:lang w:val="en-US"/>
              </w:rPr>
              <w:t xml:space="preserve">a </w:t>
            </w:r>
          </w:p>
        </w:tc>
        <w:tc>
          <w:tcPr>
            <w:tcW w:w="1906" w:type="dxa"/>
            <w:tcBorders>
              <w:top w:val="single" w:sz="4" w:space="0" w:color="auto"/>
            </w:tcBorders>
          </w:tcPr>
          <w:p w14:paraId="6778E2F2" w14:textId="16A9FA7B" w:rsidR="00A51DB0" w:rsidRDefault="00A51DB0" w:rsidP="00D52B12">
            <w:pPr>
              <w:tabs>
                <w:tab w:val="left" w:pos="4067"/>
              </w:tabs>
              <w:rPr>
                <w:rFonts w:eastAsiaTheme="minorEastAsia"/>
                <w:lang w:val="en-US"/>
              </w:rPr>
            </w:pPr>
            <w:r>
              <w:rPr>
                <w:rFonts w:eastAsiaTheme="minorEastAsia"/>
                <w:lang w:val="en-US"/>
              </w:rPr>
              <w:t xml:space="preserve">b </w:t>
            </w:r>
          </w:p>
        </w:tc>
        <w:tc>
          <w:tcPr>
            <w:tcW w:w="1906" w:type="dxa"/>
            <w:tcBorders>
              <w:top w:val="single" w:sz="4" w:space="0" w:color="auto"/>
            </w:tcBorders>
          </w:tcPr>
          <w:p w14:paraId="40CBE5EC" w14:textId="2CB702E4" w:rsidR="00A51DB0" w:rsidRDefault="00A51DB0" w:rsidP="00D52B12">
            <w:pPr>
              <w:tabs>
                <w:tab w:val="left" w:pos="4067"/>
              </w:tabs>
              <w:rPr>
                <w:rFonts w:eastAsiaTheme="minorEastAsia"/>
                <w:lang w:val="en-US"/>
              </w:rPr>
            </w:pPr>
            <w:r>
              <w:rPr>
                <w:rFonts w:eastAsiaTheme="minorEastAsia"/>
                <w:lang w:val="en-US"/>
              </w:rPr>
              <w:t>n</w:t>
            </w:r>
          </w:p>
        </w:tc>
        <w:tc>
          <w:tcPr>
            <w:tcW w:w="2000" w:type="dxa"/>
          </w:tcPr>
          <w:p w14:paraId="47AC6AEA" w14:textId="51EB3F1F" w:rsidR="00A51DB0" w:rsidRDefault="00A51DB0" w:rsidP="00D52B12">
            <w:pPr>
              <w:tabs>
                <w:tab w:val="left" w:pos="4067"/>
              </w:tabs>
              <w:rPr>
                <w:rFonts w:eastAsiaTheme="minorEastAsia"/>
                <w:lang w:val="en-US"/>
              </w:rPr>
            </w:pPr>
            <w:r>
              <w:rPr>
                <w:rFonts w:eastAsiaTheme="minorEastAsia"/>
                <w:lang w:val="en-US"/>
              </w:rPr>
              <w:t>Low response</w:t>
            </w:r>
          </w:p>
        </w:tc>
        <w:tc>
          <w:tcPr>
            <w:tcW w:w="1632" w:type="dxa"/>
          </w:tcPr>
          <w:p w14:paraId="34158CF2" w14:textId="6AA9B358" w:rsidR="00A51DB0" w:rsidRDefault="00A51DB0" w:rsidP="00D52B12">
            <w:pPr>
              <w:tabs>
                <w:tab w:val="left" w:pos="4067"/>
              </w:tabs>
              <w:rPr>
                <w:rFonts w:eastAsiaTheme="minorEastAsia"/>
                <w:lang w:val="en-US"/>
              </w:rPr>
            </w:pPr>
            <w:r>
              <w:rPr>
                <w:rFonts w:eastAsiaTheme="minorEastAsia"/>
                <w:lang w:val="en-US"/>
              </w:rPr>
              <w:t>High response</w:t>
            </w:r>
          </w:p>
        </w:tc>
      </w:tr>
      <w:tr w:rsidR="00A51DB0" w14:paraId="07003792" w14:textId="73197D2F" w:rsidTr="00A51DB0">
        <w:tc>
          <w:tcPr>
            <w:tcW w:w="1906" w:type="dxa"/>
          </w:tcPr>
          <w:p w14:paraId="62B0A629" w14:textId="06F168A0" w:rsidR="00A51DB0" w:rsidRDefault="00A51DB0" w:rsidP="00D52B12">
            <w:pPr>
              <w:tabs>
                <w:tab w:val="left" w:pos="4067"/>
              </w:tabs>
              <w:rPr>
                <w:rFonts w:eastAsiaTheme="minorEastAsia"/>
                <w:lang w:val="en-US"/>
              </w:rPr>
            </w:pPr>
            <w:r w:rsidRPr="009B05B9">
              <w:rPr>
                <w:rFonts w:eastAsiaTheme="minorEastAsia"/>
                <w:lang w:val="en-US"/>
              </w:rPr>
              <w:t>-2.505</w:t>
            </w:r>
          </w:p>
        </w:tc>
        <w:tc>
          <w:tcPr>
            <w:tcW w:w="1906" w:type="dxa"/>
          </w:tcPr>
          <w:p w14:paraId="2DE360AA" w14:textId="3364597B" w:rsidR="00A51DB0" w:rsidRDefault="00A51DB0" w:rsidP="00D52B12">
            <w:pPr>
              <w:tabs>
                <w:tab w:val="left" w:pos="4067"/>
              </w:tabs>
              <w:rPr>
                <w:rFonts w:eastAsiaTheme="minorEastAsia"/>
                <w:lang w:val="en-US"/>
              </w:rPr>
            </w:pPr>
            <w:r w:rsidRPr="009B05B9">
              <w:rPr>
                <w:rFonts w:eastAsiaTheme="minorEastAsia"/>
                <w:lang w:val="en-US"/>
              </w:rPr>
              <w:t>-0.994</w:t>
            </w:r>
          </w:p>
        </w:tc>
        <w:tc>
          <w:tcPr>
            <w:tcW w:w="1906" w:type="dxa"/>
          </w:tcPr>
          <w:p w14:paraId="591C9730" w14:textId="5B5CCAE7" w:rsidR="00A51DB0" w:rsidRDefault="00A51DB0" w:rsidP="00D52B12">
            <w:pPr>
              <w:tabs>
                <w:tab w:val="left" w:pos="4067"/>
              </w:tabs>
              <w:rPr>
                <w:rFonts w:eastAsiaTheme="minorEastAsia"/>
                <w:lang w:val="en-US"/>
              </w:rPr>
            </w:pPr>
            <w:r w:rsidRPr="009B05B9">
              <w:rPr>
                <w:rFonts w:eastAsiaTheme="minorEastAsia"/>
                <w:lang w:val="en-US"/>
              </w:rPr>
              <w:t>0.207</w:t>
            </w:r>
          </w:p>
        </w:tc>
        <w:tc>
          <w:tcPr>
            <w:tcW w:w="2000" w:type="dxa"/>
          </w:tcPr>
          <w:p w14:paraId="3D82AD84" w14:textId="26DAB20B" w:rsidR="00A51DB0" w:rsidRPr="009B05B9" w:rsidRDefault="005E2909" w:rsidP="00D52B12">
            <w:pPr>
              <w:tabs>
                <w:tab w:val="left" w:pos="4067"/>
              </w:tabs>
              <w:rPr>
                <w:rFonts w:eastAsiaTheme="minorEastAsia"/>
                <w:lang w:val="en-US"/>
              </w:rPr>
            </w:pPr>
            <w:r w:rsidRPr="005E2909">
              <w:rPr>
                <w:rFonts w:eastAsiaTheme="minorEastAsia"/>
                <w:lang w:val="en-US"/>
              </w:rPr>
              <w:t>[7.238, 50.375, 2.625]</w:t>
            </w:r>
          </w:p>
        </w:tc>
        <w:tc>
          <w:tcPr>
            <w:tcW w:w="1632" w:type="dxa"/>
          </w:tcPr>
          <w:p w14:paraId="33E477CD" w14:textId="2ACFD473" w:rsidR="00A51DB0" w:rsidRPr="009B05B9" w:rsidRDefault="00353A3D" w:rsidP="00D52B12">
            <w:pPr>
              <w:tabs>
                <w:tab w:val="left" w:pos="4067"/>
              </w:tabs>
              <w:rPr>
                <w:rFonts w:eastAsiaTheme="minorEastAsia"/>
                <w:lang w:val="en-US"/>
              </w:rPr>
            </w:pPr>
            <w:r w:rsidRPr="00353A3D">
              <w:rPr>
                <w:rFonts w:eastAsiaTheme="minorEastAsia"/>
                <w:lang w:val="en-US"/>
              </w:rPr>
              <w:t>[6.205, 50.815, 2.954]</w:t>
            </w:r>
          </w:p>
        </w:tc>
      </w:tr>
      <w:tr w:rsidR="00A51DB0" w14:paraId="03656057" w14:textId="768F864C" w:rsidTr="00A51DB0">
        <w:tc>
          <w:tcPr>
            <w:tcW w:w="1906" w:type="dxa"/>
          </w:tcPr>
          <w:p w14:paraId="2E609F67" w14:textId="5FF98AFA" w:rsidR="00A51DB0" w:rsidRDefault="00A51DB0" w:rsidP="00D52B12">
            <w:pPr>
              <w:tabs>
                <w:tab w:val="left" w:pos="4067"/>
              </w:tabs>
              <w:rPr>
                <w:rFonts w:eastAsiaTheme="minorEastAsia"/>
                <w:lang w:val="en-US"/>
              </w:rPr>
            </w:pPr>
            <w:r w:rsidRPr="007E1B86">
              <w:rPr>
                <w:rFonts w:eastAsiaTheme="minorEastAsia"/>
                <w:lang w:val="en-US"/>
              </w:rPr>
              <w:t>1.333</w:t>
            </w:r>
          </w:p>
        </w:tc>
        <w:tc>
          <w:tcPr>
            <w:tcW w:w="1906" w:type="dxa"/>
          </w:tcPr>
          <w:p w14:paraId="4BCFF135" w14:textId="2924A8EC" w:rsidR="00A51DB0" w:rsidRDefault="00A51DB0" w:rsidP="00D52B12">
            <w:pPr>
              <w:tabs>
                <w:tab w:val="left" w:pos="4067"/>
              </w:tabs>
              <w:rPr>
                <w:rFonts w:eastAsiaTheme="minorEastAsia"/>
                <w:lang w:val="en-US"/>
              </w:rPr>
            </w:pPr>
            <w:r>
              <w:rPr>
                <w:rFonts w:eastAsiaTheme="minorEastAsia"/>
                <w:lang w:val="en-US"/>
              </w:rPr>
              <w:t>-</w:t>
            </w:r>
            <w:r w:rsidRPr="007E1B86">
              <w:rPr>
                <w:rFonts w:eastAsiaTheme="minorEastAsia"/>
                <w:lang w:val="en-US"/>
              </w:rPr>
              <w:t>1.283</w:t>
            </w:r>
          </w:p>
        </w:tc>
        <w:tc>
          <w:tcPr>
            <w:tcW w:w="1906" w:type="dxa"/>
          </w:tcPr>
          <w:p w14:paraId="4FEC7A5C" w14:textId="7CE99C78" w:rsidR="00A51DB0" w:rsidRDefault="00A51DB0" w:rsidP="00D52B12">
            <w:pPr>
              <w:tabs>
                <w:tab w:val="left" w:pos="4067"/>
              </w:tabs>
              <w:rPr>
                <w:rFonts w:eastAsiaTheme="minorEastAsia"/>
                <w:lang w:val="en-US"/>
              </w:rPr>
            </w:pPr>
            <w:r w:rsidRPr="007E1B86">
              <w:rPr>
                <w:rFonts w:eastAsiaTheme="minorEastAsia"/>
                <w:lang w:val="en-US"/>
              </w:rPr>
              <w:t>0.711</w:t>
            </w:r>
          </w:p>
        </w:tc>
        <w:tc>
          <w:tcPr>
            <w:tcW w:w="2000" w:type="dxa"/>
          </w:tcPr>
          <w:p w14:paraId="082367BE" w14:textId="42A137BC" w:rsidR="00A51DB0" w:rsidRPr="007E1B86" w:rsidRDefault="005E2909" w:rsidP="00D52B12">
            <w:pPr>
              <w:tabs>
                <w:tab w:val="left" w:pos="4067"/>
              </w:tabs>
              <w:rPr>
                <w:rFonts w:eastAsiaTheme="minorEastAsia"/>
                <w:lang w:val="en-US"/>
              </w:rPr>
            </w:pPr>
            <w:r w:rsidRPr="005E2909">
              <w:rPr>
                <w:rFonts w:eastAsiaTheme="minorEastAsia"/>
                <w:lang w:val="en-US"/>
              </w:rPr>
              <w:t>[77223.095, -77194.254, 1.0]</w:t>
            </w:r>
          </w:p>
        </w:tc>
        <w:tc>
          <w:tcPr>
            <w:tcW w:w="1632" w:type="dxa"/>
          </w:tcPr>
          <w:p w14:paraId="7B1FF868" w14:textId="4A30E618" w:rsidR="00A51DB0" w:rsidRPr="007E1B86" w:rsidRDefault="00353A3D" w:rsidP="00D52B12">
            <w:pPr>
              <w:tabs>
                <w:tab w:val="left" w:pos="4067"/>
              </w:tabs>
              <w:rPr>
                <w:rFonts w:eastAsiaTheme="minorEastAsia"/>
                <w:lang w:val="en-US"/>
              </w:rPr>
            </w:pPr>
            <w:r w:rsidRPr="00353A3D">
              <w:rPr>
                <w:rFonts w:eastAsiaTheme="minorEastAsia"/>
                <w:lang w:val="en-US"/>
              </w:rPr>
              <w:t>[100403.926, -100379.48, 1.0]</w:t>
            </w:r>
          </w:p>
        </w:tc>
      </w:tr>
      <w:tr w:rsidR="00A51DB0" w14:paraId="3A8D2A60" w14:textId="5C1CBFCB" w:rsidTr="00A51DB0">
        <w:tc>
          <w:tcPr>
            <w:tcW w:w="1906" w:type="dxa"/>
          </w:tcPr>
          <w:p w14:paraId="632D942A" w14:textId="21F101B2" w:rsidR="00A51DB0" w:rsidRDefault="00A51DB0" w:rsidP="00D52B12">
            <w:pPr>
              <w:tabs>
                <w:tab w:val="left" w:pos="4067"/>
              </w:tabs>
              <w:rPr>
                <w:rFonts w:eastAsiaTheme="minorEastAsia"/>
                <w:lang w:val="en-US"/>
              </w:rPr>
            </w:pPr>
            <w:r w:rsidRPr="005B3F62">
              <w:rPr>
                <w:rFonts w:eastAsiaTheme="minorEastAsia"/>
                <w:lang w:val="en-US"/>
              </w:rPr>
              <w:t>-0.39</w:t>
            </w:r>
          </w:p>
        </w:tc>
        <w:tc>
          <w:tcPr>
            <w:tcW w:w="1906" w:type="dxa"/>
          </w:tcPr>
          <w:p w14:paraId="6699EFB0" w14:textId="49DC4287" w:rsidR="00A51DB0" w:rsidRDefault="00A51DB0" w:rsidP="00D52B12">
            <w:pPr>
              <w:tabs>
                <w:tab w:val="left" w:pos="4067"/>
              </w:tabs>
              <w:rPr>
                <w:rFonts w:eastAsiaTheme="minorEastAsia"/>
                <w:lang w:val="en-US"/>
              </w:rPr>
            </w:pPr>
            <w:r w:rsidRPr="005B3F62">
              <w:rPr>
                <w:rFonts w:eastAsiaTheme="minorEastAsia"/>
                <w:lang w:val="en-US"/>
              </w:rPr>
              <w:t>-1.349</w:t>
            </w:r>
          </w:p>
        </w:tc>
        <w:tc>
          <w:tcPr>
            <w:tcW w:w="1906" w:type="dxa"/>
          </w:tcPr>
          <w:p w14:paraId="2380BF2A" w14:textId="459D11C6" w:rsidR="00A51DB0" w:rsidRDefault="00A51DB0" w:rsidP="00D52B12">
            <w:pPr>
              <w:tabs>
                <w:tab w:val="left" w:pos="4067"/>
              </w:tabs>
              <w:rPr>
                <w:rFonts w:eastAsiaTheme="minorEastAsia"/>
                <w:lang w:val="en-US"/>
              </w:rPr>
            </w:pPr>
            <w:r w:rsidRPr="005B3F62">
              <w:rPr>
                <w:rFonts w:eastAsiaTheme="minorEastAsia"/>
                <w:lang w:val="en-US"/>
              </w:rPr>
              <w:t>1.001</w:t>
            </w:r>
          </w:p>
        </w:tc>
        <w:tc>
          <w:tcPr>
            <w:tcW w:w="2000" w:type="dxa"/>
          </w:tcPr>
          <w:p w14:paraId="00A4D0C1" w14:textId="3248B288" w:rsidR="00A51DB0" w:rsidRPr="005B3F62" w:rsidRDefault="005E2909" w:rsidP="00D52B12">
            <w:pPr>
              <w:tabs>
                <w:tab w:val="left" w:pos="4067"/>
              </w:tabs>
              <w:rPr>
                <w:rFonts w:eastAsiaTheme="minorEastAsia"/>
                <w:lang w:val="en-US"/>
              </w:rPr>
            </w:pPr>
            <w:r w:rsidRPr="005E2909">
              <w:rPr>
                <w:rFonts w:eastAsiaTheme="minorEastAsia"/>
                <w:lang w:val="en-US"/>
              </w:rPr>
              <w:t>[7.238, 50.375, 2.625]</w:t>
            </w:r>
          </w:p>
        </w:tc>
        <w:tc>
          <w:tcPr>
            <w:tcW w:w="1632" w:type="dxa"/>
          </w:tcPr>
          <w:p w14:paraId="55F6C150" w14:textId="4C2EEE63" w:rsidR="00A51DB0" w:rsidRPr="005B3F62" w:rsidRDefault="00353A3D" w:rsidP="00D52B12">
            <w:pPr>
              <w:tabs>
                <w:tab w:val="left" w:pos="4067"/>
              </w:tabs>
              <w:rPr>
                <w:rFonts w:eastAsiaTheme="minorEastAsia"/>
                <w:lang w:val="en-US"/>
              </w:rPr>
            </w:pPr>
            <w:r w:rsidRPr="00353A3D">
              <w:rPr>
                <w:rFonts w:eastAsiaTheme="minorEastAsia"/>
                <w:lang w:val="en-US"/>
              </w:rPr>
              <w:t>[6.205, 50.815, 2.954]</w:t>
            </w:r>
          </w:p>
        </w:tc>
      </w:tr>
      <w:tr w:rsidR="00A51DB0" w14:paraId="1FAEB395" w14:textId="32261607" w:rsidTr="00A51DB0">
        <w:tc>
          <w:tcPr>
            <w:tcW w:w="1906" w:type="dxa"/>
          </w:tcPr>
          <w:p w14:paraId="549F6CE1" w14:textId="3CDBB7B7" w:rsidR="00A51DB0" w:rsidRDefault="00A51DB0" w:rsidP="00D52B12">
            <w:pPr>
              <w:tabs>
                <w:tab w:val="left" w:pos="4067"/>
              </w:tabs>
              <w:rPr>
                <w:rFonts w:eastAsiaTheme="minorEastAsia"/>
                <w:lang w:val="en-US"/>
              </w:rPr>
            </w:pPr>
            <w:r w:rsidRPr="000F48ED">
              <w:rPr>
                <w:rFonts w:eastAsiaTheme="minorEastAsia"/>
                <w:lang w:val="en-US"/>
              </w:rPr>
              <w:t>0.176</w:t>
            </w:r>
          </w:p>
        </w:tc>
        <w:tc>
          <w:tcPr>
            <w:tcW w:w="1906" w:type="dxa"/>
          </w:tcPr>
          <w:p w14:paraId="0320E2F0" w14:textId="2B8F8ECB" w:rsidR="00A51DB0" w:rsidRDefault="00A51DB0" w:rsidP="00D52B12">
            <w:pPr>
              <w:tabs>
                <w:tab w:val="left" w:pos="4067"/>
              </w:tabs>
              <w:rPr>
                <w:rFonts w:eastAsiaTheme="minorEastAsia"/>
                <w:lang w:val="en-US"/>
              </w:rPr>
            </w:pPr>
            <w:r w:rsidRPr="000F48ED">
              <w:rPr>
                <w:rFonts w:eastAsiaTheme="minorEastAsia"/>
                <w:lang w:val="en-US"/>
              </w:rPr>
              <w:t>0.17</w:t>
            </w:r>
          </w:p>
        </w:tc>
        <w:tc>
          <w:tcPr>
            <w:tcW w:w="1906" w:type="dxa"/>
          </w:tcPr>
          <w:p w14:paraId="72B4C04A" w14:textId="5F12085C" w:rsidR="00A51DB0" w:rsidRDefault="00A51DB0" w:rsidP="00D52B12">
            <w:pPr>
              <w:tabs>
                <w:tab w:val="left" w:pos="4067"/>
              </w:tabs>
              <w:rPr>
                <w:rFonts w:eastAsiaTheme="minorEastAsia"/>
                <w:lang w:val="en-US"/>
              </w:rPr>
            </w:pPr>
            <w:r w:rsidRPr="000F48ED">
              <w:rPr>
                <w:rFonts w:eastAsiaTheme="minorEastAsia"/>
                <w:lang w:val="en-US"/>
              </w:rPr>
              <w:t>0.715</w:t>
            </w:r>
          </w:p>
        </w:tc>
        <w:tc>
          <w:tcPr>
            <w:tcW w:w="2000" w:type="dxa"/>
          </w:tcPr>
          <w:p w14:paraId="3E53A40C" w14:textId="042125B4" w:rsidR="00A51DB0" w:rsidRPr="000F48ED" w:rsidRDefault="005E2909" w:rsidP="00D52B12">
            <w:pPr>
              <w:tabs>
                <w:tab w:val="left" w:pos="4067"/>
              </w:tabs>
              <w:rPr>
                <w:rFonts w:eastAsiaTheme="minorEastAsia"/>
                <w:lang w:val="en-US"/>
              </w:rPr>
            </w:pPr>
            <w:r w:rsidRPr="005E2909">
              <w:rPr>
                <w:rFonts w:eastAsiaTheme="minorEastAsia"/>
                <w:lang w:val="en-US"/>
              </w:rPr>
              <w:t>[7.238, 50.375, 2.625]</w:t>
            </w:r>
          </w:p>
        </w:tc>
        <w:tc>
          <w:tcPr>
            <w:tcW w:w="1632" w:type="dxa"/>
          </w:tcPr>
          <w:p w14:paraId="7A27D8EA" w14:textId="37EC0BC0" w:rsidR="00A51DB0" w:rsidRPr="000F48ED" w:rsidRDefault="00353A3D" w:rsidP="00D52B12">
            <w:pPr>
              <w:tabs>
                <w:tab w:val="left" w:pos="4067"/>
              </w:tabs>
              <w:rPr>
                <w:rFonts w:eastAsiaTheme="minorEastAsia"/>
                <w:lang w:val="en-US"/>
              </w:rPr>
            </w:pPr>
            <w:r w:rsidRPr="00353A3D">
              <w:rPr>
                <w:rFonts w:eastAsiaTheme="minorEastAsia"/>
                <w:lang w:val="en-US"/>
              </w:rPr>
              <w:t>[6.205, 50.815, 2.954]</w:t>
            </w:r>
          </w:p>
        </w:tc>
      </w:tr>
      <w:tr w:rsidR="00A51DB0" w14:paraId="21D4ECFD" w14:textId="3F8E325D" w:rsidTr="00A51DB0">
        <w:tc>
          <w:tcPr>
            <w:tcW w:w="1906" w:type="dxa"/>
          </w:tcPr>
          <w:p w14:paraId="0C2C1CEC" w14:textId="05765BCE" w:rsidR="00A51DB0" w:rsidRDefault="00A51DB0" w:rsidP="00D52B12">
            <w:pPr>
              <w:tabs>
                <w:tab w:val="left" w:pos="4067"/>
              </w:tabs>
              <w:rPr>
                <w:rFonts w:eastAsiaTheme="minorEastAsia"/>
                <w:lang w:val="en-US"/>
              </w:rPr>
            </w:pPr>
            <w:r w:rsidRPr="00DA3C87">
              <w:rPr>
                <w:rFonts w:eastAsiaTheme="minorEastAsia"/>
                <w:lang w:val="en-US"/>
              </w:rPr>
              <w:t>-0.3</w:t>
            </w:r>
          </w:p>
        </w:tc>
        <w:tc>
          <w:tcPr>
            <w:tcW w:w="1906" w:type="dxa"/>
          </w:tcPr>
          <w:p w14:paraId="135E4049" w14:textId="4D3FCB1D" w:rsidR="00A51DB0" w:rsidRDefault="00A51DB0" w:rsidP="00D52B12">
            <w:pPr>
              <w:tabs>
                <w:tab w:val="left" w:pos="4067"/>
              </w:tabs>
              <w:rPr>
                <w:rFonts w:eastAsiaTheme="minorEastAsia"/>
                <w:lang w:val="en-US"/>
              </w:rPr>
            </w:pPr>
            <w:r w:rsidRPr="00DA3C87">
              <w:rPr>
                <w:rFonts w:eastAsiaTheme="minorEastAsia"/>
                <w:lang w:val="en-US"/>
              </w:rPr>
              <w:t>-0.358</w:t>
            </w:r>
          </w:p>
        </w:tc>
        <w:tc>
          <w:tcPr>
            <w:tcW w:w="1906" w:type="dxa"/>
          </w:tcPr>
          <w:p w14:paraId="7DA190F4" w14:textId="45B5312F" w:rsidR="00A51DB0" w:rsidRDefault="00A51DB0" w:rsidP="00D52B12">
            <w:pPr>
              <w:tabs>
                <w:tab w:val="left" w:pos="4067"/>
              </w:tabs>
              <w:rPr>
                <w:rFonts w:eastAsiaTheme="minorEastAsia"/>
                <w:lang w:val="en-US"/>
              </w:rPr>
            </w:pPr>
            <w:r w:rsidRPr="00DA3C87">
              <w:rPr>
                <w:rFonts w:eastAsiaTheme="minorEastAsia"/>
                <w:lang w:val="en-US"/>
              </w:rPr>
              <w:t>0.114</w:t>
            </w:r>
          </w:p>
        </w:tc>
        <w:tc>
          <w:tcPr>
            <w:tcW w:w="2000" w:type="dxa"/>
          </w:tcPr>
          <w:p w14:paraId="38B0306B" w14:textId="4A5F5E03" w:rsidR="00A51DB0" w:rsidRPr="00DA3C87" w:rsidRDefault="005E2909" w:rsidP="00D52B12">
            <w:pPr>
              <w:tabs>
                <w:tab w:val="left" w:pos="4067"/>
              </w:tabs>
              <w:rPr>
                <w:rFonts w:eastAsiaTheme="minorEastAsia"/>
                <w:lang w:val="en-US"/>
              </w:rPr>
            </w:pPr>
            <w:r w:rsidRPr="005E2909">
              <w:rPr>
                <w:rFonts w:eastAsiaTheme="minorEastAsia"/>
                <w:lang w:val="en-US"/>
              </w:rPr>
              <w:t>[7.238, 50.374, 2.625]</w:t>
            </w:r>
          </w:p>
        </w:tc>
        <w:tc>
          <w:tcPr>
            <w:tcW w:w="1632" w:type="dxa"/>
          </w:tcPr>
          <w:p w14:paraId="4D2EE324" w14:textId="38161524" w:rsidR="00A51DB0" w:rsidRPr="00DA3C87" w:rsidRDefault="001A0087" w:rsidP="00D52B12">
            <w:pPr>
              <w:tabs>
                <w:tab w:val="left" w:pos="4067"/>
              </w:tabs>
              <w:rPr>
                <w:rFonts w:eastAsiaTheme="minorEastAsia"/>
                <w:lang w:val="en-US"/>
              </w:rPr>
            </w:pPr>
            <w:r w:rsidRPr="001A0087">
              <w:rPr>
                <w:rFonts w:eastAsiaTheme="minorEastAsia"/>
                <w:lang w:val="en-US"/>
              </w:rPr>
              <w:t>[6.205, 50.815, 2.954]</w:t>
            </w:r>
          </w:p>
        </w:tc>
      </w:tr>
      <w:tr w:rsidR="00A51DB0" w14:paraId="3C677FEA" w14:textId="7DB8111D" w:rsidTr="00A51DB0">
        <w:tc>
          <w:tcPr>
            <w:tcW w:w="1906" w:type="dxa"/>
          </w:tcPr>
          <w:p w14:paraId="00946FCB" w14:textId="2A186DF9" w:rsidR="00A51DB0" w:rsidRDefault="00A51DB0" w:rsidP="00D52B12">
            <w:pPr>
              <w:tabs>
                <w:tab w:val="left" w:pos="4067"/>
              </w:tabs>
              <w:rPr>
                <w:rFonts w:eastAsiaTheme="minorEastAsia"/>
                <w:lang w:val="en-US"/>
              </w:rPr>
            </w:pPr>
            <w:r w:rsidRPr="008A4AA5">
              <w:rPr>
                <w:rFonts w:eastAsiaTheme="minorEastAsia"/>
                <w:lang w:val="en-US"/>
              </w:rPr>
              <w:t>-0.551</w:t>
            </w:r>
          </w:p>
        </w:tc>
        <w:tc>
          <w:tcPr>
            <w:tcW w:w="1906" w:type="dxa"/>
          </w:tcPr>
          <w:p w14:paraId="599175F8" w14:textId="70100041" w:rsidR="00A51DB0" w:rsidRDefault="00A51DB0" w:rsidP="00D52B12">
            <w:pPr>
              <w:tabs>
                <w:tab w:val="left" w:pos="4067"/>
              </w:tabs>
              <w:rPr>
                <w:rFonts w:eastAsiaTheme="minorEastAsia"/>
                <w:lang w:val="en-US"/>
              </w:rPr>
            </w:pPr>
            <w:r w:rsidRPr="008A4AA5">
              <w:rPr>
                <w:rFonts w:eastAsiaTheme="minorEastAsia"/>
                <w:lang w:val="en-US"/>
              </w:rPr>
              <w:t>-0.035</w:t>
            </w:r>
          </w:p>
        </w:tc>
        <w:tc>
          <w:tcPr>
            <w:tcW w:w="1906" w:type="dxa"/>
          </w:tcPr>
          <w:p w14:paraId="06E4ED98" w14:textId="490A37F8" w:rsidR="00A51DB0" w:rsidRDefault="00A51DB0" w:rsidP="00D52B12">
            <w:pPr>
              <w:tabs>
                <w:tab w:val="left" w:pos="4067"/>
              </w:tabs>
              <w:rPr>
                <w:rFonts w:eastAsiaTheme="minorEastAsia"/>
                <w:lang w:val="en-US"/>
              </w:rPr>
            </w:pPr>
            <w:r w:rsidRPr="008A4AA5">
              <w:rPr>
                <w:rFonts w:eastAsiaTheme="minorEastAsia"/>
                <w:lang w:val="en-US"/>
              </w:rPr>
              <w:t>0.535</w:t>
            </w:r>
          </w:p>
        </w:tc>
        <w:tc>
          <w:tcPr>
            <w:tcW w:w="2000" w:type="dxa"/>
          </w:tcPr>
          <w:p w14:paraId="5EB1976E" w14:textId="40D71568" w:rsidR="00A51DB0" w:rsidRPr="008A4AA5" w:rsidRDefault="001721C3" w:rsidP="00D52B12">
            <w:pPr>
              <w:tabs>
                <w:tab w:val="left" w:pos="4067"/>
              </w:tabs>
              <w:rPr>
                <w:rFonts w:eastAsiaTheme="minorEastAsia"/>
                <w:lang w:val="en-US"/>
              </w:rPr>
            </w:pPr>
            <w:r w:rsidRPr="001721C3">
              <w:rPr>
                <w:rFonts w:eastAsiaTheme="minorEastAsia"/>
                <w:lang w:val="en-US"/>
              </w:rPr>
              <w:t>[7.238, 50.375, 2.625]</w:t>
            </w:r>
          </w:p>
        </w:tc>
        <w:tc>
          <w:tcPr>
            <w:tcW w:w="1632" w:type="dxa"/>
          </w:tcPr>
          <w:p w14:paraId="19757F25" w14:textId="4DB2A95E" w:rsidR="00A51DB0" w:rsidRPr="008A4AA5" w:rsidRDefault="001A0087" w:rsidP="00D52B12">
            <w:pPr>
              <w:tabs>
                <w:tab w:val="left" w:pos="4067"/>
              </w:tabs>
              <w:rPr>
                <w:rFonts w:eastAsiaTheme="minorEastAsia"/>
                <w:lang w:val="en-US"/>
              </w:rPr>
            </w:pPr>
            <w:r w:rsidRPr="001A0087">
              <w:rPr>
                <w:rFonts w:eastAsiaTheme="minorEastAsia"/>
                <w:lang w:val="en-US"/>
              </w:rPr>
              <w:t>[6.205, 50.815, 2.954]</w:t>
            </w:r>
          </w:p>
        </w:tc>
      </w:tr>
      <w:tr w:rsidR="00A51DB0" w14:paraId="5B8C5C6B" w14:textId="08C65858" w:rsidTr="00A51DB0">
        <w:tc>
          <w:tcPr>
            <w:tcW w:w="1906" w:type="dxa"/>
          </w:tcPr>
          <w:p w14:paraId="1C812A5F" w14:textId="3D655A3E" w:rsidR="00A51DB0" w:rsidRPr="008A4AA5" w:rsidRDefault="00A51DB0" w:rsidP="00D52B12">
            <w:pPr>
              <w:tabs>
                <w:tab w:val="left" w:pos="4067"/>
              </w:tabs>
              <w:rPr>
                <w:rFonts w:eastAsiaTheme="minorEastAsia"/>
                <w:lang w:val="en-US"/>
              </w:rPr>
            </w:pPr>
            <w:r w:rsidRPr="00082CE4">
              <w:rPr>
                <w:rFonts w:eastAsiaTheme="minorEastAsia"/>
                <w:lang w:val="en-US"/>
              </w:rPr>
              <w:t>1.387</w:t>
            </w:r>
          </w:p>
        </w:tc>
        <w:tc>
          <w:tcPr>
            <w:tcW w:w="1906" w:type="dxa"/>
          </w:tcPr>
          <w:p w14:paraId="22434A0B" w14:textId="7AA2C707" w:rsidR="00A51DB0" w:rsidRPr="008A4AA5" w:rsidRDefault="00A51DB0" w:rsidP="00D52B12">
            <w:pPr>
              <w:tabs>
                <w:tab w:val="left" w:pos="4067"/>
              </w:tabs>
              <w:rPr>
                <w:rFonts w:eastAsiaTheme="minorEastAsia"/>
                <w:lang w:val="en-US"/>
              </w:rPr>
            </w:pPr>
            <w:r w:rsidRPr="00082CE4">
              <w:rPr>
                <w:rFonts w:eastAsiaTheme="minorEastAsia"/>
                <w:lang w:val="en-US"/>
              </w:rPr>
              <w:t>-1.142</w:t>
            </w:r>
          </w:p>
        </w:tc>
        <w:tc>
          <w:tcPr>
            <w:tcW w:w="1906" w:type="dxa"/>
          </w:tcPr>
          <w:p w14:paraId="0A7C3F12" w14:textId="5C4D2998" w:rsidR="00A51DB0" w:rsidRPr="008A4AA5" w:rsidRDefault="00A51DB0" w:rsidP="00D52B12">
            <w:pPr>
              <w:tabs>
                <w:tab w:val="left" w:pos="4067"/>
              </w:tabs>
              <w:rPr>
                <w:rFonts w:eastAsiaTheme="minorEastAsia"/>
                <w:lang w:val="en-US"/>
              </w:rPr>
            </w:pPr>
            <w:r w:rsidRPr="00082CE4">
              <w:rPr>
                <w:rFonts w:eastAsiaTheme="minorEastAsia"/>
                <w:lang w:val="en-US"/>
              </w:rPr>
              <w:t>0.445</w:t>
            </w:r>
          </w:p>
        </w:tc>
        <w:tc>
          <w:tcPr>
            <w:tcW w:w="2000" w:type="dxa"/>
          </w:tcPr>
          <w:p w14:paraId="64D900FC" w14:textId="5CC06EBF" w:rsidR="00A51DB0" w:rsidRPr="00082CE4" w:rsidRDefault="001721C3" w:rsidP="00D52B12">
            <w:pPr>
              <w:tabs>
                <w:tab w:val="left" w:pos="4067"/>
              </w:tabs>
              <w:rPr>
                <w:rFonts w:eastAsiaTheme="minorEastAsia"/>
                <w:lang w:val="en-US"/>
              </w:rPr>
            </w:pPr>
            <w:r w:rsidRPr="001721C3">
              <w:rPr>
                <w:rFonts w:eastAsiaTheme="minorEastAsia"/>
                <w:lang w:val="en-US"/>
              </w:rPr>
              <w:t>[7.238, 50.375, 2.625]</w:t>
            </w:r>
          </w:p>
        </w:tc>
        <w:tc>
          <w:tcPr>
            <w:tcW w:w="1632" w:type="dxa"/>
          </w:tcPr>
          <w:p w14:paraId="3C37D0BB" w14:textId="713DC164" w:rsidR="00A51DB0" w:rsidRPr="00082CE4" w:rsidRDefault="001A0087" w:rsidP="00D52B12">
            <w:pPr>
              <w:tabs>
                <w:tab w:val="left" w:pos="4067"/>
              </w:tabs>
              <w:rPr>
                <w:rFonts w:eastAsiaTheme="minorEastAsia"/>
                <w:lang w:val="en-US"/>
              </w:rPr>
            </w:pPr>
            <w:r w:rsidRPr="001A0087">
              <w:rPr>
                <w:rFonts w:eastAsiaTheme="minorEastAsia"/>
                <w:lang w:val="en-US"/>
              </w:rPr>
              <w:t>[6.205, 50.815, 2.954]</w:t>
            </w:r>
          </w:p>
        </w:tc>
      </w:tr>
      <w:tr w:rsidR="00A51DB0" w14:paraId="29A25E4A" w14:textId="060AC7D6" w:rsidTr="00A51DB0">
        <w:tc>
          <w:tcPr>
            <w:tcW w:w="1906" w:type="dxa"/>
          </w:tcPr>
          <w:p w14:paraId="745578E8" w14:textId="664A64EA" w:rsidR="00A51DB0" w:rsidRPr="00082CE4" w:rsidRDefault="00A51DB0" w:rsidP="00DC148C">
            <w:pPr>
              <w:tabs>
                <w:tab w:val="left" w:pos="4067"/>
              </w:tabs>
              <w:rPr>
                <w:rFonts w:eastAsiaTheme="minorEastAsia"/>
                <w:lang w:val="en-US"/>
              </w:rPr>
            </w:pPr>
            <w:r w:rsidRPr="00821255">
              <w:t>-0.328</w:t>
            </w:r>
          </w:p>
        </w:tc>
        <w:tc>
          <w:tcPr>
            <w:tcW w:w="1906" w:type="dxa"/>
          </w:tcPr>
          <w:p w14:paraId="0E0C5166" w14:textId="71B8CF0D" w:rsidR="00A51DB0" w:rsidRPr="00082CE4" w:rsidRDefault="00A51DB0" w:rsidP="00DC148C">
            <w:pPr>
              <w:tabs>
                <w:tab w:val="left" w:pos="4067"/>
              </w:tabs>
              <w:rPr>
                <w:rFonts w:eastAsiaTheme="minorEastAsia"/>
                <w:lang w:val="en-US"/>
              </w:rPr>
            </w:pPr>
            <w:r w:rsidRPr="00821255">
              <w:t>-0.096</w:t>
            </w:r>
          </w:p>
        </w:tc>
        <w:tc>
          <w:tcPr>
            <w:tcW w:w="1906" w:type="dxa"/>
          </w:tcPr>
          <w:p w14:paraId="099B65F0" w14:textId="59EC1EE1" w:rsidR="00A51DB0" w:rsidRPr="00082CE4" w:rsidRDefault="00A51DB0" w:rsidP="00DC148C">
            <w:pPr>
              <w:tabs>
                <w:tab w:val="left" w:pos="4067"/>
              </w:tabs>
              <w:rPr>
                <w:rFonts w:eastAsiaTheme="minorEastAsia"/>
                <w:lang w:val="en-US"/>
              </w:rPr>
            </w:pPr>
            <w:r w:rsidRPr="00821255">
              <w:t>0.88</w:t>
            </w:r>
          </w:p>
        </w:tc>
        <w:tc>
          <w:tcPr>
            <w:tcW w:w="2000" w:type="dxa"/>
          </w:tcPr>
          <w:p w14:paraId="3AC17A55" w14:textId="2BFBD085" w:rsidR="00A51DB0" w:rsidRPr="00821255" w:rsidRDefault="001721C3" w:rsidP="00DC148C">
            <w:pPr>
              <w:tabs>
                <w:tab w:val="left" w:pos="4067"/>
              </w:tabs>
            </w:pPr>
            <w:r w:rsidRPr="001721C3">
              <w:t>[7.238, 50.374, 2.625]</w:t>
            </w:r>
          </w:p>
        </w:tc>
        <w:tc>
          <w:tcPr>
            <w:tcW w:w="1632" w:type="dxa"/>
          </w:tcPr>
          <w:p w14:paraId="66A10700" w14:textId="5059A1BD" w:rsidR="00A51DB0" w:rsidRPr="00821255" w:rsidRDefault="001A0087" w:rsidP="00DC148C">
            <w:pPr>
              <w:tabs>
                <w:tab w:val="left" w:pos="4067"/>
              </w:tabs>
            </w:pPr>
            <w:r w:rsidRPr="001A0087">
              <w:t>[6.205, 50.815, 2.954]</w:t>
            </w:r>
          </w:p>
        </w:tc>
      </w:tr>
      <w:tr w:rsidR="00A51DB0" w14:paraId="70D6AE3A" w14:textId="147BC3C2" w:rsidTr="00A51DB0">
        <w:tc>
          <w:tcPr>
            <w:tcW w:w="1906" w:type="dxa"/>
          </w:tcPr>
          <w:p w14:paraId="0DBEDBB5" w14:textId="6115F00A" w:rsidR="00A51DB0" w:rsidRPr="00821255" w:rsidRDefault="00A51DB0" w:rsidP="00DC148C">
            <w:pPr>
              <w:tabs>
                <w:tab w:val="left" w:pos="4067"/>
              </w:tabs>
            </w:pPr>
            <w:r w:rsidRPr="00C35C94">
              <w:t>-0.428</w:t>
            </w:r>
          </w:p>
        </w:tc>
        <w:tc>
          <w:tcPr>
            <w:tcW w:w="1906" w:type="dxa"/>
          </w:tcPr>
          <w:p w14:paraId="6DFF6393" w14:textId="1F14F56A" w:rsidR="00A51DB0" w:rsidRPr="00821255" w:rsidRDefault="00A51DB0" w:rsidP="00DC148C">
            <w:pPr>
              <w:tabs>
                <w:tab w:val="left" w:pos="4067"/>
              </w:tabs>
            </w:pPr>
            <w:r w:rsidRPr="00C35C94">
              <w:t>0.308</w:t>
            </w:r>
          </w:p>
        </w:tc>
        <w:tc>
          <w:tcPr>
            <w:tcW w:w="1906" w:type="dxa"/>
          </w:tcPr>
          <w:p w14:paraId="799C00C6" w14:textId="02BB65CF" w:rsidR="00A51DB0" w:rsidRPr="00821255" w:rsidRDefault="00A51DB0" w:rsidP="00DC148C">
            <w:pPr>
              <w:tabs>
                <w:tab w:val="left" w:pos="4067"/>
              </w:tabs>
            </w:pPr>
            <w:r w:rsidRPr="00C35C94">
              <w:t>0.468</w:t>
            </w:r>
          </w:p>
        </w:tc>
        <w:tc>
          <w:tcPr>
            <w:tcW w:w="2000" w:type="dxa"/>
          </w:tcPr>
          <w:p w14:paraId="468B2FAC" w14:textId="436788EE" w:rsidR="00A51DB0" w:rsidRPr="00C35C94" w:rsidRDefault="001721C3" w:rsidP="00DC148C">
            <w:pPr>
              <w:tabs>
                <w:tab w:val="left" w:pos="4067"/>
              </w:tabs>
            </w:pPr>
            <w:r w:rsidRPr="001721C3">
              <w:t>[7.238, 50.375, 2.625]</w:t>
            </w:r>
          </w:p>
        </w:tc>
        <w:tc>
          <w:tcPr>
            <w:tcW w:w="1632" w:type="dxa"/>
          </w:tcPr>
          <w:p w14:paraId="6B119A07" w14:textId="5A229B6E" w:rsidR="00A51DB0" w:rsidRPr="00C35C94" w:rsidRDefault="001A0087" w:rsidP="00DC148C">
            <w:pPr>
              <w:tabs>
                <w:tab w:val="left" w:pos="4067"/>
              </w:tabs>
            </w:pPr>
            <w:r w:rsidRPr="001A0087">
              <w:t>[6.205, 50.815, 2.954]</w:t>
            </w:r>
          </w:p>
        </w:tc>
      </w:tr>
      <w:tr w:rsidR="00A51DB0" w14:paraId="5D37BE32" w14:textId="7CA29453" w:rsidTr="00A51DB0">
        <w:tc>
          <w:tcPr>
            <w:tcW w:w="1906" w:type="dxa"/>
          </w:tcPr>
          <w:p w14:paraId="6673DF49" w14:textId="6D0C278C" w:rsidR="00A51DB0" w:rsidRPr="00C35C94" w:rsidRDefault="00A51DB0" w:rsidP="00DC148C">
            <w:pPr>
              <w:tabs>
                <w:tab w:val="left" w:pos="4067"/>
              </w:tabs>
            </w:pPr>
            <w:r w:rsidRPr="00C35C94">
              <w:t xml:space="preserve">-1.604 </w:t>
            </w:r>
          </w:p>
        </w:tc>
        <w:tc>
          <w:tcPr>
            <w:tcW w:w="1906" w:type="dxa"/>
          </w:tcPr>
          <w:p w14:paraId="0649DF1F" w14:textId="54416D55" w:rsidR="00A51DB0" w:rsidRPr="00C35C94" w:rsidRDefault="00A51DB0" w:rsidP="00DC148C">
            <w:pPr>
              <w:tabs>
                <w:tab w:val="left" w:pos="4067"/>
              </w:tabs>
            </w:pPr>
            <w:r w:rsidRPr="00C35C94">
              <w:t>-1.323</w:t>
            </w:r>
          </w:p>
        </w:tc>
        <w:tc>
          <w:tcPr>
            <w:tcW w:w="1906" w:type="dxa"/>
          </w:tcPr>
          <w:p w14:paraId="5B015571" w14:textId="1D36249D" w:rsidR="00A51DB0" w:rsidRPr="00C35C94" w:rsidRDefault="00A51DB0" w:rsidP="00DC148C">
            <w:pPr>
              <w:tabs>
                <w:tab w:val="left" w:pos="4067"/>
              </w:tabs>
            </w:pPr>
            <w:r w:rsidRPr="00C35C94">
              <w:t>0.271</w:t>
            </w:r>
          </w:p>
        </w:tc>
        <w:tc>
          <w:tcPr>
            <w:tcW w:w="2000" w:type="dxa"/>
          </w:tcPr>
          <w:p w14:paraId="660FB17E" w14:textId="3721597D" w:rsidR="00A51DB0" w:rsidRPr="00C35C94" w:rsidRDefault="001721C3" w:rsidP="00DC148C">
            <w:pPr>
              <w:tabs>
                <w:tab w:val="left" w:pos="4067"/>
              </w:tabs>
            </w:pPr>
            <w:r w:rsidRPr="001721C3">
              <w:t>[7.238, 50.374, 2.625]</w:t>
            </w:r>
          </w:p>
        </w:tc>
        <w:tc>
          <w:tcPr>
            <w:tcW w:w="1632" w:type="dxa"/>
          </w:tcPr>
          <w:p w14:paraId="0421388E" w14:textId="1EAE84FE" w:rsidR="00A51DB0" w:rsidRPr="00C35C94" w:rsidRDefault="001A0087" w:rsidP="00DC148C">
            <w:pPr>
              <w:tabs>
                <w:tab w:val="left" w:pos="4067"/>
              </w:tabs>
            </w:pPr>
            <w:r w:rsidRPr="001A0087">
              <w:t>[6.205, 50.815, 2.954]</w:t>
            </w:r>
          </w:p>
        </w:tc>
      </w:tr>
    </w:tbl>
    <w:p w14:paraId="163B5841" w14:textId="77777777" w:rsidR="00DA69D4" w:rsidRPr="00D52B12" w:rsidRDefault="00DA69D4" w:rsidP="00D52B12">
      <w:pPr>
        <w:tabs>
          <w:tab w:val="left" w:pos="4067"/>
        </w:tabs>
        <w:rPr>
          <w:rFonts w:eastAsiaTheme="minorEastAsia"/>
          <w:lang w:val="en-US"/>
        </w:rPr>
      </w:pPr>
    </w:p>
    <w:sectPr w:rsidR="00DA69D4" w:rsidRPr="00D52B12" w:rsidSect="00E44D56">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Jacob Lie" w:date="2022-04-30T16:16:00Z" w:initials="JL">
    <w:p w14:paraId="2C23B84D" w14:textId="77777777" w:rsidR="00622637" w:rsidRDefault="00622637" w:rsidP="00622637">
      <w:pPr>
        <w:pStyle w:val="CommentText"/>
      </w:pPr>
      <w:r>
        <w:rPr>
          <w:rStyle w:val="CommentReference"/>
        </w:rPr>
        <w:annotationRef/>
      </w:r>
      <w:r>
        <w:t>Just a temporary introduction, which would suit better in the actual introduction of this thesis</w:t>
      </w:r>
    </w:p>
  </w:comment>
  <w:comment w:id="58" w:author="Jacob Lie" w:date="2022-03-30T10:54:00Z" w:initials="JL">
    <w:p w14:paraId="2091F31E" w14:textId="77777777" w:rsidR="00DB3FEC" w:rsidRDefault="00DB3FEC" w:rsidP="009137AB">
      <w:pPr>
        <w:pStyle w:val="CommentText"/>
      </w:pPr>
      <w:r>
        <w:rPr>
          <w:rStyle w:val="CommentReference"/>
        </w:rPr>
        <w:annotationRef/>
      </w:r>
      <w:r>
        <w:t>Fjerner potensielt dette</w:t>
      </w:r>
    </w:p>
  </w:comment>
  <w:comment w:id="83" w:author="Jacob Lie" w:date="2022-05-05T21:18:00Z" w:initials="JL">
    <w:p w14:paraId="0AAF32AF" w14:textId="77777777" w:rsidR="00A25E2B" w:rsidRDefault="00A25E2B" w:rsidP="0055014C">
      <w:pPr>
        <w:pStyle w:val="CommentText"/>
      </w:pPr>
      <w:r>
        <w:rPr>
          <w:rStyle w:val="CommentReference"/>
        </w:rPr>
        <w:annotationRef/>
      </w:r>
      <w:r>
        <w:t>Does this mean that the mean is y_i itself? It surely seems like it.</w:t>
      </w:r>
    </w:p>
  </w:comment>
  <w:comment w:id="88" w:author="Jacob Lie" w:date="2022-05-02T17:19:00Z" w:initials="JL">
    <w:p w14:paraId="0AB1043F" w14:textId="7E380AD5" w:rsidR="00191075" w:rsidRDefault="00191075" w:rsidP="008D0833">
      <w:pPr>
        <w:pStyle w:val="CommentText"/>
      </w:pPr>
      <w:r>
        <w:rPr>
          <w:rStyle w:val="CommentReference"/>
        </w:rPr>
        <w:annotationRef/>
      </w:r>
      <w:r>
        <w:t>Insert citation</w:t>
      </w:r>
    </w:p>
  </w:comment>
  <w:comment w:id="119" w:author="Jacob Lie" w:date="2022-03-31T10:53:00Z" w:initials="JL">
    <w:p w14:paraId="528CC9A8" w14:textId="43FC8D20" w:rsidR="007953F0" w:rsidRDefault="00F56572" w:rsidP="00C5120F">
      <w:pPr>
        <w:pStyle w:val="CommentText"/>
      </w:pPr>
      <w:r>
        <w:rPr>
          <w:rStyle w:val="CommentReference"/>
        </w:rPr>
        <w:annotationRef/>
      </w:r>
      <w:r w:rsidR="007953F0">
        <w:t xml:space="preserve">En veldig crude versjon, vanskelig å skrive om. </w:t>
      </w:r>
    </w:p>
  </w:comment>
  <w:comment w:id="120" w:author="Jacob Lie" w:date="2022-03-31T15:21:00Z" w:initials="JL">
    <w:p w14:paraId="049E3AD8" w14:textId="77777777" w:rsidR="005456DF" w:rsidRDefault="005456DF" w:rsidP="002960FB">
      <w:pPr>
        <w:pStyle w:val="CommentText"/>
      </w:pPr>
      <w:r>
        <w:rPr>
          <w:rStyle w:val="CommentReference"/>
        </w:rPr>
        <w:annotationRef/>
      </w:r>
      <w:r>
        <w:t>må lese SFRT avsnittet før jeg kan bestemme hva jeg skal gjøre med dette</w:t>
      </w:r>
    </w:p>
  </w:comment>
  <w:comment w:id="128" w:author="Jacob Lie" w:date="2022-04-04T14:05:00Z" w:initials="JL">
    <w:p w14:paraId="5571CEC5" w14:textId="77777777" w:rsidR="00545BAB" w:rsidRDefault="00545BAB">
      <w:pPr>
        <w:pStyle w:val="CommentText"/>
      </w:pPr>
      <w:r>
        <w:rPr>
          <w:rStyle w:val="CommentReference"/>
        </w:rPr>
        <w:annotationRef/>
      </w:r>
      <w:r>
        <w:t xml:space="preserve">Should i mention field homogeneity ? </w:t>
      </w:r>
    </w:p>
    <w:p w14:paraId="0A164405" w14:textId="77777777" w:rsidR="00545BAB" w:rsidRDefault="00545BAB" w:rsidP="00653822">
      <w:pPr>
        <w:pStyle w:val="CommentText"/>
      </w:pPr>
      <w:r>
        <w:t xml:space="preserve"> </w:t>
      </w:r>
    </w:p>
  </w:comment>
  <w:comment w:id="130" w:author="Jacob Lie" w:date="2022-05-11T11:15:00Z" w:initials="JL">
    <w:p w14:paraId="41E6EA8D" w14:textId="77777777" w:rsidR="005C1935" w:rsidRDefault="005C1935" w:rsidP="0073105B">
      <w:pPr>
        <w:pStyle w:val="CommentText"/>
      </w:pPr>
      <w:r>
        <w:rPr>
          <w:rStyle w:val="CommentReference"/>
        </w:rPr>
        <w:annotationRef/>
      </w:r>
      <w:r>
        <w:t xml:space="preserve">Skal jeg bare droppe usikkerhet ? </w:t>
      </w:r>
    </w:p>
  </w:comment>
  <w:comment w:id="138" w:author="Jacob Lie" w:date="2022-05-11T11:28:00Z" w:initials="JL">
    <w:p w14:paraId="4EF05272" w14:textId="77777777" w:rsidR="00F003FE" w:rsidRDefault="00F003FE" w:rsidP="00A01033">
      <w:pPr>
        <w:pStyle w:val="CommentText"/>
      </w:pPr>
      <w:r>
        <w:rPr>
          <w:rStyle w:val="CommentReference"/>
        </w:rPr>
        <w:annotationRef/>
      </w:r>
      <w:r>
        <w:t>Positions + repeated measurements</w:t>
      </w:r>
    </w:p>
  </w:comment>
  <w:comment w:id="144" w:author="Jacob Lie" w:date="2022-04-04T14:55:00Z" w:initials="JL">
    <w:p w14:paraId="0046E501" w14:textId="7497B86D" w:rsidR="00C752C1" w:rsidRDefault="00C752C1" w:rsidP="00C752C1">
      <w:pPr>
        <w:pStyle w:val="CommentText"/>
      </w:pPr>
      <w:r>
        <w:rPr>
          <w:rStyle w:val="CommentReference"/>
        </w:rPr>
        <w:annotationRef/>
      </w:r>
      <w:r>
        <w:t>If we need to account for inhomogeneous radiation field, then mention why we did all positions at once.</w:t>
      </w:r>
    </w:p>
  </w:comment>
  <w:comment w:id="147" w:author="Jacob Lie" w:date="2022-04-30T16:23:00Z" w:initials="JL">
    <w:p w14:paraId="1BC062ED" w14:textId="77777777" w:rsidR="00963B3D" w:rsidRDefault="00963B3D" w:rsidP="00FA56EE">
      <w:pPr>
        <w:pStyle w:val="CommentText"/>
      </w:pPr>
      <w:r>
        <w:rPr>
          <w:rStyle w:val="CommentReference"/>
        </w:rPr>
        <w:annotationRef/>
      </w:r>
      <w:r>
        <w:t>I don't know what i wanted to say here</w:t>
      </w:r>
    </w:p>
  </w:comment>
  <w:comment w:id="150" w:author="Jacob Lie" w:date="2022-05-10T12:58:00Z" w:initials="JL">
    <w:p w14:paraId="5DB35F02" w14:textId="77777777" w:rsidR="00C84128" w:rsidRDefault="00C84128" w:rsidP="00FC2010">
      <w:pPr>
        <w:pStyle w:val="CommentText"/>
      </w:pPr>
      <w:r>
        <w:rPr>
          <w:rStyle w:val="CommentReference"/>
        </w:rPr>
        <w:annotationRef/>
      </w:r>
      <w:r>
        <w:t>Burde dette resultatet diskuteres i diskusjon? Det er jo en begrunnelse for å velge å bruke bare den første scanningen</w:t>
      </w:r>
    </w:p>
  </w:comment>
  <w:comment w:id="154" w:author="Jacob Lie" w:date="2022-04-14T17:23:00Z" w:initials="JL">
    <w:p w14:paraId="02689FB7" w14:textId="4550C97D" w:rsidR="000D22E4" w:rsidRDefault="000D22E4" w:rsidP="00134255">
      <w:pPr>
        <w:pStyle w:val="CommentText"/>
      </w:pPr>
      <w:r>
        <w:rPr>
          <w:rStyle w:val="CommentReference"/>
        </w:rPr>
        <w:annotationRef/>
      </w:r>
      <w:r>
        <w:t>Or prescision</w:t>
      </w:r>
    </w:p>
  </w:comment>
  <w:comment w:id="165" w:author="Jacob Lie" w:date="2022-04-05T11:10:00Z" w:initials="JL">
    <w:p w14:paraId="60125451" w14:textId="45544FB7" w:rsidR="000B1A09" w:rsidRDefault="000B1A09" w:rsidP="002F0968">
      <w:pPr>
        <w:pStyle w:val="CommentText"/>
      </w:pPr>
      <w:r>
        <w:rPr>
          <w:rStyle w:val="CommentReference"/>
        </w:rPr>
        <w:annotationRef/>
      </w:r>
      <w:r>
        <w:t>Remove we when refering to what someone else did</w:t>
      </w:r>
    </w:p>
  </w:comment>
  <w:comment w:id="171" w:author="Jacob Lie" w:date="2022-05-11T17:25:00Z" w:initials="JL">
    <w:p w14:paraId="2A6F490C" w14:textId="77777777" w:rsidR="00F154F9" w:rsidRDefault="00F154F9" w:rsidP="009730C7">
      <w:pPr>
        <w:pStyle w:val="CommentText"/>
      </w:pPr>
      <w:r>
        <w:rPr>
          <w:rStyle w:val="CommentReference"/>
        </w:rPr>
        <w:annotationRef/>
      </w:r>
      <w:r>
        <w:t>030120 and 171220 were similar but no similar enough</w:t>
      </w:r>
    </w:p>
  </w:comment>
  <w:comment w:id="172" w:author="Jacob Lie" w:date="2022-05-12T10:33:00Z" w:initials="JL">
    <w:p w14:paraId="1E206E6E" w14:textId="77777777" w:rsidR="00B366D8" w:rsidRDefault="00B366D8" w:rsidP="000A67D5">
      <w:pPr>
        <w:pStyle w:val="CommentText"/>
      </w:pPr>
      <w:r>
        <w:rPr>
          <w:rStyle w:val="CommentReference"/>
        </w:rPr>
        <w:annotationRef/>
      </w:r>
      <w:r>
        <w:t>Dropping this because it doesn't make sense</w:t>
      </w:r>
    </w:p>
  </w:comment>
  <w:comment w:id="187" w:author="Jacob Lie" w:date="2022-04-14T17:29:00Z" w:initials="JL">
    <w:p w14:paraId="0CDFF515" w14:textId="5D394701" w:rsidR="00A0141F" w:rsidRDefault="00A0141F" w:rsidP="00A0141F">
      <w:pPr>
        <w:pStyle w:val="CommentText"/>
      </w:pPr>
      <w:r>
        <w:rPr>
          <w:rStyle w:val="CommentReference"/>
        </w:rPr>
        <w:annotationRef/>
      </w:r>
      <w:r>
        <w:t>Dette virker ikke riktig</w:t>
      </w:r>
    </w:p>
  </w:comment>
  <w:comment w:id="188" w:author="Jacob Lie" w:date="2022-05-10T10:42:00Z" w:initials="JL">
    <w:p w14:paraId="74C0E6B8" w14:textId="77777777" w:rsidR="00D8797E" w:rsidRDefault="00D8797E" w:rsidP="00D8797E">
      <w:pPr>
        <w:pStyle w:val="CommentText"/>
      </w:pPr>
      <w:r>
        <w:rPr>
          <w:rStyle w:val="CommentReference"/>
        </w:rPr>
        <w:annotationRef/>
      </w:r>
      <w:r>
        <w:t>Putt dette i statistikk teori</w:t>
      </w:r>
    </w:p>
  </w:comment>
  <w:comment w:id="189" w:author="Jacob Lie" w:date="2022-05-10T10:41:00Z" w:initials="JL">
    <w:p w14:paraId="27602817" w14:textId="77777777" w:rsidR="00D8797E" w:rsidRDefault="00D8797E" w:rsidP="00D8797E">
      <w:pPr>
        <w:pStyle w:val="CommentText"/>
      </w:pPr>
      <w:r>
        <w:rPr>
          <w:rStyle w:val="CommentReference"/>
        </w:rPr>
        <w:annotationRef/>
      </w:r>
      <w:r>
        <w:t>Ta bort dette</w:t>
      </w:r>
    </w:p>
  </w:comment>
  <w:comment w:id="192" w:author="Jacob Lie" w:date="2022-05-11T16:48:00Z" w:initials="JL">
    <w:p w14:paraId="00F0CC05" w14:textId="77777777" w:rsidR="00F900E8" w:rsidRDefault="00F900E8" w:rsidP="007125A4">
      <w:pPr>
        <w:pStyle w:val="CommentText"/>
      </w:pPr>
      <w:r>
        <w:rPr>
          <w:rStyle w:val="CommentReference"/>
        </w:rPr>
        <w:annotationRef/>
      </w:r>
      <w:r>
        <w:t>Include new uncertainties multiplied with 1.026</w:t>
      </w:r>
    </w:p>
  </w:comment>
  <w:comment w:id="199" w:author="Jacob Lie" w:date="2022-04-07T11:29:00Z" w:initials="JL">
    <w:p w14:paraId="66EEE2E9" w14:textId="30CF7D63" w:rsidR="00137794" w:rsidRDefault="00137794" w:rsidP="00137794">
      <w:pPr>
        <w:pStyle w:val="CommentText"/>
      </w:pPr>
      <w:r>
        <w:rPr>
          <w:rStyle w:val="CommentReference"/>
        </w:rPr>
        <w:annotationRef/>
      </w:r>
      <w:r>
        <w:t>Red channel was used because it gave more information. But multichannel could be an option</w:t>
      </w:r>
    </w:p>
  </w:comment>
  <w:comment w:id="202" w:author="Jacob Lie" w:date="2022-04-18T18:07:00Z" w:initials="JL">
    <w:p w14:paraId="5CEAF560" w14:textId="77777777" w:rsidR="004C1AF6" w:rsidRDefault="004C1AF6" w:rsidP="004C1AF6">
      <w:pPr>
        <w:pStyle w:val="CommentText"/>
      </w:pPr>
      <w:r>
        <w:rPr>
          <w:rStyle w:val="CommentReference"/>
        </w:rPr>
        <w:annotationRef/>
      </w:r>
      <w:r>
        <w:t xml:space="preserve">Is this enough ? </w:t>
      </w:r>
    </w:p>
  </w:comment>
  <w:comment w:id="203" w:author="Jacob Lie" w:date="2022-04-23T15:53:00Z" w:initials="JL">
    <w:p w14:paraId="3CD44834" w14:textId="77777777" w:rsidR="004C1AF6" w:rsidRDefault="004C1AF6" w:rsidP="004C1AF6">
      <w:pPr>
        <w:pStyle w:val="CommentText"/>
      </w:pPr>
      <w:r>
        <w:rPr>
          <w:rStyle w:val="CommentReference"/>
        </w:rPr>
        <w:annotationRef/>
      </w:r>
      <w:r>
        <w:t>Put this in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23B84D" w15:done="0"/>
  <w15:commentEx w15:paraId="2091F31E" w15:done="0"/>
  <w15:commentEx w15:paraId="0AAF32AF" w15:done="0"/>
  <w15:commentEx w15:paraId="0AB1043F" w15:done="0"/>
  <w15:commentEx w15:paraId="528CC9A8" w15:done="0"/>
  <w15:commentEx w15:paraId="049E3AD8" w15:done="0"/>
  <w15:commentEx w15:paraId="0A164405" w15:done="0"/>
  <w15:commentEx w15:paraId="41E6EA8D" w15:done="0"/>
  <w15:commentEx w15:paraId="4EF05272" w15:done="0"/>
  <w15:commentEx w15:paraId="0046E501" w15:done="0"/>
  <w15:commentEx w15:paraId="1BC062ED" w15:done="0"/>
  <w15:commentEx w15:paraId="5DB35F02" w15:done="0"/>
  <w15:commentEx w15:paraId="02689FB7" w15:done="0"/>
  <w15:commentEx w15:paraId="60125451" w15:done="0"/>
  <w15:commentEx w15:paraId="2A6F490C" w15:done="0"/>
  <w15:commentEx w15:paraId="1E206E6E" w15:done="0"/>
  <w15:commentEx w15:paraId="0CDFF515" w15:done="0"/>
  <w15:commentEx w15:paraId="74C0E6B8" w15:done="0"/>
  <w15:commentEx w15:paraId="27602817" w15:done="0"/>
  <w15:commentEx w15:paraId="00F0CC05" w15:done="0"/>
  <w15:commentEx w15:paraId="66EEE2E9" w15:done="0"/>
  <w15:commentEx w15:paraId="5CEAF560" w15:done="0"/>
  <w15:commentEx w15:paraId="3CD44834" w15:paraIdParent="5CEAF56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7DF62" w16cex:dateUtc="2022-04-30T14:16:00Z"/>
  <w16cex:commentExtensible w16cex:durableId="25EEB55D" w16cex:dateUtc="2022-03-30T08:54:00Z"/>
  <w16cex:commentExtensible w16cex:durableId="261EBDAD" w16cex:dateUtc="2022-05-05T19:18:00Z"/>
  <w16cex:commentExtensible w16cex:durableId="261A911F" w16cex:dateUtc="2022-05-02T15:19:00Z"/>
  <w16cex:commentExtensible w16cex:durableId="25F0068C" w16cex:dateUtc="2022-03-31T08:53:00Z"/>
  <w16cex:commentExtensible w16cex:durableId="25F04583" w16cex:dateUtc="2022-03-31T13:21:00Z"/>
  <w16cex:commentExtensible w16cex:durableId="25F5799C" w16cex:dateUtc="2022-04-04T12:05:00Z"/>
  <w16cex:commentExtensible w16cex:durableId="26261957" w16cex:dateUtc="2022-05-11T09:15:00Z"/>
  <w16cex:commentExtensible w16cex:durableId="26261C76" w16cex:dateUtc="2022-05-11T09:28:00Z"/>
  <w16cex:commentExtensible w16cex:durableId="25F5855A" w16cex:dateUtc="2022-04-04T12:55:00Z"/>
  <w16cex:commentExtensible w16cex:durableId="2617E0F5" w16cex:dateUtc="2022-04-30T14:23:00Z"/>
  <w16cex:commentExtensible w16cex:durableId="2624DFF1" w16cex:dateUtc="2022-05-10T10:58:00Z"/>
  <w16cex:commentExtensible w16cex:durableId="2602D72D" w16cex:dateUtc="2022-04-14T15:23:00Z"/>
  <w16cex:commentExtensible w16cex:durableId="25F6A210" w16cex:dateUtc="2022-04-05T09:10:00Z"/>
  <w16cex:commentExtensible w16cex:durableId="26266FF1" w16cex:dateUtc="2022-05-11T15:25:00Z"/>
  <w16cex:commentExtensible w16cex:durableId="262760E7" w16cex:dateUtc="2022-05-12T08:33:00Z"/>
  <w16cex:commentExtensible w16cex:durableId="2602D86D" w16cex:dateUtc="2022-04-14T15:29:00Z"/>
  <w16cex:commentExtensible w16cex:durableId="2624C000" w16cex:dateUtc="2022-05-10T08:42:00Z"/>
  <w16cex:commentExtensible w16cex:durableId="2624BFED" w16cex:dateUtc="2022-05-10T08:41:00Z"/>
  <w16cex:commentExtensible w16cex:durableId="26266752" w16cex:dateUtc="2022-05-11T14:48:00Z"/>
  <w16cex:commentExtensible w16cex:durableId="25F949A0" w16cex:dateUtc="2022-04-07T09:29:00Z"/>
  <w16cex:commentExtensible w16cex:durableId="2608274E" w16cex:dateUtc="2022-04-18T16:07:00Z"/>
  <w16cex:commentExtensible w16cex:durableId="260E9F60" w16cex:dateUtc="2022-04-23T13: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23B84D" w16cid:durableId="2617DF62"/>
  <w16cid:commentId w16cid:paraId="2091F31E" w16cid:durableId="25EEB55D"/>
  <w16cid:commentId w16cid:paraId="0AAF32AF" w16cid:durableId="261EBDAD"/>
  <w16cid:commentId w16cid:paraId="0AB1043F" w16cid:durableId="261A911F"/>
  <w16cid:commentId w16cid:paraId="528CC9A8" w16cid:durableId="25F0068C"/>
  <w16cid:commentId w16cid:paraId="049E3AD8" w16cid:durableId="25F04583"/>
  <w16cid:commentId w16cid:paraId="0A164405" w16cid:durableId="25F5799C"/>
  <w16cid:commentId w16cid:paraId="41E6EA8D" w16cid:durableId="26261957"/>
  <w16cid:commentId w16cid:paraId="4EF05272" w16cid:durableId="26261C76"/>
  <w16cid:commentId w16cid:paraId="0046E501" w16cid:durableId="25F5855A"/>
  <w16cid:commentId w16cid:paraId="1BC062ED" w16cid:durableId="2617E0F5"/>
  <w16cid:commentId w16cid:paraId="5DB35F02" w16cid:durableId="2624DFF1"/>
  <w16cid:commentId w16cid:paraId="02689FB7" w16cid:durableId="2602D72D"/>
  <w16cid:commentId w16cid:paraId="60125451" w16cid:durableId="25F6A210"/>
  <w16cid:commentId w16cid:paraId="2A6F490C" w16cid:durableId="26266FF1"/>
  <w16cid:commentId w16cid:paraId="1E206E6E" w16cid:durableId="262760E7"/>
  <w16cid:commentId w16cid:paraId="0CDFF515" w16cid:durableId="2602D86D"/>
  <w16cid:commentId w16cid:paraId="74C0E6B8" w16cid:durableId="2624C000"/>
  <w16cid:commentId w16cid:paraId="27602817" w16cid:durableId="2624BFED"/>
  <w16cid:commentId w16cid:paraId="00F0CC05" w16cid:durableId="26266752"/>
  <w16cid:commentId w16cid:paraId="66EEE2E9" w16cid:durableId="25F949A0"/>
  <w16cid:commentId w16cid:paraId="5CEAF560" w16cid:durableId="2608274E"/>
  <w16cid:commentId w16cid:paraId="3CD44834" w16cid:durableId="260E9F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1936FC" w14:textId="77777777" w:rsidR="00ED3A41" w:rsidRDefault="00ED3A41" w:rsidP="00D622F0">
      <w:pPr>
        <w:spacing w:after="0" w:line="240" w:lineRule="auto"/>
      </w:pPr>
      <w:r>
        <w:separator/>
      </w:r>
    </w:p>
  </w:endnote>
  <w:endnote w:type="continuationSeparator" w:id="0">
    <w:p w14:paraId="488CEA18" w14:textId="77777777" w:rsidR="00ED3A41" w:rsidRDefault="00ED3A41" w:rsidP="00D62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3206548"/>
      <w:docPartObj>
        <w:docPartGallery w:val="Page Numbers (Bottom of Page)"/>
        <w:docPartUnique/>
      </w:docPartObj>
    </w:sdtPr>
    <w:sdtEndPr>
      <w:rPr>
        <w:noProof/>
      </w:rPr>
    </w:sdtEndPr>
    <w:sdtContent>
      <w:p w14:paraId="5D5C106A" w14:textId="721FCF3C" w:rsidR="000B4D3E" w:rsidRDefault="000B4D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19711F" w14:textId="77777777" w:rsidR="000B4D3E" w:rsidRDefault="000B4D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962B0" w14:textId="77777777" w:rsidR="00ED3A41" w:rsidRDefault="00ED3A41" w:rsidP="00D622F0">
      <w:pPr>
        <w:spacing w:after="0" w:line="240" w:lineRule="auto"/>
      </w:pPr>
      <w:r>
        <w:separator/>
      </w:r>
    </w:p>
  </w:footnote>
  <w:footnote w:type="continuationSeparator" w:id="0">
    <w:p w14:paraId="111D77A0" w14:textId="77777777" w:rsidR="00ED3A41" w:rsidRDefault="00ED3A41" w:rsidP="00D622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EB44F1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1A5F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334B3A"/>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C77695E"/>
    <w:multiLevelType w:val="hybridMultilevel"/>
    <w:tmpl w:val="A9D4CA8A"/>
    <w:lvl w:ilvl="0" w:tplc="4C4201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4C3B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0F44B58"/>
    <w:multiLevelType w:val="hybridMultilevel"/>
    <w:tmpl w:val="563CC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4E4FC8"/>
    <w:multiLevelType w:val="hybridMultilevel"/>
    <w:tmpl w:val="D76CD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5F151B"/>
    <w:multiLevelType w:val="hybridMultilevel"/>
    <w:tmpl w:val="00062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9515F9"/>
    <w:multiLevelType w:val="hybridMultilevel"/>
    <w:tmpl w:val="A7A86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0A44C7"/>
    <w:multiLevelType w:val="multilevel"/>
    <w:tmpl w:val="04090025"/>
    <w:lvl w:ilvl="0">
      <w:start w:val="1"/>
      <w:numFmt w:val="decimal"/>
      <w:pStyle w:val="Heading1"/>
      <w:lvlText w:val="%1"/>
      <w:lvlJc w:val="left"/>
      <w:pPr>
        <w:ind w:left="1152" w:hanging="432"/>
      </w:pPr>
    </w:lvl>
    <w:lvl w:ilvl="1">
      <w:start w:val="1"/>
      <w:numFmt w:val="decimal"/>
      <w:pStyle w:val="Heading2"/>
      <w:lvlText w:val="%1.%2"/>
      <w:lvlJc w:val="left"/>
      <w:pPr>
        <w:ind w:left="756" w:hanging="576"/>
      </w:pPr>
    </w:lvl>
    <w:lvl w:ilvl="2">
      <w:start w:val="1"/>
      <w:numFmt w:val="decimal"/>
      <w:pStyle w:val="Heading3"/>
      <w:lvlText w:val="%1.%2.%3"/>
      <w:lvlJc w:val="left"/>
      <w:pPr>
        <w:ind w:left="135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6C287C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E1D2537"/>
    <w:multiLevelType w:val="hybridMultilevel"/>
    <w:tmpl w:val="03F07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E020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43055665">
    <w:abstractNumId w:val="10"/>
  </w:num>
  <w:num w:numId="2" w16cid:durableId="717977269">
    <w:abstractNumId w:val="2"/>
  </w:num>
  <w:num w:numId="3" w16cid:durableId="438834060">
    <w:abstractNumId w:val="12"/>
  </w:num>
  <w:num w:numId="4" w16cid:durableId="731075872">
    <w:abstractNumId w:val="1"/>
  </w:num>
  <w:num w:numId="5" w16cid:durableId="438336850">
    <w:abstractNumId w:val="4"/>
  </w:num>
  <w:num w:numId="6" w16cid:durableId="1571771507">
    <w:abstractNumId w:val="9"/>
  </w:num>
  <w:num w:numId="7" w16cid:durableId="1223716218">
    <w:abstractNumId w:val="11"/>
  </w:num>
  <w:num w:numId="8" w16cid:durableId="1620528419">
    <w:abstractNumId w:val="5"/>
  </w:num>
  <w:num w:numId="9" w16cid:durableId="918051994">
    <w:abstractNumId w:val="6"/>
  </w:num>
  <w:num w:numId="10" w16cid:durableId="197086465">
    <w:abstractNumId w:val="0"/>
  </w:num>
  <w:num w:numId="11" w16cid:durableId="1235318430">
    <w:abstractNumId w:val="7"/>
  </w:num>
  <w:num w:numId="12" w16cid:durableId="972248046">
    <w:abstractNumId w:val="8"/>
  </w:num>
  <w:num w:numId="13" w16cid:durableId="70117558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cob Lie">
    <w15:presenceInfo w15:providerId="Windows Live" w15:userId="bdcf7bb3243813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AyMDQzMLcwMLM0MjZT0lEKTi0uzszPAykwNqsFAGb3r7ktAAAA"/>
  </w:docVars>
  <w:rsids>
    <w:rsidRoot w:val="007C3A94"/>
    <w:rsid w:val="0000012B"/>
    <w:rsid w:val="00000272"/>
    <w:rsid w:val="000002E3"/>
    <w:rsid w:val="0000041E"/>
    <w:rsid w:val="0000060E"/>
    <w:rsid w:val="0000068F"/>
    <w:rsid w:val="0000073D"/>
    <w:rsid w:val="00000791"/>
    <w:rsid w:val="00000D4C"/>
    <w:rsid w:val="0000189E"/>
    <w:rsid w:val="00001929"/>
    <w:rsid w:val="00001B68"/>
    <w:rsid w:val="00001D02"/>
    <w:rsid w:val="00002138"/>
    <w:rsid w:val="000021DF"/>
    <w:rsid w:val="000029E5"/>
    <w:rsid w:val="00002B82"/>
    <w:rsid w:val="00002DF7"/>
    <w:rsid w:val="0000339F"/>
    <w:rsid w:val="000037D1"/>
    <w:rsid w:val="00003A73"/>
    <w:rsid w:val="00003B6C"/>
    <w:rsid w:val="00003EAD"/>
    <w:rsid w:val="000041C6"/>
    <w:rsid w:val="00004361"/>
    <w:rsid w:val="00004811"/>
    <w:rsid w:val="000049D7"/>
    <w:rsid w:val="00004CD0"/>
    <w:rsid w:val="00004CF1"/>
    <w:rsid w:val="00004DA4"/>
    <w:rsid w:val="00004DCB"/>
    <w:rsid w:val="000051E1"/>
    <w:rsid w:val="00005891"/>
    <w:rsid w:val="000058B8"/>
    <w:rsid w:val="00005906"/>
    <w:rsid w:val="00005943"/>
    <w:rsid w:val="00005CEC"/>
    <w:rsid w:val="00005D7B"/>
    <w:rsid w:val="000061DF"/>
    <w:rsid w:val="000066A5"/>
    <w:rsid w:val="00006E44"/>
    <w:rsid w:val="00007196"/>
    <w:rsid w:val="00007309"/>
    <w:rsid w:val="000074DA"/>
    <w:rsid w:val="00007C7A"/>
    <w:rsid w:val="00007E16"/>
    <w:rsid w:val="00010CED"/>
    <w:rsid w:val="00010E78"/>
    <w:rsid w:val="000111A5"/>
    <w:rsid w:val="00011255"/>
    <w:rsid w:val="0001157E"/>
    <w:rsid w:val="00011798"/>
    <w:rsid w:val="00011804"/>
    <w:rsid w:val="00011916"/>
    <w:rsid w:val="0001196B"/>
    <w:rsid w:val="00011AF2"/>
    <w:rsid w:val="00011BBD"/>
    <w:rsid w:val="00011FC1"/>
    <w:rsid w:val="00012214"/>
    <w:rsid w:val="00012346"/>
    <w:rsid w:val="000123BB"/>
    <w:rsid w:val="0001292B"/>
    <w:rsid w:val="00012A04"/>
    <w:rsid w:val="00012A7F"/>
    <w:rsid w:val="00012E76"/>
    <w:rsid w:val="00013281"/>
    <w:rsid w:val="000138A0"/>
    <w:rsid w:val="00013F35"/>
    <w:rsid w:val="00014536"/>
    <w:rsid w:val="0001487A"/>
    <w:rsid w:val="00014A49"/>
    <w:rsid w:val="00014BD7"/>
    <w:rsid w:val="00014FBA"/>
    <w:rsid w:val="000152CF"/>
    <w:rsid w:val="0001580D"/>
    <w:rsid w:val="0001580E"/>
    <w:rsid w:val="00015984"/>
    <w:rsid w:val="00015AF6"/>
    <w:rsid w:val="00015B0B"/>
    <w:rsid w:val="00015B5E"/>
    <w:rsid w:val="00015BFC"/>
    <w:rsid w:val="00015C67"/>
    <w:rsid w:val="00015D0F"/>
    <w:rsid w:val="0001624E"/>
    <w:rsid w:val="000163F8"/>
    <w:rsid w:val="00016955"/>
    <w:rsid w:val="00016A56"/>
    <w:rsid w:val="000170B5"/>
    <w:rsid w:val="00017248"/>
    <w:rsid w:val="000173EC"/>
    <w:rsid w:val="000178C7"/>
    <w:rsid w:val="00017BD0"/>
    <w:rsid w:val="00017C1D"/>
    <w:rsid w:val="00017FCD"/>
    <w:rsid w:val="0002009D"/>
    <w:rsid w:val="000200F5"/>
    <w:rsid w:val="00020B40"/>
    <w:rsid w:val="00020E1B"/>
    <w:rsid w:val="00020F65"/>
    <w:rsid w:val="000210BD"/>
    <w:rsid w:val="0002115C"/>
    <w:rsid w:val="00021763"/>
    <w:rsid w:val="00021902"/>
    <w:rsid w:val="00021F68"/>
    <w:rsid w:val="00021F96"/>
    <w:rsid w:val="00022244"/>
    <w:rsid w:val="000227CF"/>
    <w:rsid w:val="00022F2E"/>
    <w:rsid w:val="00023079"/>
    <w:rsid w:val="00023A0D"/>
    <w:rsid w:val="00023F27"/>
    <w:rsid w:val="00024776"/>
    <w:rsid w:val="0002478A"/>
    <w:rsid w:val="0002494B"/>
    <w:rsid w:val="00024EAE"/>
    <w:rsid w:val="00025058"/>
    <w:rsid w:val="0002516D"/>
    <w:rsid w:val="00025485"/>
    <w:rsid w:val="000254F5"/>
    <w:rsid w:val="00025702"/>
    <w:rsid w:val="00025CD3"/>
    <w:rsid w:val="00026D1E"/>
    <w:rsid w:val="000270CE"/>
    <w:rsid w:val="000273B5"/>
    <w:rsid w:val="00027443"/>
    <w:rsid w:val="0002757E"/>
    <w:rsid w:val="0002763E"/>
    <w:rsid w:val="00027BD8"/>
    <w:rsid w:val="00027D70"/>
    <w:rsid w:val="00027FBB"/>
    <w:rsid w:val="0003080B"/>
    <w:rsid w:val="00030BCD"/>
    <w:rsid w:val="00030ECD"/>
    <w:rsid w:val="000313DB"/>
    <w:rsid w:val="00031648"/>
    <w:rsid w:val="0003183B"/>
    <w:rsid w:val="00031B16"/>
    <w:rsid w:val="00031E4E"/>
    <w:rsid w:val="00031E66"/>
    <w:rsid w:val="00032276"/>
    <w:rsid w:val="00032418"/>
    <w:rsid w:val="000327A8"/>
    <w:rsid w:val="00032BAC"/>
    <w:rsid w:val="00032C40"/>
    <w:rsid w:val="00032C61"/>
    <w:rsid w:val="00032C8F"/>
    <w:rsid w:val="000335E7"/>
    <w:rsid w:val="000336A7"/>
    <w:rsid w:val="00033723"/>
    <w:rsid w:val="00033843"/>
    <w:rsid w:val="00033C6F"/>
    <w:rsid w:val="000341AC"/>
    <w:rsid w:val="000341C4"/>
    <w:rsid w:val="0003451F"/>
    <w:rsid w:val="00034B38"/>
    <w:rsid w:val="000355B1"/>
    <w:rsid w:val="000357F4"/>
    <w:rsid w:val="0003633F"/>
    <w:rsid w:val="000366F1"/>
    <w:rsid w:val="00036A2B"/>
    <w:rsid w:val="00036A4C"/>
    <w:rsid w:val="00036C9C"/>
    <w:rsid w:val="0003709D"/>
    <w:rsid w:val="00037373"/>
    <w:rsid w:val="00037EDF"/>
    <w:rsid w:val="00037F6C"/>
    <w:rsid w:val="00037FA3"/>
    <w:rsid w:val="0004044C"/>
    <w:rsid w:val="00040A70"/>
    <w:rsid w:val="00040B08"/>
    <w:rsid w:val="00040B29"/>
    <w:rsid w:val="00040D4F"/>
    <w:rsid w:val="0004115E"/>
    <w:rsid w:val="0004120C"/>
    <w:rsid w:val="00041280"/>
    <w:rsid w:val="0004128C"/>
    <w:rsid w:val="000418F1"/>
    <w:rsid w:val="00041C17"/>
    <w:rsid w:val="00042336"/>
    <w:rsid w:val="00042406"/>
    <w:rsid w:val="000424AE"/>
    <w:rsid w:val="00042519"/>
    <w:rsid w:val="000425CA"/>
    <w:rsid w:val="00042647"/>
    <w:rsid w:val="00042A34"/>
    <w:rsid w:val="00042C02"/>
    <w:rsid w:val="00042CC2"/>
    <w:rsid w:val="00042CDC"/>
    <w:rsid w:val="00042FB7"/>
    <w:rsid w:val="0004301E"/>
    <w:rsid w:val="0004307B"/>
    <w:rsid w:val="00043881"/>
    <w:rsid w:val="000439DE"/>
    <w:rsid w:val="00044386"/>
    <w:rsid w:val="00044851"/>
    <w:rsid w:val="000448A2"/>
    <w:rsid w:val="00044AB4"/>
    <w:rsid w:val="00044D58"/>
    <w:rsid w:val="00044D8C"/>
    <w:rsid w:val="000452DC"/>
    <w:rsid w:val="0004561C"/>
    <w:rsid w:val="00045921"/>
    <w:rsid w:val="00045ACF"/>
    <w:rsid w:val="0004633D"/>
    <w:rsid w:val="000465F4"/>
    <w:rsid w:val="00046D20"/>
    <w:rsid w:val="00047189"/>
    <w:rsid w:val="0004746D"/>
    <w:rsid w:val="000479E8"/>
    <w:rsid w:val="00050359"/>
    <w:rsid w:val="000503D5"/>
    <w:rsid w:val="000503DA"/>
    <w:rsid w:val="000503FE"/>
    <w:rsid w:val="00050B4E"/>
    <w:rsid w:val="00050C57"/>
    <w:rsid w:val="00050E10"/>
    <w:rsid w:val="00050E46"/>
    <w:rsid w:val="000510A2"/>
    <w:rsid w:val="000514FD"/>
    <w:rsid w:val="000515E3"/>
    <w:rsid w:val="00051F4E"/>
    <w:rsid w:val="00052090"/>
    <w:rsid w:val="0005266A"/>
    <w:rsid w:val="00052955"/>
    <w:rsid w:val="00052AF5"/>
    <w:rsid w:val="00052D8D"/>
    <w:rsid w:val="00052FB6"/>
    <w:rsid w:val="000539E6"/>
    <w:rsid w:val="00053F4D"/>
    <w:rsid w:val="00054969"/>
    <w:rsid w:val="00054AB2"/>
    <w:rsid w:val="00055037"/>
    <w:rsid w:val="0005519E"/>
    <w:rsid w:val="0005541E"/>
    <w:rsid w:val="0005573E"/>
    <w:rsid w:val="00055842"/>
    <w:rsid w:val="00055868"/>
    <w:rsid w:val="000562D4"/>
    <w:rsid w:val="000565F9"/>
    <w:rsid w:val="00056683"/>
    <w:rsid w:val="00056B65"/>
    <w:rsid w:val="00056C83"/>
    <w:rsid w:val="00056CE5"/>
    <w:rsid w:val="000574FA"/>
    <w:rsid w:val="0005753E"/>
    <w:rsid w:val="00057952"/>
    <w:rsid w:val="00057B4D"/>
    <w:rsid w:val="00060AA8"/>
    <w:rsid w:val="00060DA1"/>
    <w:rsid w:val="00060F12"/>
    <w:rsid w:val="000616CC"/>
    <w:rsid w:val="00061791"/>
    <w:rsid w:val="0006182D"/>
    <w:rsid w:val="00061884"/>
    <w:rsid w:val="00061F73"/>
    <w:rsid w:val="00062B93"/>
    <w:rsid w:val="00062C40"/>
    <w:rsid w:val="00062C55"/>
    <w:rsid w:val="00062DF8"/>
    <w:rsid w:val="00063286"/>
    <w:rsid w:val="00063391"/>
    <w:rsid w:val="000639B3"/>
    <w:rsid w:val="00063CD1"/>
    <w:rsid w:val="00064117"/>
    <w:rsid w:val="00064134"/>
    <w:rsid w:val="000643F6"/>
    <w:rsid w:val="0006488C"/>
    <w:rsid w:val="00064A4F"/>
    <w:rsid w:val="00065046"/>
    <w:rsid w:val="0006513C"/>
    <w:rsid w:val="000662A2"/>
    <w:rsid w:val="000663DA"/>
    <w:rsid w:val="00066561"/>
    <w:rsid w:val="00067C15"/>
    <w:rsid w:val="00067C3A"/>
    <w:rsid w:val="00067C96"/>
    <w:rsid w:val="00067F91"/>
    <w:rsid w:val="00070A92"/>
    <w:rsid w:val="00070C83"/>
    <w:rsid w:val="000710D1"/>
    <w:rsid w:val="000710DB"/>
    <w:rsid w:val="000718FE"/>
    <w:rsid w:val="00072169"/>
    <w:rsid w:val="000726C6"/>
    <w:rsid w:val="00072793"/>
    <w:rsid w:val="00073040"/>
    <w:rsid w:val="0007333B"/>
    <w:rsid w:val="00073890"/>
    <w:rsid w:val="00073B55"/>
    <w:rsid w:val="00073BD7"/>
    <w:rsid w:val="00073FA5"/>
    <w:rsid w:val="00073FC9"/>
    <w:rsid w:val="000748EB"/>
    <w:rsid w:val="00074AE7"/>
    <w:rsid w:val="00074C86"/>
    <w:rsid w:val="00074FF7"/>
    <w:rsid w:val="00075239"/>
    <w:rsid w:val="00075483"/>
    <w:rsid w:val="0007571F"/>
    <w:rsid w:val="00075A70"/>
    <w:rsid w:val="00075C16"/>
    <w:rsid w:val="00076395"/>
    <w:rsid w:val="00076CC7"/>
    <w:rsid w:val="0007702C"/>
    <w:rsid w:val="000772C1"/>
    <w:rsid w:val="000778B0"/>
    <w:rsid w:val="00080EFB"/>
    <w:rsid w:val="00081436"/>
    <w:rsid w:val="000814F5"/>
    <w:rsid w:val="00081583"/>
    <w:rsid w:val="000819D3"/>
    <w:rsid w:val="00081C6A"/>
    <w:rsid w:val="000821D2"/>
    <w:rsid w:val="000825D0"/>
    <w:rsid w:val="000827DA"/>
    <w:rsid w:val="00082A02"/>
    <w:rsid w:val="00082CE4"/>
    <w:rsid w:val="00082EEA"/>
    <w:rsid w:val="000837A5"/>
    <w:rsid w:val="00083CF9"/>
    <w:rsid w:val="0008412C"/>
    <w:rsid w:val="00084C27"/>
    <w:rsid w:val="00084FF9"/>
    <w:rsid w:val="000852EC"/>
    <w:rsid w:val="00085412"/>
    <w:rsid w:val="00086686"/>
    <w:rsid w:val="00086898"/>
    <w:rsid w:val="000869C1"/>
    <w:rsid w:val="00086A6E"/>
    <w:rsid w:val="00086AC6"/>
    <w:rsid w:val="00086E4A"/>
    <w:rsid w:val="00087413"/>
    <w:rsid w:val="000879F3"/>
    <w:rsid w:val="0009031B"/>
    <w:rsid w:val="000905C6"/>
    <w:rsid w:val="00090B34"/>
    <w:rsid w:val="00090C2E"/>
    <w:rsid w:val="00090CC1"/>
    <w:rsid w:val="00090E23"/>
    <w:rsid w:val="0009138F"/>
    <w:rsid w:val="00091398"/>
    <w:rsid w:val="00091607"/>
    <w:rsid w:val="0009199D"/>
    <w:rsid w:val="000927EE"/>
    <w:rsid w:val="00092BEE"/>
    <w:rsid w:val="00092F90"/>
    <w:rsid w:val="000930CF"/>
    <w:rsid w:val="000933BB"/>
    <w:rsid w:val="000936B1"/>
    <w:rsid w:val="0009395B"/>
    <w:rsid w:val="000939A9"/>
    <w:rsid w:val="00093D42"/>
    <w:rsid w:val="00093FE9"/>
    <w:rsid w:val="00094106"/>
    <w:rsid w:val="000942D9"/>
    <w:rsid w:val="000943F4"/>
    <w:rsid w:val="00094CC6"/>
    <w:rsid w:val="00094CCE"/>
    <w:rsid w:val="00095532"/>
    <w:rsid w:val="000955A6"/>
    <w:rsid w:val="000955D0"/>
    <w:rsid w:val="0009560E"/>
    <w:rsid w:val="000959B6"/>
    <w:rsid w:val="00095BEE"/>
    <w:rsid w:val="00095E53"/>
    <w:rsid w:val="000960BC"/>
    <w:rsid w:val="00096327"/>
    <w:rsid w:val="0009697C"/>
    <w:rsid w:val="00096E3F"/>
    <w:rsid w:val="00096EDB"/>
    <w:rsid w:val="00096FE2"/>
    <w:rsid w:val="0009729F"/>
    <w:rsid w:val="0009745E"/>
    <w:rsid w:val="000975CE"/>
    <w:rsid w:val="000977B8"/>
    <w:rsid w:val="00097FD5"/>
    <w:rsid w:val="000A058F"/>
    <w:rsid w:val="000A07E6"/>
    <w:rsid w:val="000A0861"/>
    <w:rsid w:val="000A127C"/>
    <w:rsid w:val="000A1BC0"/>
    <w:rsid w:val="000A1CC3"/>
    <w:rsid w:val="000A229A"/>
    <w:rsid w:val="000A2C41"/>
    <w:rsid w:val="000A2CE5"/>
    <w:rsid w:val="000A33FC"/>
    <w:rsid w:val="000A362E"/>
    <w:rsid w:val="000A3B8E"/>
    <w:rsid w:val="000A4193"/>
    <w:rsid w:val="000A471F"/>
    <w:rsid w:val="000A48FF"/>
    <w:rsid w:val="000A4CEE"/>
    <w:rsid w:val="000A54EF"/>
    <w:rsid w:val="000A59B2"/>
    <w:rsid w:val="000A59D8"/>
    <w:rsid w:val="000A5C78"/>
    <w:rsid w:val="000A67DB"/>
    <w:rsid w:val="000A6A61"/>
    <w:rsid w:val="000A6E9C"/>
    <w:rsid w:val="000A7125"/>
    <w:rsid w:val="000A7401"/>
    <w:rsid w:val="000A741B"/>
    <w:rsid w:val="000A745B"/>
    <w:rsid w:val="000A7489"/>
    <w:rsid w:val="000A74B1"/>
    <w:rsid w:val="000A7604"/>
    <w:rsid w:val="000A7C30"/>
    <w:rsid w:val="000A7D38"/>
    <w:rsid w:val="000A7F5B"/>
    <w:rsid w:val="000B004B"/>
    <w:rsid w:val="000B02A9"/>
    <w:rsid w:val="000B07D9"/>
    <w:rsid w:val="000B153E"/>
    <w:rsid w:val="000B1A09"/>
    <w:rsid w:val="000B1A20"/>
    <w:rsid w:val="000B1A2B"/>
    <w:rsid w:val="000B1D62"/>
    <w:rsid w:val="000B2978"/>
    <w:rsid w:val="000B2BA7"/>
    <w:rsid w:val="000B2E23"/>
    <w:rsid w:val="000B3BF2"/>
    <w:rsid w:val="000B3CC1"/>
    <w:rsid w:val="000B3FA8"/>
    <w:rsid w:val="000B43A2"/>
    <w:rsid w:val="000B4A1C"/>
    <w:rsid w:val="000B4D3E"/>
    <w:rsid w:val="000B5286"/>
    <w:rsid w:val="000B56C7"/>
    <w:rsid w:val="000B5B15"/>
    <w:rsid w:val="000B6814"/>
    <w:rsid w:val="000B6DE4"/>
    <w:rsid w:val="000B6F79"/>
    <w:rsid w:val="000B6FAE"/>
    <w:rsid w:val="000B72C1"/>
    <w:rsid w:val="000B79AC"/>
    <w:rsid w:val="000B7B67"/>
    <w:rsid w:val="000B7B7D"/>
    <w:rsid w:val="000B7D1F"/>
    <w:rsid w:val="000C0608"/>
    <w:rsid w:val="000C08B2"/>
    <w:rsid w:val="000C1D35"/>
    <w:rsid w:val="000C2351"/>
    <w:rsid w:val="000C25D7"/>
    <w:rsid w:val="000C2624"/>
    <w:rsid w:val="000C2810"/>
    <w:rsid w:val="000C2E34"/>
    <w:rsid w:val="000C3C04"/>
    <w:rsid w:val="000C40A5"/>
    <w:rsid w:val="000C4173"/>
    <w:rsid w:val="000C4792"/>
    <w:rsid w:val="000C4B89"/>
    <w:rsid w:val="000C4EAF"/>
    <w:rsid w:val="000C51CC"/>
    <w:rsid w:val="000C520F"/>
    <w:rsid w:val="000C52B1"/>
    <w:rsid w:val="000C57A7"/>
    <w:rsid w:val="000C5C9B"/>
    <w:rsid w:val="000C5E85"/>
    <w:rsid w:val="000C65E2"/>
    <w:rsid w:val="000C68C0"/>
    <w:rsid w:val="000C6CAD"/>
    <w:rsid w:val="000C6F82"/>
    <w:rsid w:val="000C7056"/>
    <w:rsid w:val="000C751A"/>
    <w:rsid w:val="000C751C"/>
    <w:rsid w:val="000C759F"/>
    <w:rsid w:val="000C75E7"/>
    <w:rsid w:val="000C7630"/>
    <w:rsid w:val="000C7B97"/>
    <w:rsid w:val="000C7D83"/>
    <w:rsid w:val="000C7EB9"/>
    <w:rsid w:val="000D0707"/>
    <w:rsid w:val="000D0D85"/>
    <w:rsid w:val="000D1067"/>
    <w:rsid w:val="000D10E7"/>
    <w:rsid w:val="000D154F"/>
    <w:rsid w:val="000D16A7"/>
    <w:rsid w:val="000D20A0"/>
    <w:rsid w:val="000D2129"/>
    <w:rsid w:val="000D2245"/>
    <w:rsid w:val="000D22C3"/>
    <w:rsid w:val="000D22E4"/>
    <w:rsid w:val="000D234B"/>
    <w:rsid w:val="000D2657"/>
    <w:rsid w:val="000D2704"/>
    <w:rsid w:val="000D2BC0"/>
    <w:rsid w:val="000D2C1E"/>
    <w:rsid w:val="000D2DE2"/>
    <w:rsid w:val="000D2E91"/>
    <w:rsid w:val="000D384A"/>
    <w:rsid w:val="000D3CF3"/>
    <w:rsid w:val="000D4548"/>
    <w:rsid w:val="000D4622"/>
    <w:rsid w:val="000D466F"/>
    <w:rsid w:val="000D47B6"/>
    <w:rsid w:val="000D4D9A"/>
    <w:rsid w:val="000D5078"/>
    <w:rsid w:val="000D58D6"/>
    <w:rsid w:val="000D5ACF"/>
    <w:rsid w:val="000D60A3"/>
    <w:rsid w:val="000D66A9"/>
    <w:rsid w:val="000D6787"/>
    <w:rsid w:val="000D679F"/>
    <w:rsid w:val="000D6BD5"/>
    <w:rsid w:val="000D6F66"/>
    <w:rsid w:val="000D78FB"/>
    <w:rsid w:val="000D7AB3"/>
    <w:rsid w:val="000D7EB1"/>
    <w:rsid w:val="000E007D"/>
    <w:rsid w:val="000E02D6"/>
    <w:rsid w:val="000E02D9"/>
    <w:rsid w:val="000E0626"/>
    <w:rsid w:val="000E085E"/>
    <w:rsid w:val="000E09E0"/>
    <w:rsid w:val="000E0A3A"/>
    <w:rsid w:val="000E0C0A"/>
    <w:rsid w:val="000E1227"/>
    <w:rsid w:val="000E168B"/>
    <w:rsid w:val="000E19EF"/>
    <w:rsid w:val="000E1E79"/>
    <w:rsid w:val="000E244C"/>
    <w:rsid w:val="000E2537"/>
    <w:rsid w:val="000E2646"/>
    <w:rsid w:val="000E27B3"/>
    <w:rsid w:val="000E2A92"/>
    <w:rsid w:val="000E3559"/>
    <w:rsid w:val="000E35BA"/>
    <w:rsid w:val="000E379C"/>
    <w:rsid w:val="000E3907"/>
    <w:rsid w:val="000E3B90"/>
    <w:rsid w:val="000E3D7B"/>
    <w:rsid w:val="000E44B8"/>
    <w:rsid w:val="000E4744"/>
    <w:rsid w:val="000E47A9"/>
    <w:rsid w:val="000E47D7"/>
    <w:rsid w:val="000E4A35"/>
    <w:rsid w:val="000E551F"/>
    <w:rsid w:val="000E5717"/>
    <w:rsid w:val="000E5725"/>
    <w:rsid w:val="000E64E1"/>
    <w:rsid w:val="000E6730"/>
    <w:rsid w:val="000E6999"/>
    <w:rsid w:val="000E6A5F"/>
    <w:rsid w:val="000E72FE"/>
    <w:rsid w:val="000E756A"/>
    <w:rsid w:val="000E7655"/>
    <w:rsid w:val="000E7A0D"/>
    <w:rsid w:val="000E7AFD"/>
    <w:rsid w:val="000E7EDD"/>
    <w:rsid w:val="000F02A1"/>
    <w:rsid w:val="000F0CF8"/>
    <w:rsid w:val="000F1162"/>
    <w:rsid w:val="000F140A"/>
    <w:rsid w:val="000F14A0"/>
    <w:rsid w:val="000F1AC3"/>
    <w:rsid w:val="000F242A"/>
    <w:rsid w:val="000F268C"/>
    <w:rsid w:val="000F26FC"/>
    <w:rsid w:val="000F2807"/>
    <w:rsid w:val="000F2BAB"/>
    <w:rsid w:val="000F2C8A"/>
    <w:rsid w:val="000F2D30"/>
    <w:rsid w:val="000F2E2F"/>
    <w:rsid w:val="000F34AE"/>
    <w:rsid w:val="000F35F9"/>
    <w:rsid w:val="000F4185"/>
    <w:rsid w:val="000F41B1"/>
    <w:rsid w:val="000F4341"/>
    <w:rsid w:val="000F43F1"/>
    <w:rsid w:val="000F4592"/>
    <w:rsid w:val="000F4796"/>
    <w:rsid w:val="000F48ED"/>
    <w:rsid w:val="000F49FB"/>
    <w:rsid w:val="000F4F43"/>
    <w:rsid w:val="000F5274"/>
    <w:rsid w:val="000F52C0"/>
    <w:rsid w:val="000F583C"/>
    <w:rsid w:val="000F5920"/>
    <w:rsid w:val="000F5C75"/>
    <w:rsid w:val="000F5D28"/>
    <w:rsid w:val="000F6140"/>
    <w:rsid w:val="000F659F"/>
    <w:rsid w:val="000F664E"/>
    <w:rsid w:val="000F6F19"/>
    <w:rsid w:val="000F749A"/>
    <w:rsid w:val="000F78A2"/>
    <w:rsid w:val="000F7D28"/>
    <w:rsid w:val="000F7D56"/>
    <w:rsid w:val="001003EA"/>
    <w:rsid w:val="00100642"/>
    <w:rsid w:val="00100935"/>
    <w:rsid w:val="00100A87"/>
    <w:rsid w:val="00100F56"/>
    <w:rsid w:val="0010183F"/>
    <w:rsid w:val="00101984"/>
    <w:rsid w:val="001019DD"/>
    <w:rsid w:val="00102052"/>
    <w:rsid w:val="00102162"/>
    <w:rsid w:val="00102243"/>
    <w:rsid w:val="00102789"/>
    <w:rsid w:val="001028C1"/>
    <w:rsid w:val="00102B67"/>
    <w:rsid w:val="0010302C"/>
    <w:rsid w:val="00103627"/>
    <w:rsid w:val="001036DE"/>
    <w:rsid w:val="0010383F"/>
    <w:rsid w:val="00103B47"/>
    <w:rsid w:val="00103BB4"/>
    <w:rsid w:val="00103BDB"/>
    <w:rsid w:val="00103D73"/>
    <w:rsid w:val="00104699"/>
    <w:rsid w:val="00104878"/>
    <w:rsid w:val="00104A8C"/>
    <w:rsid w:val="00104CA3"/>
    <w:rsid w:val="00104F88"/>
    <w:rsid w:val="0010507F"/>
    <w:rsid w:val="001054B5"/>
    <w:rsid w:val="00105508"/>
    <w:rsid w:val="001059B2"/>
    <w:rsid w:val="00105C90"/>
    <w:rsid w:val="00105F09"/>
    <w:rsid w:val="00106252"/>
    <w:rsid w:val="001063E6"/>
    <w:rsid w:val="00106711"/>
    <w:rsid w:val="001069B7"/>
    <w:rsid w:val="00106C3D"/>
    <w:rsid w:val="00106CE3"/>
    <w:rsid w:val="00106EE6"/>
    <w:rsid w:val="00106FD3"/>
    <w:rsid w:val="00107721"/>
    <w:rsid w:val="00107A26"/>
    <w:rsid w:val="00107C3C"/>
    <w:rsid w:val="00107C96"/>
    <w:rsid w:val="00110797"/>
    <w:rsid w:val="0011084E"/>
    <w:rsid w:val="00110CB9"/>
    <w:rsid w:val="00111698"/>
    <w:rsid w:val="0011169B"/>
    <w:rsid w:val="001117BB"/>
    <w:rsid w:val="001117D5"/>
    <w:rsid w:val="0011214C"/>
    <w:rsid w:val="0011241A"/>
    <w:rsid w:val="00112619"/>
    <w:rsid w:val="001129ED"/>
    <w:rsid w:val="00112C74"/>
    <w:rsid w:val="00112E29"/>
    <w:rsid w:val="00113742"/>
    <w:rsid w:val="00113956"/>
    <w:rsid w:val="00113C53"/>
    <w:rsid w:val="00113EF7"/>
    <w:rsid w:val="00113EFA"/>
    <w:rsid w:val="00114278"/>
    <w:rsid w:val="00114303"/>
    <w:rsid w:val="0011455F"/>
    <w:rsid w:val="0011466B"/>
    <w:rsid w:val="001146E0"/>
    <w:rsid w:val="0011479E"/>
    <w:rsid w:val="00114F88"/>
    <w:rsid w:val="00114FDB"/>
    <w:rsid w:val="0011558D"/>
    <w:rsid w:val="001160BE"/>
    <w:rsid w:val="001165AA"/>
    <w:rsid w:val="00116A78"/>
    <w:rsid w:val="0011718D"/>
    <w:rsid w:val="00117450"/>
    <w:rsid w:val="0011774E"/>
    <w:rsid w:val="00117B53"/>
    <w:rsid w:val="00117BAD"/>
    <w:rsid w:val="00117BF9"/>
    <w:rsid w:val="00117C46"/>
    <w:rsid w:val="00117E19"/>
    <w:rsid w:val="00120131"/>
    <w:rsid w:val="001204E8"/>
    <w:rsid w:val="00120B90"/>
    <w:rsid w:val="00120D78"/>
    <w:rsid w:val="0012121C"/>
    <w:rsid w:val="001212F7"/>
    <w:rsid w:val="00121361"/>
    <w:rsid w:val="00122469"/>
    <w:rsid w:val="00122C33"/>
    <w:rsid w:val="001231FF"/>
    <w:rsid w:val="00123272"/>
    <w:rsid w:val="001232A8"/>
    <w:rsid w:val="001232F7"/>
    <w:rsid w:val="00123699"/>
    <w:rsid w:val="00123AA0"/>
    <w:rsid w:val="00123B8C"/>
    <w:rsid w:val="00123CA4"/>
    <w:rsid w:val="00124146"/>
    <w:rsid w:val="0012416E"/>
    <w:rsid w:val="00124255"/>
    <w:rsid w:val="001242DC"/>
    <w:rsid w:val="0012432A"/>
    <w:rsid w:val="0012456A"/>
    <w:rsid w:val="001245C3"/>
    <w:rsid w:val="0012477F"/>
    <w:rsid w:val="001248B3"/>
    <w:rsid w:val="001248F2"/>
    <w:rsid w:val="00124B72"/>
    <w:rsid w:val="001250B6"/>
    <w:rsid w:val="001250F0"/>
    <w:rsid w:val="001251A9"/>
    <w:rsid w:val="0012566B"/>
    <w:rsid w:val="0012589B"/>
    <w:rsid w:val="00125957"/>
    <w:rsid w:val="00125ACA"/>
    <w:rsid w:val="00125B7B"/>
    <w:rsid w:val="0012669C"/>
    <w:rsid w:val="001267F4"/>
    <w:rsid w:val="00126E13"/>
    <w:rsid w:val="0012720D"/>
    <w:rsid w:val="00127396"/>
    <w:rsid w:val="001276E5"/>
    <w:rsid w:val="00127722"/>
    <w:rsid w:val="00127DB3"/>
    <w:rsid w:val="00127FB1"/>
    <w:rsid w:val="00130083"/>
    <w:rsid w:val="00130322"/>
    <w:rsid w:val="00130429"/>
    <w:rsid w:val="001305A4"/>
    <w:rsid w:val="00130CD1"/>
    <w:rsid w:val="00131317"/>
    <w:rsid w:val="001314EF"/>
    <w:rsid w:val="00131E49"/>
    <w:rsid w:val="00131F49"/>
    <w:rsid w:val="00132334"/>
    <w:rsid w:val="001323D0"/>
    <w:rsid w:val="0013287B"/>
    <w:rsid w:val="0013291C"/>
    <w:rsid w:val="00133283"/>
    <w:rsid w:val="00133C11"/>
    <w:rsid w:val="0013405B"/>
    <w:rsid w:val="0013451F"/>
    <w:rsid w:val="0013478F"/>
    <w:rsid w:val="00134904"/>
    <w:rsid w:val="0013545F"/>
    <w:rsid w:val="00135756"/>
    <w:rsid w:val="001358E2"/>
    <w:rsid w:val="00135B99"/>
    <w:rsid w:val="00135BD7"/>
    <w:rsid w:val="00135CCD"/>
    <w:rsid w:val="00135D42"/>
    <w:rsid w:val="00135E55"/>
    <w:rsid w:val="00136182"/>
    <w:rsid w:val="00136782"/>
    <w:rsid w:val="00136B6C"/>
    <w:rsid w:val="00136C56"/>
    <w:rsid w:val="00137005"/>
    <w:rsid w:val="0013703D"/>
    <w:rsid w:val="0013710E"/>
    <w:rsid w:val="001372A6"/>
    <w:rsid w:val="00137514"/>
    <w:rsid w:val="00137794"/>
    <w:rsid w:val="00137D23"/>
    <w:rsid w:val="00137E5A"/>
    <w:rsid w:val="00140216"/>
    <w:rsid w:val="001403FB"/>
    <w:rsid w:val="00140437"/>
    <w:rsid w:val="0014069A"/>
    <w:rsid w:val="00140A82"/>
    <w:rsid w:val="00140E02"/>
    <w:rsid w:val="00141024"/>
    <w:rsid w:val="00141107"/>
    <w:rsid w:val="00141239"/>
    <w:rsid w:val="00141276"/>
    <w:rsid w:val="00141324"/>
    <w:rsid w:val="001416D2"/>
    <w:rsid w:val="00141FE0"/>
    <w:rsid w:val="001420F6"/>
    <w:rsid w:val="0014294A"/>
    <w:rsid w:val="00142B68"/>
    <w:rsid w:val="00143211"/>
    <w:rsid w:val="00143268"/>
    <w:rsid w:val="0014332F"/>
    <w:rsid w:val="00143509"/>
    <w:rsid w:val="00143653"/>
    <w:rsid w:val="00143712"/>
    <w:rsid w:val="001439AD"/>
    <w:rsid w:val="001439D4"/>
    <w:rsid w:val="00143AF1"/>
    <w:rsid w:val="00143EA1"/>
    <w:rsid w:val="00143F9B"/>
    <w:rsid w:val="001440A9"/>
    <w:rsid w:val="001441C3"/>
    <w:rsid w:val="001445FA"/>
    <w:rsid w:val="0014492B"/>
    <w:rsid w:val="00144E7B"/>
    <w:rsid w:val="00144E93"/>
    <w:rsid w:val="00145097"/>
    <w:rsid w:val="0014547F"/>
    <w:rsid w:val="0014551B"/>
    <w:rsid w:val="001455FC"/>
    <w:rsid w:val="00146126"/>
    <w:rsid w:val="001461E2"/>
    <w:rsid w:val="00146783"/>
    <w:rsid w:val="00146BA0"/>
    <w:rsid w:val="00146EFE"/>
    <w:rsid w:val="00147001"/>
    <w:rsid w:val="001470D8"/>
    <w:rsid w:val="00147220"/>
    <w:rsid w:val="00147418"/>
    <w:rsid w:val="001475BA"/>
    <w:rsid w:val="0014789C"/>
    <w:rsid w:val="001478AE"/>
    <w:rsid w:val="0014792A"/>
    <w:rsid w:val="00147ECA"/>
    <w:rsid w:val="00147EE6"/>
    <w:rsid w:val="00147FBF"/>
    <w:rsid w:val="001507A2"/>
    <w:rsid w:val="00150BE2"/>
    <w:rsid w:val="001511D6"/>
    <w:rsid w:val="001513CA"/>
    <w:rsid w:val="00151584"/>
    <w:rsid w:val="00151639"/>
    <w:rsid w:val="00151716"/>
    <w:rsid w:val="001517E0"/>
    <w:rsid w:val="0015183F"/>
    <w:rsid w:val="00151A33"/>
    <w:rsid w:val="00151E79"/>
    <w:rsid w:val="001523AE"/>
    <w:rsid w:val="00152C2D"/>
    <w:rsid w:val="00152C50"/>
    <w:rsid w:val="00152DEF"/>
    <w:rsid w:val="00152E1F"/>
    <w:rsid w:val="001531D4"/>
    <w:rsid w:val="0015334E"/>
    <w:rsid w:val="00153B37"/>
    <w:rsid w:val="00153E39"/>
    <w:rsid w:val="00153FAF"/>
    <w:rsid w:val="00154030"/>
    <w:rsid w:val="001544AE"/>
    <w:rsid w:val="00154846"/>
    <w:rsid w:val="001549B7"/>
    <w:rsid w:val="00155025"/>
    <w:rsid w:val="00155103"/>
    <w:rsid w:val="0015531C"/>
    <w:rsid w:val="0015533E"/>
    <w:rsid w:val="001553BA"/>
    <w:rsid w:val="00155BEF"/>
    <w:rsid w:val="00155C19"/>
    <w:rsid w:val="00155C43"/>
    <w:rsid w:val="00155FBC"/>
    <w:rsid w:val="00156541"/>
    <w:rsid w:val="00156757"/>
    <w:rsid w:val="001567B9"/>
    <w:rsid w:val="00156B55"/>
    <w:rsid w:val="00156F39"/>
    <w:rsid w:val="00156FA8"/>
    <w:rsid w:val="0015718C"/>
    <w:rsid w:val="001575C7"/>
    <w:rsid w:val="0015786A"/>
    <w:rsid w:val="001578F0"/>
    <w:rsid w:val="00157CBC"/>
    <w:rsid w:val="0016093E"/>
    <w:rsid w:val="00160CCD"/>
    <w:rsid w:val="00160F05"/>
    <w:rsid w:val="0016188B"/>
    <w:rsid w:val="0016197F"/>
    <w:rsid w:val="00161A14"/>
    <w:rsid w:val="00161F00"/>
    <w:rsid w:val="00161F25"/>
    <w:rsid w:val="001624D4"/>
    <w:rsid w:val="00162721"/>
    <w:rsid w:val="00162837"/>
    <w:rsid w:val="00163190"/>
    <w:rsid w:val="001631C7"/>
    <w:rsid w:val="00163904"/>
    <w:rsid w:val="00163982"/>
    <w:rsid w:val="0016403D"/>
    <w:rsid w:val="001646DF"/>
    <w:rsid w:val="001648A4"/>
    <w:rsid w:val="00164D33"/>
    <w:rsid w:val="00165231"/>
    <w:rsid w:val="00165490"/>
    <w:rsid w:val="00165546"/>
    <w:rsid w:val="00165905"/>
    <w:rsid w:val="00165DDC"/>
    <w:rsid w:val="001665A2"/>
    <w:rsid w:val="00166D8C"/>
    <w:rsid w:val="00166E4B"/>
    <w:rsid w:val="00167488"/>
    <w:rsid w:val="001676D0"/>
    <w:rsid w:val="00167717"/>
    <w:rsid w:val="001677BA"/>
    <w:rsid w:val="00167912"/>
    <w:rsid w:val="0016792E"/>
    <w:rsid w:val="00167B18"/>
    <w:rsid w:val="00167CBB"/>
    <w:rsid w:val="00167D8D"/>
    <w:rsid w:val="00167E7C"/>
    <w:rsid w:val="001703A0"/>
    <w:rsid w:val="00170A5C"/>
    <w:rsid w:val="00170CD1"/>
    <w:rsid w:val="00171142"/>
    <w:rsid w:val="00171735"/>
    <w:rsid w:val="00171759"/>
    <w:rsid w:val="001718D6"/>
    <w:rsid w:val="00171DDE"/>
    <w:rsid w:val="00171E1B"/>
    <w:rsid w:val="00171F13"/>
    <w:rsid w:val="001721B7"/>
    <w:rsid w:val="001721C3"/>
    <w:rsid w:val="0017239C"/>
    <w:rsid w:val="00172BCA"/>
    <w:rsid w:val="00172D4C"/>
    <w:rsid w:val="00172DFE"/>
    <w:rsid w:val="00173651"/>
    <w:rsid w:val="00174096"/>
    <w:rsid w:val="001746B8"/>
    <w:rsid w:val="00174996"/>
    <w:rsid w:val="00174BE7"/>
    <w:rsid w:val="0017587E"/>
    <w:rsid w:val="00175D73"/>
    <w:rsid w:val="00176248"/>
    <w:rsid w:val="0017656D"/>
    <w:rsid w:val="001769D1"/>
    <w:rsid w:val="001769E1"/>
    <w:rsid w:val="00177319"/>
    <w:rsid w:val="0017787D"/>
    <w:rsid w:val="001779FB"/>
    <w:rsid w:val="00180A89"/>
    <w:rsid w:val="00180B57"/>
    <w:rsid w:val="00180D87"/>
    <w:rsid w:val="00180F86"/>
    <w:rsid w:val="00181535"/>
    <w:rsid w:val="00181544"/>
    <w:rsid w:val="001815AF"/>
    <w:rsid w:val="001818DB"/>
    <w:rsid w:val="00181A18"/>
    <w:rsid w:val="00181B87"/>
    <w:rsid w:val="00181CE4"/>
    <w:rsid w:val="00182156"/>
    <w:rsid w:val="00182233"/>
    <w:rsid w:val="0018292C"/>
    <w:rsid w:val="00182AA7"/>
    <w:rsid w:val="00182C9C"/>
    <w:rsid w:val="0018325E"/>
    <w:rsid w:val="00183831"/>
    <w:rsid w:val="00183872"/>
    <w:rsid w:val="00183894"/>
    <w:rsid w:val="00183906"/>
    <w:rsid w:val="0018391D"/>
    <w:rsid w:val="001839A4"/>
    <w:rsid w:val="00183C7E"/>
    <w:rsid w:val="00184528"/>
    <w:rsid w:val="00184582"/>
    <w:rsid w:val="00184FFE"/>
    <w:rsid w:val="001854B9"/>
    <w:rsid w:val="0018592D"/>
    <w:rsid w:val="00185A5B"/>
    <w:rsid w:val="00185CEA"/>
    <w:rsid w:val="00185E5E"/>
    <w:rsid w:val="00185F1F"/>
    <w:rsid w:val="001860A9"/>
    <w:rsid w:val="0018621C"/>
    <w:rsid w:val="0018652A"/>
    <w:rsid w:val="00186ED9"/>
    <w:rsid w:val="00187109"/>
    <w:rsid w:val="0018710E"/>
    <w:rsid w:val="00187698"/>
    <w:rsid w:val="00187A2D"/>
    <w:rsid w:val="00187A71"/>
    <w:rsid w:val="00190517"/>
    <w:rsid w:val="00190685"/>
    <w:rsid w:val="00190B73"/>
    <w:rsid w:val="00190BE1"/>
    <w:rsid w:val="00191075"/>
    <w:rsid w:val="00191139"/>
    <w:rsid w:val="00191A53"/>
    <w:rsid w:val="00191C33"/>
    <w:rsid w:val="00191C60"/>
    <w:rsid w:val="00191E3F"/>
    <w:rsid w:val="00191F22"/>
    <w:rsid w:val="001921C4"/>
    <w:rsid w:val="001924CA"/>
    <w:rsid w:val="00192638"/>
    <w:rsid w:val="0019287B"/>
    <w:rsid w:val="001929C2"/>
    <w:rsid w:val="00192A22"/>
    <w:rsid w:val="00192A4A"/>
    <w:rsid w:val="00192B8E"/>
    <w:rsid w:val="00192C18"/>
    <w:rsid w:val="00192CE7"/>
    <w:rsid w:val="00192D19"/>
    <w:rsid w:val="00192F50"/>
    <w:rsid w:val="001930B7"/>
    <w:rsid w:val="001936FB"/>
    <w:rsid w:val="00193737"/>
    <w:rsid w:val="0019460A"/>
    <w:rsid w:val="00194F3E"/>
    <w:rsid w:val="001950F6"/>
    <w:rsid w:val="001953F6"/>
    <w:rsid w:val="0019546B"/>
    <w:rsid w:val="001956F9"/>
    <w:rsid w:val="00196037"/>
    <w:rsid w:val="00196053"/>
    <w:rsid w:val="001962D9"/>
    <w:rsid w:val="001962F0"/>
    <w:rsid w:val="00196363"/>
    <w:rsid w:val="00196530"/>
    <w:rsid w:val="00196C71"/>
    <w:rsid w:val="001971CE"/>
    <w:rsid w:val="001974BC"/>
    <w:rsid w:val="00197F0F"/>
    <w:rsid w:val="001A0087"/>
    <w:rsid w:val="001A04AA"/>
    <w:rsid w:val="001A0752"/>
    <w:rsid w:val="001A1201"/>
    <w:rsid w:val="001A12B8"/>
    <w:rsid w:val="001A139B"/>
    <w:rsid w:val="001A19EB"/>
    <w:rsid w:val="001A1AED"/>
    <w:rsid w:val="001A1B8E"/>
    <w:rsid w:val="001A1B9D"/>
    <w:rsid w:val="001A1C49"/>
    <w:rsid w:val="001A1CAA"/>
    <w:rsid w:val="001A1CC4"/>
    <w:rsid w:val="001A1E7F"/>
    <w:rsid w:val="001A1EAA"/>
    <w:rsid w:val="001A214E"/>
    <w:rsid w:val="001A225F"/>
    <w:rsid w:val="001A23CF"/>
    <w:rsid w:val="001A23EA"/>
    <w:rsid w:val="001A2596"/>
    <w:rsid w:val="001A292D"/>
    <w:rsid w:val="001A2E13"/>
    <w:rsid w:val="001A2F41"/>
    <w:rsid w:val="001A3113"/>
    <w:rsid w:val="001A3781"/>
    <w:rsid w:val="001A39EA"/>
    <w:rsid w:val="001A3FCE"/>
    <w:rsid w:val="001A42A5"/>
    <w:rsid w:val="001A485B"/>
    <w:rsid w:val="001A50AF"/>
    <w:rsid w:val="001A57A8"/>
    <w:rsid w:val="001A5C0B"/>
    <w:rsid w:val="001A5EB3"/>
    <w:rsid w:val="001A5EBE"/>
    <w:rsid w:val="001A5F01"/>
    <w:rsid w:val="001A621A"/>
    <w:rsid w:val="001A661D"/>
    <w:rsid w:val="001A67DD"/>
    <w:rsid w:val="001A6894"/>
    <w:rsid w:val="001A68B2"/>
    <w:rsid w:val="001A6CDA"/>
    <w:rsid w:val="001A6CE3"/>
    <w:rsid w:val="001A6D5A"/>
    <w:rsid w:val="001A6D90"/>
    <w:rsid w:val="001A6E88"/>
    <w:rsid w:val="001A6F6F"/>
    <w:rsid w:val="001A6F9A"/>
    <w:rsid w:val="001A71D0"/>
    <w:rsid w:val="001A722E"/>
    <w:rsid w:val="001A75B9"/>
    <w:rsid w:val="001A7703"/>
    <w:rsid w:val="001A7F10"/>
    <w:rsid w:val="001A7F1F"/>
    <w:rsid w:val="001B0501"/>
    <w:rsid w:val="001B09EF"/>
    <w:rsid w:val="001B11F3"/>
    <w:rsid w:val="001B1340"/>
    <w:rsid w:val="001B1425"/>
    <w:rsid w:val="001B1826"/>
    <w:rsid w:val="001B196C"/>
    <w:rsid w:val="001B1AEF"/>
    <w:rsid w:val="001B24BD"/>
    <w:rsid w:val="001B24E1"/>
    <w:rsid w:val="001B272E"/>
    <w:rsid w:val="001B2FD2"/>
    <w:rsid w:val="001B3419"/>
    <w:rsid w:val="001B3848"/>
    <w:rsid w:val="001B3A95"/>
    <w:rsid w:val="001B3AED"/>
    <w:rsid w:val="001B3D33"/>
    <w:rsid w:val="001B41B6"/>
    <w:rsid w:val="001B424A"/>
    <w:rsid w:val="001B424E"/>
    <w:rsid w:val="001B434D"/>
    <w:rsid w:val="001B46C0"/>
    <w:rsid w:val="001B4CD3"/>
    <w:rsid w:val="001B4F95"/>
    <w:rsid w:val="001B506B"/>
    <w:rsid w:val="001B51AA"/>
    <w:rsid w:val="001B59D8"/>
    <w:rsid w:val="001B5F91"/>
    <w:rsid w:val="001B6330"/>
    <w:rsid w:val="001B634E"/>
    <w:rsid w:val="001B64A2"/>
    <w:rsid w:val="001B6722"/>
    <w:rsid w:val="001B6828"/>
    <w:rsid w:val="001B6C08"/>
    <w:rsid w:val="001B7135"/>
    <w:rsid w:val="001B7486"/>
    <w:rsid w:val="001C025F"/>
    <w:rsid w:val="001C04EF"/>
    <w:rsid w:val="001C089A"/>
    <w:rsid w:val="001C0AC7"/>
    <w:rsid w:val="001C137A"/>
    <w:rsid w:val="001C1457"/>
    <w:rsid w:val="001C16E0"/>
    <w:rsid w:val="001C1C0C"/>
    <w:rsid w:val="001C1F47"/>
    <w:rsid w:val="001C23AF"/>
    <w:rsid w:val="001C2497"/>
    <w:rsid w:val="001C269D"/>
    <w:rsid w:val="001C27E0"/>
    <w:rsid w:val="001C288A"/>
    <w:rsid w:val="001C3324"/>
    <w:rsid w:val="001C465E"/>
    <w:rsid w:val="001C4F46"/>
    <w:rsid w:val="001C4FB9"/>
    <w:rsid w:val="001C57AD"/>
    <w:rsid w:val="001C59FC"/>
    <w:rsid w:val="001C5C22"/>
    <w:rsid w:val="001C5E5D"/>
    <w:rsid w:val="001C61A6"/>
    <w:rsid w:val="001C67A0"/>
    <w:rsid w:val="001C6A42"/>
    <w:rsid w:val="001C6D66"/>
    <w:rsid w:val="001C6F5F"/>
    <w:rsid w:val="001C71EC"/>
    <w:rsid w:val="001C72AB"/>
    <w:rsid w:val="001C733C"/>
    <w:rsid w:val="001C7355"/>
    <w:rsid w:val="001C73E3"/>
    <w:rsid w:val="001C75B6"/>
    <w:rsid w:val="001C76DE"/>
    <w:rsid w:val="001C7929"/>
    <w:rsid w:val="001C793E"/>
    <w:rsid w:val="001C7E12"/>
    <w:rsid w:val="001C7FD9"/>
    <w:rsid w:val="001D0146"/>
    <w:rsid w:val="001D04FD"/>
    <w:rsid w:val="001D05EE"/>
    <w:rsid w:val="001D0D8E"/>
    <w:rsid w:val="001D0D96"/>
    <w:rsid w:val="001D0DE3"/>
    <w:rsid w:val="001D0F45"/>
    <w:rsid w:val="001D0FD3"/>
    <w:rsid w:val="001D1017"/>
    <w:rsid w:val="001D12B0"/>
    <w:rsid w:val="001D12D1"/>
    <w:rsid w:val="001D1E58"/>
    <w:rsid w:val="001D20E9"/>
    <w:rsid w:val="001D2256"/>
    <w:rsid w:val="001D23C8"/>
    <w:rsid w:val="001D23EF"/>
    <w:rsid w:val="001D23F6"/>
    <w:rsid w:val="001D244D"/>
    <w:rsid w:val="001D299C"/>
    <w:rsid w:val="001D2DFF"/>
    <w:rsid w:val="001D35CC"/>
    <w:rsid w:val="001D378B"/>
    <w:rsid w:val="001D3CF1"/>
    <w:rsid w:val="001D3ECB"/>
    <w:rsid w:val="001D3F69"/>
    <w:rsid w:val="001D4650"/>
    <w:rsid w:val="001D491D"/>
    <w:rsid w:val="001D5276"/>
    <w:rsid w:val="001D52A3"/>
    <w:rsid w:val="001D63CC"/>
    <w:rsid w:val="001D67C3"/>
    <w:rsid w:val="001D69AB"/>
    <w:rsid w:val="001D69F2"/>
    <w:rsid w:val="001D6A34"/>
    <w:rsid w:val="001D6D28"/>
    <w:rsid w:val="001D6E09"/>
    <w:rsid w:val="001D77C6"/>
    <w:rsid w:val="001D7800"/>
    <w:rsid w:val="001D7BE3"/>
    <w:rsid w:val="001D7C02"/>
    <w:rsid w:val="001E03A1"/>
    <w:rsid w:val="001E112F"/>
    <w:rsid w:val="001E1289"/>
    <w:rsid w:val="001E14B3"/>
    <w:rsid w:val="001E172A"/>
    <w:rsid w:val="001E17F5"/>
    <w:rsid w:val="001E18CB"/>
    <w:rsid w:val="001E1AF1"/>
    <w:rsid w:val="001E1BEA"/>
    <w:rsid w:val="001E2D89"/>
    <w:rsid w:val="001E2DB5"/>
    <w:rsid w:val="001E3063"/>
    <w:rsid w:val="001E4310"/>
    <w:rsid w:val="001E459D"/>
    <w:rsid w:val="001E46A2"/>
    <w:rsid w:val="001E48F6"/>
    <w:rsid w:val="001E4B40"/>
    <w:rsid w:val="001E4C51"/>
    <w:rsid w:val="001E4E28"/>
    <w:rsid w:val="001E4F8F"/>
    <w:rsid w:val="001E51A5"/>
    <w:rsid w:val="001E5273"/>
    <w:rsid w:val="001E52FF"/>
    <w:rsid w:val="001E5AE4"/>
    <w:rsid w:val="001E5D63"/>
    <w:rsid w:val="001E5DB1"/>
    <w:rsid w:val="001E5EC7"/>
    <w:rsid w:val="001E603B"/>
    <w:rsid w:val="001E6C76"/>
    <w:rsid w:val="001E6E70"/>
    <w:rsid w:val="001E76C9"/>
    <w:rsid w:val="001E77BF"/>
    <w:rsid w:val="001E7CD6"/>
    <w:rsid w:val="001E7CF6"/>
    <w:rsid w:val="001E7EEA"/>
    <w:rsid w:val="001E7F4E"/>
    <w:rsid w:val="001E7FA1"/>
    <w:rsid w:val="001F0047"/>
    <w:rsid w:val="001F06C9"/>
    <w:rsid w:val="001F0735"/>
    <w:rsid w:val="001F0E58"/>
    <w:rsid w:val="001F13C8"/>
    <w:rsid w:val="001F1611"/>
    <w:rsid w:val="001F1BEB"/>
    <w:rsid w:val="001F1CCE"/>
    <w:rsid w:val="001F2015"/>
    <w:rsid w:val="001F2256"/>
    <w:rsid w:val="001F233D"/>
    <w:rsid w:val="001F2453"/>
    <w:rsid w:val="001F2832"/>
    <w:rsid w:val="001F29DA"/>
    <w:rsid w:val="001F3065"/>
    <w:rsid w:val="001F323A"/>
    <w:rsid w:val="001F328B"/>
    <w:rsid w:val="001F3295"/>
    <w:rsid w:val="001F38DF"/>
    <w:rsid w:val="001F39FA"/>
    <w:rsid w:val="001F3B56"/>
    <w:rsid w:val="001F3C98"/>
    <w:rsid w:val="001F3E03"/>
    <w:rsid w:val="001F4436"/>
    <w:rsid w:val="001F4761"/>
    <w:rsid w:val="001F4D73"/>
    <w:rsid w:val="001F50FC"/>
    <w:rsid w:val="001F56CE"/>
    <w:rsid w:val="001F5E5B"/>
    <w:rsid w:val="001F6043"/>
    <w:rsid w:val="001F616F"/>
    <w:rsid w:val="001F6426"/>
    <w:rsid w:val="001F6790"/>
    <w:rsid w:val="001F7046"/>
    <w:rsid w:val="001F70B0"/>
    <w:rsid w:val="001F7123"/>
    <w:rsid w:val="001F746E"/>
    <w:rsid w:val="001F79E3"/>
    <w:rsid w:val="001F79F9"/>
    <w:rsid w:val="001F79FD"/>
    <w:rsid w:val="001F7A75"/>
    <w:rsid w:val="001F7C15"/>
    <w:rsid w:val="0020001E"/>
    <w:rsid w:val="00200102"/>
    <w:rsid w:val="00200204"/>
    <w:rsid w:val="002002C7"/>
    <w:rsid w:val="002006E1"/>
    <w:rsid w:val="00200896"/>
    <w:rsid w:val="00200B51"/>
    <w:rsid w:val="00200BB9"/>
    <w:rsid w:val="00200D09"/>
    <w:rsid w:val="002012AD"/>
    <w:rsid w:val="00201585"/>
    <w:rsid w:val="00201978"/>
    <w:rsid w:val="00201C76"/>
    <w:rsid w:val="00201EED"/>
    <w:rsid w:val="0020219A"/>
    <w:rsid w:val="00202236"/>
    <w:rsid w:val="002025C6"/>
    <w:rsid w:val="0020270A"/>
    <w:rsid w:val="00202C5E"/>
    <w:rsid w:val="00202E70"/>
    <w:rsid w:val="00203594"/>
    <w:rsid w:val="00203CC6"/>
    <w:rsid w:val="00203E6A"/>
    <w:rsid w:val="002041C9"/>
    <w:rsid w:val="0020456E"/>
    <w:rsid w:val="00204713"/>
    <w:rsid w:val="002050F6"/>
    <w:rsid w:val="0020564E"/>
    <w:rsid w:val="0020598D"/>
    <w:rsid w:val="002060A7"/>
    <w:rsid w:val="00206169"/>
    <w:rsid w:val="00206B5C"/>
    <w:rsid w:val="00206DD3"/>
    <w:rsid w:val="002076DF"/>
    <w:rsid w:val="00207762"/>
    <w:rsid w:val="0020777F"/>
    <w:rsid w:val="0021000F"/>
    <w:rsid w:val="002101EC"/>
    <w:rsid w:val="002103A7"/>
    <w:rsid w:val="0021056B"/>
    <w:rsid w:val="0021061E"/>
    <w:rsid w:val="002106DC"/>
    <w:rsid w:val="002109FD"/>
    <w:rsid w:val="00210C94"/>
    <w:rsid w:val="002111AA"/>
    <w:rsid w:val="00211385"/>
    <w:rsid w:val="002116C1"/>
    <w:rsid w:val="002116EE"/>
    <w:rsid w:val="00211AE4"/>
    <w:rsid w:val="00211E1A"/>
    <w:rsid w:val="00211E6B"/>
    <w:rsid w:val="00211F17"/>
    <w:rsid w:val="00212EC3"/>
    <w:rsid w:val="00212F44"/>
    <w:rsid w:val="00212F9E"/>
    <w:rsid w:val="002131DA"/>
    <w:rsid w:val="0021320A"/>
    <w:rsid w:val="00213B50"/>
    <w:rsid w:val="00213E3E"/>
    <w:rsid w:val="002140A5"/>
    <w:rsid w:val="00214A71"/>
    <w:rsid w:val="00215284"/>
    <w:rsid w:val="00215655"/>
    <w:rsid w:val="00215C5E"/>
    <w:rsid w:val="00215FC1"/>
    <w:rsid w:val="00216534"/>
    <w:rsid w:val="00216700"/>
    <w:rsid w:val="0021683B"/>
    <w:rsid w:val="00216DC6"/>
    <w:rsid w:val="00217055"/>
    <w:rsid w:val="00217407"/>
    <w:rsid w:val="002175B5"/>
    <w:rsid w:val="00217B30"/>
    <w:rsid w:val="00220084"/>
    <w:rsid w:val="00220380"/>
    <w:rsid w:val="0022063F"/>
    <w:rsid w:val="002209B4"/>
    <w:rsid w:val="00220C76"/>
    <w:rsid w:val="00221305"/>
    <w:rsid w:val="00221D43"/>
    <w:rsid w:val="00221EFB"/>
    <w:rsid w:val="00222165"/>
    <w:rsid w:val="002222F2"/>
    <w:rsid w:val="0022248C"/>
    <w:rsid w:val="00222601"/>
    <w:rsid w:val="00222B84"/>
    <w:rsid w:val="00222D67"/>
    <w:rsid w:val="00222D6A"/>
    <w:rsid w:val="00222E3A"/>
    <w:rsid w:val="00222E60"/>
    <w:rsid w:val="00222E94"/>
    <w:rsid w:val="00223099"/>
    <w:rsid w:val="002234CF"/>
    <w:rsid w:val="002236DE"/>
    <w:rsid w:val="00223956"/>
    <w:rsid w:val="00223DD5"/>
    <w:rsid w:val="002240C2"/>
    <w:rsid w:val="002242C7"/>
    <w:rsid w:val="002243F0"/>
    <w:rsid w:val="002244A6"/>
    <w:rsid w:val="0022460E"/>
    <w:rsid w:val="00224866"/>
    <w:rsid w:val="00224CCE"/>
    <w:rsid w:val="00224EB3"/>
    <w:rsid w:val="00225530"/>
    <w:rsid w:val="002255BE"/>
    <w:rsid w:val="00225698"/>
    <w:rsid w:val="00225D33"/>
    <w:rsid w:val="00226057"/>
    <w:rsid w:val="002262AC"/>
    <w:rsid w:val="002265F1"/>
    <w:rsid w:val="002269BA"/>
    <w:rsid w:val="00226D69"/>
    <w:rsid w:val="00226E9E"/>
    <w:rsid w:val="00226EA6"/>
    <w:rsid w:val="00227309"/>
    <w:rsid w:val="00227344"/>
    <w:rsid w:val="002277FE"/>
    <w:rsid w:val="00227EA2"/>
    <w:rsid w:val="0023053C"/>
    <w:rsid w:val="00230A07"/>
    <w:rsid w:val="00230BB7"/>
    <w:rsid w:val="00230CCB"/>
    <w:rsid w:val="00230F2E"/>
    <w:rsid w:val="00231108"/>
    <w:rsid w:val="002314DF"/>
    <w:rsid w:val="002315A4"/>
    <w:rsid w:val="002318C0"/>
    <w:rsid w:val="00231A2C"/>
    <w:rsid w:val="00231B3E"/>
    <w:rsid w:val="00231BF0"/>
    <w:rsid w:val="00231E2B"/>
    <w:rsid w:val="0023228B"/>
    <w:rsid w:val="00232376"/>
    <w:rsid w:val="002326BF"/>
    <w:rsid w:val="002329FF"/>
    <w:rsid w:val="0023314E"/>
    <w:rsid w:val="0023355B"/>
    <w:rsid w:val="0023451A"/>
    <w:rsid w:val="00234685"/>
    <w:rsid w:val="00234AE6"/>
    <w:rsid w:val="00234D8F"/>
    <w:rsid w:val="0023508C"/>
    <w:rsid w:val="00235466"/>
    <w:rsid w:val="0023557B"/>
    <w:rsid w:val="00235589"/>
    <w:rsid w:val="002355BC"/>
    <w:rsid w:val="00235981"/>
    <w:rsid w:val="002360BF"/>
    <w:rsid w:val="002360E3"/>
    <w:rsid w:val="002362E6"/>
    <w:rsid w:val="00236386"/>
    <w:rsid w:val="00236893"/>
    <w:rsid w:val="00236B01"/>
    <w:rsid w:val="00236D36"/>
    <w:rsid w:val="00237841"/>
    <w:rsid w:val="00237881"/>
    <w:rsid w:val="0024026D"/>
    <w:rsid w:val="002404DD"/>
    <w:rsid w:val="002406FA"/>
    <w:rsid w:val="00240ACC"/>
    <w:rsid w:val="00241126"/>
    <w:rsid w:val="002412FF"/>
    <w:rsid w:val="002414AD"/>
    <w:rsid w:val="002422EF"/>
    <w:rsid w:val="00242487"/>
    <w:rsid w:val="00242511"/>
    <w:rsid w:val="0024272D"/>
    <w:rsid w:val="002428E9"/>
    <w:rsid w:val="00242965"/>
    <w:rsid w:val="002429BD"/>
    <w:rsid w:val="00242DC0"/>
    <w:rsid w:val="00242F2F"/>
    <w:rsid w:val="002438F9"/>
    <w:rsid w:val="00243D21"/>
    <w:rsid w:val="002442E7"/>
    <w:rsid w:val="00244459"/>
    <w:rsid w:val="00244596"/>
    <w:rsid w:val="00244B24"/>
    <w:rsid w:val="00244FC7"/>
    <w:rsid w:val="00245071"/>
    <w:rsid w:val="00245223"/>
    <w:rsid w:val="00246044"/>
    <w:rsid w:val="00246359"/>
    <w:rsid w:val="0024637E"/>
    <w:rsid w:val="00246535"/>
    <w:rsid w:val="002465E3"/>
    <w:rsid w:val="00246AF6"/>
    <w:rsid w:val="00246BDA"/>
    <w:rsid w:val="0024719D"/>
    <w:rsid w:val="00247206"/>
    <w:rsid w:val="00247305"/>
    <w:rsid w:val="002474C2"/>
    <w:rsid w:val="00247835"/>
    <w:rsid w:val="00250442"/>
    <w:rsid w:val="00250940"/>
    <w:rsid w:val="0025118E"/>
    <w:rsid w:val="0025133F"/>
    <w:rsid w:val="002514E3"/>
    <w:rsid w:val="00251AE3"/>
    <w:rsid w:val="00251C93"/>
    <w:rsid w:val="00251F4C"/>
    <w:rsid w:val="002522BA"/>
    <w:rsid w:val="002523A2"/>
    <w:rsid w:val="00252A06"/>
    <w:rsid w:val="00252BCD"/>
    <w:rsid w:val="00252CB1"/>
    <w:rsid w:val="00252EF6"/>
    <w:rsid w:val="002532FB"/>
    <w:rsid w:val="00253539"/>
    <w:rsid w:val="00253E9A"/>
    <w:rsid w:val="00254B8D"/>
    <w:rsid w:val="00254F12"/>
    <w:rsid w:val="00255031"/>
    <w:rsid w:val="002555C8"/>
    <w:rsid w:val="00255A9E"/>
    <w:rsid w:val="00255D80"/>
    <w:rsid w:val="002560DA"/>
    <w:rsid w:val="002565C3"/>
    <w:rsid w:val="0025697D"/>
    <w:rsid w:val="00256A8A"/>
    <w:rsid w:val="00256C57"/>
    <w:rsid w:val="00256CD7"/>
    <w:rsid w:val="002571B8"/>
    <w:rsid w:val="0025759C"/>
    <w:rsid w:val="0025764C"/>
    <w:rsid w:val="0025768D"/>
    <w:rsid w:val="00257A04"/>
    <w:rsid w:val="00257B22"/>
    <w:rsid w:val="0026000A"/>
    <w:rsid w:val="00260592"/>
    <w:rsid w:val="00260858"/>
    <w:rsid w:val="00260909"/>
    <w:rsid w:val="00260D7B"/>
    <w:rsid w:val="00260D95"/>
    <w:rsid w:val="00260DF9"/>
    <w:rsid w:val="0026105D"/>
    <w:rsid w:val="00261127"/>
    <w:rsid w:val="002611AD"/>
    <w:rsid w:val="002611EF"/>
    <w:rsid w:val="00261665"/>
    <w:rsid w:val="00262058"/>
    <w:rsid w:val="00262488"/>
    <w:rsid w:val="00262699"/>
    <w:rsid w:val="00262A7F"/>
    <w:rsid w:val="00262C1D"/>
    <w:rsid w:val="00262E81"/>
    <w:rsid w:val="00262E8B"/>
    <w:rsid w:val="00262EE1"/>
    <w:rsid w:val="00262F8D"/>
    <w:rsid w:val="00263005"/>
    <w:rsid w:val="00263344"/>
    <w:rsid w:val="002633F2"/>
    <w:rsid w:val="002634E8"/>
    <w:rsid w:val="002637E8"/>
    <w:rsid w:val="002638D1"/>
    <w:rsid w:val="00263979"/>
    <w:rsid w:val="00263A1F"/>
    <w:rsid w:val="00263A55"/>
    <w:rsid w:val="00263A73"/>
    <w:rsid w:val="00264008"/>
    <w:rsid w:val="0026416D"/>
    <w:rsid w:val="0026421B"/>
    <w:rsid w:val="00264308"/>
    <w:rsid w:val="002647B7"/>
    <w:rsid w:val="00264D69"/>
    <w:rsid w:val="00264FCB"/>
    <w:rsid w:val="00264FE5"/>
    <w:rsid w:val="00264FF8"/>
    <w:rsid w:val="00265309"/>
    <w:rsid w:val="0026556B"/>
    <w:rsid w:val="00265658"/>
    <w:rsid w:val="00265795"/>
    <w:rsid w:val="0026591E"/>
    <w:rsid w:val="002659F7"/>
    <w:rsid w:val="00265B69"/>
    <w:rsid w:val="00265BA9"/>
    <w:rsid w:val="00265BB7"/>
    <w:rsid w:val="0026606A"/>
    <w:rsid w:val="00266212"/>
    <w:rsid w:val="0026627F"/>
    <w:rsid w:val="00266474"/>
    <w:rsid w:val="002664B9"/>
    <w:rsid w:val="00266865"/>
    <w:rsid w:val="00266AE8"/>
    <w:rsid w:val="00266F85"/>
    <w:rsid w:val="00266FEB"/>
    <w:rsid w:val="00267175"/>
    <w:rsid w:val="00267291"/>
    <w:rsid w:val="00267555"/>
    <w:rsid w:val="0026778E"/>
    <w:rsid w:val="002701B2"/>
    <w:rsid w:val="00270286"/>
    <w:rsid w:val="002705EE"/>
    <w:rsid w:val="002707A1"/>
    <w:rsid w:val="00270945"/>
    <w:rsid w:val="00270BC3"/>
    <w:rsid w:val="0027128A"/>
    <w:rsid w:val="002713BC"/>
    <w:rsid w:val="002715EF"/>
    <w:rsid w:val="00271C6C"/>
    <w:rsid w:val="00272377"/>
    <w:rsid w:val="002725E4"/>
    <w:rsid w:val="00272D94"/>
    <w:rsid w:val="00273443"/>
    <w:rsid w:val="002736AA"/>
    <w:rsid w:val="00273D5E"/>
    <w:rsid w:val="00273FD3"/>
    <w:rsid w:val="00274286"/>
    <w:rsid w:val="0027494D"/>
    <w:rsid w:val="00274F3D"/>
    <w:rsid w:val="00275055"/>
    <w:rsid w:val="002750E7"/>
    <w:rsid w:val="0027512C"/>
    <w:rsid w:val="0027542C"/>
    <w:rsid w:val="002758D9"/>
    <w:rsid w:val="00275C8D"/>
    <w:rsid w:val="00276060"/>
    <w:rsid w:val="00276196"/>
    <w:rsid w:val="0027669F"/>
    <w:rsid w:val="00276ABB"/>
    <w:rsid w:val="00276CDB"/>
    <w:rsid w:val="00276FFA"/>
    <w:rsid w:val="00277468"/>
    <w:rsid w:val="00277634"/>
    <w:rsid w:val="002776EC"/>
    <w:rsid w:val="002777E0"/>
    <w:rsid w:val="00277955"/>
    <w:rsid w:val="00277AE0"/>
    <w:rsid w:val="00277D59"/>
    <w:rsid w:val="00280538"/>
    <w:rsid w:val="002805BF"/>
    <w:rsid w:val="0028065E"/>
    <w:rsid w:val="00280665"/>
    <w:rsid w:val="002806D2"/>
    <w:rsid w:val="00280923"/>
    <w:rsid w:val="002812BE"/>
    <w:rsid w:val="0028147D"/>
    <w:rsid w:val="0028169E"/>
    <w:rsid w:val="00282157"/>
    <w:rsid w:val="0028231E"/>
    <w:rsid w:val="00282844"/>
    <w:rsid w:val="00282A61"/>
    <w:rsid w:val="00282A70"/>
    <w:rsid w:val="00282EE2"/>
    <w:rsid w:val="00282FC7"/>
    <w:rsid w:val="0028316B"/>
    <w:rsid w:val="00283496"/>
    <w:rsid w:val="00283978"/>
    <w:rsid w:val="00283990"/>
    <w:rsid w:val="002839A0"/>
    <w:rsid w:val="00283A83"/>
    <w:rsid w:val="00283D4E"/>
    <w:rsid w:val="0028439E"/>
    <w:rsid w:val="00284541"/>
    <w:rsid w:val="00284629"/>
    <w:rsid w:val="002846F2"/>
    <w:rsid w:val="00284F6A"/>
    <w:rsid w:val="0028502D"/>
    <w:rsid w:val="002855A4"/>
    <w:rsid w:val="002856CA"/>
    <w:rsid w:val="00285FCF"/>
    <w:rsid w:val="00286020"/>
    <w:rsid w:val="002861C7"/>
    <w:rsid w:val="002861EF"/>
    <w:rsid w:val="00286443"/>
    <w:rsid w:val="002868C3"/>
    <w:rsid w:val="0028691C"/>
    <w:rsid w:val="00286F25"/>
    <w:rsid w:val="002871C8"/>
    <w:rsid w:val="00287310"/>
    <w:rsid w:val="00287863"/>
    <w:rsid w:val="002878B6"/>
    <w:rsid w:val="00287C34"/>
    <w:rsid w:val="002903C2"/>
    <w:rsid w:val="0029048D"/>
    <w:rsid w:val="002904DD"/>
    <w:rsid w:val="00290653"/>
    <w:rsid w:val="00290771"/>
    <w:rsid w:val="0029080D"/>
    <w:rsid w:val="002908B0"/>
    <w:rsid w:val="00290DA9"/>
    <w:rsid w:val="00290E56"/>
    <w:rsid w:val="00290FB0"/>
    <w:rsid w:val="00291076"/>
    <w:rsid w:val="002910A2"/>
    <w:rsid w:val="002914BB"/>
    <w:rsid w:val="0029194F"/>
    <w:rsid w:val="00291E79"/>
    <w:rsid w:val="0029254D"/>
    <w:rsid w:val="002927BD"/>
    <w:rsid w:val="00292B9A"/>
    <w:rsid w:val="00292BAA"/>
    <w:rsid w:val="00292C61"/>
    <w:rsid w:val="00292D46"/>
    <w:rsid w:val="00294265"/>
    <w:rsid w:val="00294332"/>
    <w:rsid w:val="00294BDD"/>
    <w:rsid w:val="00295083"/>
    <w:rsid w:val="00295248"/>
    <w:rsid w:val="00295282"/>
    <w:rsid w:val="0029539E"/>
    <w:rsid w:val="00295426"/>
    <w:rsid w:val="00295446"/>
    <w:rsid w:val="00295570"/>
    <w:rsid w:val="0029561C"/>
    <w:rsid w:val="00295A91"/>
    <w:rsid w:val="00295E5B"/>
    <w:rsid w:val="00295EB7"/>
    <w:rsid w:val="00295F5D"/>
    <w:rsid w:val="0029631B"/>
    <w:rsid w:val="0029687B"/>
    <w:rsid w:val="0029694F"/>
    <w:rsid w:val="00296B48"/>
    <w:rsid w:val="00296C70"/>
    <w:rsid w:val="00296C7B"/>
    <w:rsid w:val="00296CE2"/>
    <w:rsid w:val="0029739A"/>
    <w:rsid w:val="0029793C"/>
    <w:rsid w:val="00297AC6"/>
    <w:rsid w:val="00297E9F"/>
    <w:rsid w:val="00297F03"/>
    <w:rsid w:val="00297F0E"/>
    <w:rsid w:val="00297F62"/>
    <w:rsid w:val="002A007A"/>
    <w:rsid w:val="002A0476"/>
    <w:rsid w:val="002A0632"/>
    <w:rsid w:val="002A09B5"/>
    <w:rsid w:val="002A0A35"/>
    <w:rsid w:val="002A0A52"/>
    <w:rsid w:val="002A0B30"/>
    <w:rsid w:val="002A0B78"/>
    <w:rsid w:val="002A0BFC"/>
    <w:rsid w:val="002A108C"/>
    <w:rsid w:val="002A1DD5"/>
    <w:rsid w:val="002A1DED"/>
    <w:rsid w:val="002A2403"/>
    <w:rsid w:val="002A2890"/>
    <w:rsid w:val="002A2A05"/>
    <w:rsid w:val="002A3804"/>
    <w:rsid w:val="002A3A12"/>
    <w:rsid w:val="002A3A83"/>
    <w:rsid w:val="002A3B9B"/>
    <w:rsid w:val="002A3DBD"/>
    <w:rsid w:val="002A3E90"/>
    <w:rsid w:val="002A3F78"/>
    <w:rsid w:val="002A3FB5"/>
    <w:rsid w:val="002A3FDD"/>
    <w:rsid w:val="002A4183"/>
    <w:rsid w:val="002A4627"/>
    <w:rsid w:val="002A474D"/>
    <w:rsid w:val="002A4817"/>
    <w:rsid w:val="002A49C0"/>
    <w:rsid w:val="002A4AF9"/>
    <w:rsid w:val="002A5111"/>
    <w:rsid w:val="002A51D7"/>
    <w:rsid w:val="002A535A"/>
    <w:rsid w:val="002A5A56"/>
    <w:rsid w:val="002A5A98"/>
    <w:rsid w:val="002A5BE0"/>
    <w:rsid w:val="002A5D77"/>
    <w:rsid w:val="002A5F73"/>
    <w:rsid w:val="002A5FC2"/>
    <w:rsid w:val="002A600D"/>
    <w:rsid w:val="002A6029"/>
    <w:rsid w:val="002A6096"/>
    <w:rsid w:val="002A653B"/>
    <w:rsid w:val="002A677E"/>
    <w:rsid w:val="002A6938"/>
    <w:rsid w:val="002A6B3F"/>
    <w:rsid w:val="002A6FBE"/>
    <w:rsid w:val="002A7981"/>
    <w:rsid w:val="002A7B02"/>
    <w:rsid w:val="002A7CFE"/>
    <w:rsid w:val="002A7D61"/>
    <w:rsid w:val="002A7F91"/>
    <w:rsid w:val="002B0003"/>
    <w:rsid w:val="002B0029"/>
    <w:rsid w:val="002B02BC"/>
    <w:rsid w:val="002B0445"/>
    <w:rsid w:val="002B04CE"/>
    <w:rsid w:val="002B0526"/>
    <w:rsid w:val="002B05EF"/>
    <w:rsid w:val="002B0794"/>
    <w:rsid w:val="002B0999"/>
    <w:rsid w:val="002B0CFC"/>
    <w:rsid w:val="002B12B3"/>
    <w:rsid w:val="002B12D5"/>
    <w:rsid w:val="002B13BA"/>
    <w:rsid w:val="002B1652"/>
    <w:rsid w:val="002B17C5"/>
    <w:rsid w:val="002B1821"/>
    <w:rsid w:val="002B1C70"/>
    <w:rsid w:val="002B1E0F"/>
    <w:rsid w:val="002B243E"/>
    <w:rsid w:val="002B2799"/>
    <w:rsid w:val="002B2E8E"/>
    <w:rsid w:val="002B2F9C"/>
    <w:rsid w:val="002B2FAF"/>
    <w:rsid w:val="002B31D6"/>
    <w:rsid w:val="002B3788"/>
    <w:rsid w:val="002B43DE"/>
    <w:rsid w:val="002B460B"/>
    <w:rsid w:val="002B50E9"/>
    <w:rsid w:val="002B51B7"/>
    <w:rsid w:val="002B5346"/>
    <w:rsid w:val="002B5588"/>
    <w:rsid w:val="002B55D1"/>
    <w:rsid w:val="002B5972"/>
    <w:rsid w:val="002B5AB7"/>
    <w:rsid w:val="002B5BD6"/>
    <w:rsid w:val="002B613A"/>
    <w:rsid w:val="002B61BC"/>
    <w:rsid w:val="002B6A88"/>
    <w:rsid w:val="002B6C52"/>
    <w:rsid w:val="002B6D94"/>
    <w:rsid w:val="002B73E4"/>
    <w:rsid w:val="002B7C0C"/>
    <w:rsid w:val="002C012A"/>
    <w:rsid w:val="002C0553"/>
    <w:rsid w:val="002C0609"/>
    <w:rsid w:val="002C07EF"/>
    <w:rsid w:val="002C0915"/>
    <w:rsid w:val="002C098A"/>
    <w:rsid w:val="002C0F39"/>
    <w:rsid w:val="002C1289"/>
    <w:rsid w:val="002C16A6"/>
    <w:rsid w:val="002C17DB"/>
    <w:rsid w:val="002C21C1"/>
    <w:rsid w:val="002C2676"/>
    <w:rsid w:val="002C276F"/>
    <w:rsid w:val="002C2803"/>
    <w:rsid w:val="002C2B0D"/>
    <w:rsid w:val="002C2BA6"/>
    <w:rsid w:val="002C2E92"/>
    <w:rsid w:val="002C35BA"/>
    <w:rsid w:val="002C3637"/>
    <w:rsid w:val="002C385A"/>
    <w:rsid w:val="002C3E3E"/>
    <w:rsid w:val="002C3E8C"/>
    <w:rsid w:val="002C44EA"/>
    <w:rsid w:val="002C4E4C"/>
    <w:rsid w:val="002C4E84"/>
    <w:rsid w:val="002C4E8E"/>
    <w:rsid w:val="002C555E"/>
    <w:rsid w:val="002C560B"/>
    <w:rsid w:val="002C57D2"/>
    <w:rsid w:val="002C5D37"/>
    <w:rsid w:val="002C60CA"/>
    <w:rsid w:val="002C65D8"/>
    <w:rsid w:val="002C6729"/>
    <w:rsid w:val="002C710A"/>
    <w:rsid w:val="002C7576"/>
    <w:rsid w:val="002C77CC"/>
    <w:rsid w:val="002C79EC"/>
    <w:rsid w:val="002C7E0A"/>
    <w:rsid w:val="002D01E4"/>
    <w:rsid w:val="002D04B7"/>
    <w:rsid w:val="002D07B9"/>
    <w:rsid w:val="002D166C"/>
    <w:rsid w:val="002D1697"/>
    <w:rsid w:val="002D1842"/>
    <w:rsid w:val="002D1B56"/>
    <w:rsid w:val="002D1CDC"/>
    <w:rsid w:val="002D1E15"/>
    <w:rsid w:val="002D1FAA"/>
    <w:rsid w:val="002D206F"/>
    <w:rsid w:val="002D21A5"/>
    <w:rsid w:val="002D223A"/>
    <w:rsid w:val="002D2250"/>
    <w:rsid w:val="002D2456"/>
    <w:rsid w:val="002D2586"/>
    <w:rsid w:val="002D3109"/>
    <w:rsid w:val="002D33C3"/>
    <w:rsid w:val="002D3405"/>
    <w:rsid w:val="002D3B12"/>
    <w:rsid w:val="002D3FFF"/>
    <w:rsid w:val="002D415C"/>
    <w:rsid w:val="002D46DC"/>
    <w:rsid w:val="002D4FF0"/>
    <w:rsid w:val="002D5043"/>
    <w:rsid w:val="002D5505"/>
    <w:rsid w:val="002D69D7"/>
    <w:rsid w:val="002D6D17"/>
    <w:rsid w:val="002D6F32"/>
    <w:rsid w:val="002D7341"/>
    <w:rsid w:val="002D7ED5"/>
    <w:rsid w:val="002E1863"/>
    <w:rsid w:val="002E1995"/>
    <w:rsid w:val="002E1CF6"/>
    <w:rsid w:val="002E1D52"/>
    <w:rsid w:val="002E2209"/>
    <w:rsid w:val="002E22EB"/>
    <w:rsid w:val="002E240A"/>
    <w:rsid w:val="002E2898"/>
    <w:rsid w:val="002E32E2"/>
    <w:rsid w:val="002E356E"/>
    <w:rsid w:val="002E3FCF"/>
    <w:rsid w:val="002E441D"/>
    <w:rsid w:val="002E46CD"/>
    <w:rsid w:val="002E48D8"/>
    <w:rsid w:val="002E52EA"/>
    <w:rsid w:val="002E62A4"/>
    <w:rsid w:val="002E6A13"/>
    <w:rsid w:val="002E6CE9"/>
    <w:rsid w:val="002E72E3"/>
    <w:rsid w:val="002E76E1"/>
    <w:rsid w:val="002E7BE1"/>
    <w:rsid w:val="002E7D17"/>
    <w:rsid w:val="002F0039"/>
    <w:rsid w:val="002F02BD"/>
    <w:rsid w:val="002F031C"/>
    <w:rsid w:val="002F048B"/>
    <w:rsid w:val="002F049B"/>
    <w:rsid w:val="002F0978"/>
    <w:rsid w:val="002F0A52"/>
    <w:rsid w:val="002F0BF3"/>
    <w:rsid w:val="002F1007"/>
    <w:rsid w:val="002F1058"/>
    <w:rsid w:val="002F12FD"/>
    <w:rsid w:val="002F1415"/>
    <w:rsid w:val="002F1E94"/>
    <w:rsid w:val="002F1FE7"/>
    <w:rsid w:val="002F210B"/>
    <w:rsid w:val="002F2127"/>
    <w:rsid w:val="002F2C83"/>
    <w:rsid w:val="002F33D5"/>
    <w:rsid w:val="002F3ADD"/>
    <w:rsid w:val="002F3D04"/>
    <w:rsid w:val="002F4003"/>
    <w:rsid w:val="002F59BC"/>
    <w:rsid w:val="002F5A44"/>
    <w:rsid w:val="002F602E"/>
    <w:rsid w:val="002F60AB"/>
    <w:rsid w:val="002F66F3"/>
    <w:rsid w:val="002F67DD"/>
    <w:rsid w:val="002F7294"/>
    <w:rsid w:val="002F7972"/>
    <w:rsid w:val="002F7BC3"/>
    <w:rsid w:val="002F7D09"/>
    <w:rsid w:val="002F7F0B"/>
    <w:rsid w:val="003000EE"/>
    <w:rsid w:val="003002DA"/>
    <w:rsid w:val="00300437"/>
    <w:rsid w:val="00300651"/>
    <w:rsid w:val="003008A5"/>
    <w:rsid w:val="00300993"/>
    <w:rsid w:val="00300D4E"/>
    <w:rsid w:val="003010B4"/>
    <w:rsid w:val="003011C5"/>
    <w:rsid w:val="00301429"/>
    <w:rsid w:val="003016BD"/>
    <w:rsid w:val="00301AE7"/>
    <w:rsid w:val="00301B81"/>
    <w:rsid w:val="00301C22"/>
    <w:rsid w:val="00301CA3"/>
    <w:rsid w:val="00301F6C"/>
    <w:rsid w:val="00302E4B"/>
    <w:rsid w:val="00302F42"/>
    <w:rsid w:val="00302F68"/>
    <w:rsid w:val="00302F74"/>
    <w:rsid w:val="00303294"/>
    <w:rsid w:val="0030374E"/>
    <w:rsid w:val="00303842"/>
    <w:rsid w:val="0030399C"/>
    <w:rsid w:val="00303EE1"/>
    <w:rsid w:val="003043D3"/>
    <w:rsid w:val="00304A0B"/>
    <w:rsid w:val="00304CB6"/>
    <w:rsid w:val="00304DCF"/>
    <w:rsid w:val="00305091"/>
    <w:rsid w:val="003050E3"/>
    <w:rsid w:val="00305456"/>
    <w:rsid w:val="003056F9"/>
    <w:rsid w:val="00305A41"/>
    <w:rsid w:val="00305C2A"/>
    <w:rsid w:val="00306045"/>
    <w:rsid w:val="00306511"/>
    <w:rsid w:val="0030660A"/>
    <w:rsid w:val="00306700"/>
    <w:rsid w:val="0030683F"/>
    <w:rsid w:val="00306FDC"/>
    <w:rsid w:val="00306FED"/>
    <w:rsid w:val="003072FD"/>
    <w:rsid w:val="003078B9"/>
    <w:rsid w:val="00307D03"/>
    <w:rsid w:val="0031022C"/>
    <w:rsid w:val="00310288"/>
    <w:rsid w:val="003103BF"/>
    <w:rsid w:val="003103F4"/>
    <w:rsid w:val="003106AA"/>
    <w:rsid w:val="0031094B"/>
    <w:rsid w:val="00310EE2"/>
    <w:rsid w:val="00311217"/>
    <w:rsid w:val="00311822"/>
    <w:rsid w:val="00311CDB"/>
    <w:rsid w:val="00312490"/>
    <w:rsid w:val="003126A0"/>
    <w:rsid w:val="003126C1"/>
    <w:rsid w:val="00312743"/>
    <w:rsid w:val="00312D13"/>
    <w:rsid w:val="00312DD7"/>
    <w:rsid w:val="00313012"/>
    <w:rsid w:val="003130C1"/>
    <w:rsid w:val="00313ABC"/>
    <w:rsid w:val="00313B23"/>
    <w:rsid w:val="00313D2B"/>
    <w:rsid w:val="00313DED"/>
    <w:rsid w:val="00313F34"/>
    <w:rsid w:val="00314452"/>
    <w:rsid w:val="00314759"/>
    <w:rsid w:val="003147FC"/>
    <w:rsid w:val="003148B8"/>
    <w:rsid w:val="00314C77"/>
    <w:rsid w:val="00315814"/>
    <w:rsid w:val="00316030"/>
    <w:rsid w:val="00316178"/>
    <w:rsid w:val="003161DD"/>
    <w:rsid w:val="00316343"/>
    <w:rsid w:val="003167E5"/>
    <w:rsid w:val="00316A8F"/>
    <w:rsid w:val="00316ACF"/>
    <w:rsid w:val="0031745F"/>
    <w:rsid w:val="00317558"/>
    <w:rsid w:val="00317B22"/>
    <w:rsid w:val="00320238"/>
    <w:rsid w:val="003202DF"/>
    <w:rsid w:val="003205C1"/>
    <w:rsid w:val="003206B7"/>
    <w:rsid w:val="003206F5"/>
    <w:rsid w:val="00320E8B"/>
    <w:rsid w:val="00321074"/>
    <w:rsid w:val="00321362"/>
    <w:rsid w:val="00322514"/>
    <w:rsid w:val="003227A4"/>
    <w:rsid w:val="003228EA"/>
    <w:rsid w:val="00322B69"/>
    <w:rsid w:val="00322E96"/>
    <w:rsid w:val="003233DD"/>
    <w:rsid w:val="0032369F"/>
    <w:rsid w:val="00323862"/>
    <w:rsid w:val="003238EA"/>
    <w:rsid w:val="00323B2B"/>
    <w:rsid w:val="00323C94"/>
    <w:rsid w:val="00323D13"/>
    <w:rsid w:val="00323E81"/>
    <w:rsid w:val="00323FEA"/>
    <w:rsid w:val="00324111"/>
    <w:rsid w:val="00324268"/>
    <w:rsid w:val="0032438E"/>
    <w:rsid w:val="003243C7"/>
    <w:rsid w:val="00324667"/>
    <w:rsid w:val="00324681"/>
    <w:rsid w:val="00324769"/>
    <w:rsid w:val="003248CC"/>
    <w:rsid w:val="0032490E"/>
    <w:rsid w:val="00325043"/>
    <w:rsid w:val="003257DD"/>
    <w:rsid w:val="00325C15"/>
    <w:rsid w:val="00325C81"/>
    <w:rsid w:val="00325D21"/>
    <w:rsid w:val="00325E57"/>
    <w:rsid w:val="00325FD3"/>
    <w:rsid w:val="003263A0"/>
    <w:rsid w:val="003264D8"/>
    <w:rsid w:val="003266DD"/>
    <w:rsid w:val="0032678E"/>
    <w:rsid w:val="003267FA"/>
    <w:rsid w:val="003268D7"/>
    <w:rsid w:val="003271DE"/>
    <w:rsid w:val="00327565"/>
    <w:rsid w:val="003275E7"/>
    <w:rsid w:val="00327A24"/>
    <w:rsid w:val="00327AF8"/>
    <w:rsid w:val="00327C17"/>
    <w:rsid w:val="0033020A"/>
    <w:rsid w:val="0033025E"/>
    <w:rsid w:val="003309D6"/>
    <w:rsid w:val="00330BB3"/>
    <w:rsid w:val="00330C4E"/>
    <w:rsid w:val="00330E30"/>
    <w:rsid w:val="003310BC"/>
    <w:rsid w:val="003310FA"/>
    <w:rsid w:val="003318D9"/>
    <w:rsid w:val="00331AB1"/>
    <w:rsid w:val="00331D81"/>
    <w:rsid w:val="00331FC4"/>
    <w:rsid w:val="003320ED"/>
    <w:rsid w:val="0033251D"/>
    <w:rsid w:val="00332769"/>
    <w:rsid w:val="00332C08"/>
    <w:rsid w:val="00332E98"/>
    <w:rsid w:val="00333974"/>
    <w:rsid w:val="00333EE0"/>
    <w:rsid w:val="00333FD6"/>
    <w:rsid w:val="0033411E"/>
    <w:rsid w:val="00334698"/>
    <w:rsid w:val="00334965"/>
    <w:rsid w:val="003349F4"/>
    <w:rsid w:val="00334A4B"/>
    <w:rsid w:val="00335E47"/>
    <w:rsid w:val="00335F65"/>
    <w:rsid w:val="00335FD0"/>
    <w:rsid w:val="0033605B"/>
    <w:rsid w:val="0033638D"/>
    <w:rsid w:val="00336B7B"/>
    <w:rsid w:val="00336F49"/>
    <w:rsid w:val="00336F8E"/>
    <w:rsid w:val="0033723F"/>
    <w:rsid w:val="003373B5"/>
    <w:rsid w:val="0033748D"/>
    <w:rsid w:val="003375F1"/>
    <w:rsid w:val="003376F8"/>
    <w:rsid w:val="00337741"/>
    <w:rsid w:val="003378EB"/>
    <w:rsid w:val="00337A5C"/>
    <w:rsid w:val="00337A87"/>
    <w:rsid w:val="00337B6F"/>
    <w:rsid w:val="00337E02"/>
    <w:rsid w:val="003405D2"/>
    <w:rsid w:val="003406C4"/>
    <w:rsid w:val="003414B9"/>
    <w:rsid w:val="00341A1D"/>
    <w:rsid w:val="00341E16"/>
    <w:rsid w:val="00341EFB"/>
    <w:rsid w:val="003425CC"/>
    <w:rsid w:val="00342AB3"/>
    <w:rsid w:val="00342E9A"/>
    <w:rsid w:val="00343357"/>
    <w:rsid w:val="003434F0"/>
    <w:rsid w:val="00343636"/>
    <w:rsid w:val="00343A68"/>
    <w:rsid w:val="00343BEF"/>
    <w:rsid w:val="00344241"/>
    <w:rsid w:val="00344258"/>
    <w:rsid w:val="003444B6"/>
    <w:rsid w:val="003445F8"/>
    <w:rsid w:val="00344D94"/>
    <w:rsid w:val="00344F05"/>
    <w:rsid w:val="00345116"/>
    <w:rsid w:val="00345458"/>
    <w:rsid w:val="00345516"/>
    <w:rsid w:val="003455AF"/>
    <w:rsid w:val="00345765"/>
    <w:rsid w:val="003463AB"/>
    <w:rsid w:val="00346A38"/>
    <w:rsid w:val="00346E08"/>
    <w:rsid w:val="00346FB9"/>
    <w:rsid w:val="00346FF6"/>
    <w:rsid w:val="00347579"/>
    <w:rsid w:val="003476B1"/>
    <w:rsid w:val="003477DB"/>
    <w:rsid w:val="0034782C"/>
    <w:rsid w:val="0035022D"/>
    <w:rsid w:val="003503A5"/>
    <w:rsid w:val="00350C64"/>
    <w:rsid w:val="00351360"/>
    <w:rsid w:val="003515B1"/>
    <w:rsid w:val="0035209A"/>
    <w:rsid w:val="0035230D"/>
    <w:rsid w:val="0035277F"/>
    <w:rsid w:val="0035281D"/>
    <w:rsid w:val="003528CA"/>
    <w:rsid w:val="00352ACB"/>
    <w:rsid w:val="00352E20"/>
    <w:rsid w:val="00352F72"/>
    <w:rsid w:val="00353016"/>
    <w:rsid w:val="00353143"/>
    <w:rsid w:val="003533D5"/>
    <w:rsid w:val="003537C2"/>
    <w:rsid w:val="00353A3D"/>
    <w:rsid w:val="00353AD6"/>
    <w:rsid w:val="00353F80"/>
    <w:rsid w:val="00353FAF"/>
    <w:rsid w:val="00354104"/>
    <w:rsid w:val="003552B2"/>
    <w:rsid w:val="00355455"/>
    <w:rsid w:val="00355752"/>
    <w:rsid w:val="00355911"/>
    <w:rsid w:val="00355BDA"/>
    <w:rsid w:val="003560B6"/>
    <w:rsid w:val="00356445"/>
    <w:rsid w:val="003564CE"/>
    <w:rsid w:val="00356863"/>
    <w:rsid w:val="00356A8E"/>
    <w:rsid w:val="00356C84"/>
    <w:rsid w:val="00356D9B"/>
    <w:rsid w:val="00356E4F"/>
    <w:rsid w:val="003570C5"/>
    <w:rsid w:val="00357161"/>
    <w:rsid w:val="003571C6"/>
    <w:rsid w:val="0035732E"/>
    <w:rsid w:val="00357580"/>
    <w:rsid w:val="003579C2"/>
    <w:rsid w:val="00357F56"/>
    <w:rsid w:val="003607CD"/>
    <w:rsid w:val="00360919"/>
    <w:rsid w:val="003610FD"/>
    <w:rsid w:val="0036154C"/>
    <w:rsid w:val="00361D56"/>
    <w:rsid w:val="0036222F"/>
    <w:rsid w:val="00362519"/>
    <w:rsid w:val="00362618"/>
    <w:rsid w:val="003627DB"/>
    <w:rsid w:val="00362818"/>
    <w:rsid w:val="00362A07"/>
    <w:rsid w:val="00362C79"/>
    <w:rsid w:val="00363D17"/>
    <w:rsid w:val="00363FC7"/>
    <w:rsid w:val="00363FD0"/>
    <w:rsid w:val="00364052"/>
    <w:rsid w:val="00364395"/>
    <w:rsid w:val="00364723"/>
    <w:rsid w:val="00364830"/>
    <w:rsid w:val="00364EDD"/>
    <w:rsid w:val="00365064"/>
    <w:rsid w:val="003650BA"/>
    <w:rsid w:val="003650E3"/>
    <w:rsid w:val="00365590"/>
    <w:rsid w:val="003658E7"/>
    <w:rsid w:val="00365911"/>
    <w:rsid w:val="00365E37"/>
    <w:rsid w:val="00365EC1"/>
    <w:rsid w:val="003664F2"/>
    <w:rsid w:val="003668D1"/>
    <w:rsid w:val="00366A9B"/>
    <w:rsid w:val="00366C03"/>
    <w:rsid w:val="00366C88"/>
    <w:rsid w:val="00367364"/>
    <w:rsid w:val="00367D63"/>
    <w:rsid w:val="00367E60"/>
    <w:rsid w:val="003700D1"/>
    <w:rsid w:val="00370167"/>
    <w:rsid w:val="003704F5"/>
    <w:rsid w:val="003707BB"/>
    <w:rsid w:val="00370ABA"/>
    <w:rsid w:val="00371330"/>
    <w:rsid w:val="00371372"/>
    <w:rsid w:val="003713CA"/>
    <w:rsid w:val="003719C2"/>
    <w:rsid w:val="00371D43"/>
    <w:rsid w:val="00371EFA"/>
    <w:rsid w:val="0037204D"/>
    <w:rsid w:val="0037292B"/>
    <w:rsid w:val="00372A8B"/>
    <w:rsid w:val="00373180"/>
    <w:rsid w:val="00373423"/>
    <w:rsid w:val="00373578"/>
    <w:rsid w:val="003737AE"/>
    <w:rsid w:val="00373BB1"/>
    <w:rsid w:val="00373BF6"/>
    <w:rsid w:val="00373F00"/>
    <w:rsid w:val="00374732"/>
    <w:rsid w:val="00374875"/>
    <w:rsid w:val="00374A0E"/>
    <w:rsid w:val="00374BF5"/>
    <w:rsid w:val="003750C6"/>
    <w:rsid w:val="003751D4"/>
    <w:rsid w:val="003752BE"/>
    <w:rsid w:val="003754BC"/>
    <w:rsid w:val="00375F5C"/>
    <w:rsid w:val="00376005"/>
    <w:rsid w:val="0037610B"/>
    <w:rsid w:val="0037654C"/>
    <w:rsid w:val="003768B1"/>
    <w:rsid w:val="00376B9C"/>
    <w:rsid w:val="00376BA9"/>
    <w:rsid w:val="00377180"/>
    <w:rsid w:val="003776D2"/>
    <w:rsid w:val="00377742"/>
    <w:rsid w:val="003777C9"/>
    <w:rsid w:val="00377DB5"/>
    <w:rsid w:val="003801A0"/>
    <w:rsid w:val="00380294"/>
    <w:rsid w:val="00380301"/>
    <w:rsid w:val="00380485"/>
    <w:rsid w:val="00380796"/>
    <w:rsid w:val="0038085D"/>
    <w:rsid w:val="00381187"/>
    <w:rsid w:val="003811A7"/>
    <w:rsid w:val="0038126D"/>
    <w:rsid w:val="00381412"/>
    <w:rsid w:val="0038166C"/>
    <w:rsid w:val="0038179A"/>
    <w:rsid w:val="003822C5"/>
    <w:rsid w:val="00382777"/>
    <w:rsid w:val="003827A5"/>
    <w:rsid w:val="00382B81"/>
    <w:rsid w:val="00382BB9"/>
    <w:rsid w:val="00382C02"/>
    <w:rsid w:val="00383284"/>
    <w:rsid w:val="00383A0F"/>
    <w:rsid w:val="00383ED8"/>
    <w:rsid w:val="00383F20"/>
    <w:rsid w:val="0038427A"/>
    <w:rsid w:val="003851BB"/>
    <w:rsid w:val="0038538B"/>
    <w:rsid w:val="00385C3B"/>
    <w:rsid w:val="00385C67"/>
    <w:rsid w:val="00385D9F"/>
    <w:rsid w:val="00385FD7"/>
    <w:rsid w:val="00386304"/>
    <w:rsid w:val="00386440"/>
    <w:rsid w:val="00386639"/>
    <w:rsid w:val="0038691B"/>
    <w:rsid w:val="00386E37"/>
    <w:rsid w:val="00386FAB"/>
    <w:rsid w:val="00387203"/>
    <w:rsid w:val="00387309"/>
    <w:rsid w:val="0038749D"/>
    <w:rsid w:val="00387655"/>
    <w:rsid w:val="00387748"/>
    <w:rsid w:val="00387844"/>
    <w:rsid w:val="00387BCB"/>
    <w:rsid w:val="00387C3E"/>
    <w:rsid w:val="00387CD5"/>
    <w:rsid w:val="003900EB"/>
    <w:rsid w:val="00390446"/>
    <w:rsid w:val="0039093F"/>
    <w:rsid w:val="00390D1F"/>
    <w:rsid w:val="00390D58"/>
    <w:rsid w:val="003910B7"/>
    <w:rsid w:val="0039184F"/>
    <w:rsid w:val="00391AFC"/>
    <w:rsid w:val="00391C6D"/>
    <w:rsid w:val="00391CFA"/>
    <w:rsid w:val="00391D8A"/>
    <w:rsid w:val="0039208C"/>
    <w:rsid w:val="00392233"/>
    <w:rsid w:val="00392764"/>
    <w:rsid w:val="00392A8E"/>
    <w:rsid w:val="00392B33"/>
    <w:rsid w:val="00392D0E"/>
    <w:rsid w:val="00392DEB"/>
    <w:rsid w:val="00392E12"/>
    <w:rsid w:val="00392FEF"/>
    <w:rsid w:val="003931B1"/>
    <w:rsid w:val="003931D9"/>
    <w:rsid w:val="00393574"/>
    <w:rsid w:val="0039386E"/>
    <w:rsid w:val="00393AA7"/>
    <w:rsid w:val="00393BF7"/>
    <w:rsid w:val="00393C79"/>
    <w:rsid w:val="003940D9"/>
    <w:rsid w:val="003952EB"/>
    <w:rsid w:val="00395366"/>
    <w:rsid w:val="00395685"/>
    <w:rsid w:val="0039589B"/>
    <w:rsid w:val="0039597E"/>
    <w:rsid w:val="0039598A"/>
    <w:rsid w:val="00396143"/>
    <w:rsid w:val="0039615E"/>
    <w:rsid w:val="00396178"/>
    <w:rsid w:val="003966EC"/>
    <w:rsid w:val="00396768"/>
    <w:rsid w:val="0039691F"/>
    <w:rsid w:val="00396E4E"/>
    <w:rsid w:val="00397D06"/>
    <w:rsid w:val="00397D3B"/>
    <w:rsid w:val="003A0598"/>
    <w:rsid w:val="003A06DE"/>
    <w:rsid w:val="003A06FA"/>
    <w:rsid w:val="003A1063"/>
    <w:rsid w:val="003A11A3"/>
    <w:rsid w:val="003A11EE"/>
    <w:rsid w:val="003A1A0A"/>
    <w:rsid w:val="003A2095"/>
    <w:rsid w:val="003A20ED"/>
    <w:rsid w:val="003A2111"/>
    <w:rsid w:val="003A2AA3"/>
    <w:rsid w:val="003A2D6C"/>
    <w:rsid w:val="003A2DD7"/>
    <w:rsid w:val="003A34E4"/>
    <w:rsid w:val="003A3ADD"/>
    <w:rsid w:val="003A3C01"/>
    <w:rsid w:val="003A3E1A"/>
    <w:rsid w:val="003A41AB"/>
    <w:rsid w:val="003A48CB"/>
    <w:rsid w:val="003A4A96"/>
    <w:rsid w:val="003A4B02"/>
    <w:rsid w:val="003A5149"/>
    <w:rsid w:val="003A5650"/>
    <w:rsid w:val="003A59C1"/>
    <w:rsid w:val="003A5C87"/>
    <w:rsid w:val="003A6132"/>
    <w:rsid w:val="003A6223"/>
    <w:rsid w:val="003A622D"/>
    <w:rsid w:val="003A64B4"/>
    <w:rsid w:val="003A685D"/>
    <w:rsid w:val="003A6B18"/>
    <w:rsid w:val="003A6B91"/>
    <w:rsid w:val="003A6F40"/>
    <w:rsid w:val="003A6F5A"/>
    <w:rsid w:val="003A7816"/>
    <w:rsid w:val="003A7D2D"/>
    <w:rsid w:val="003B03CA"/>
    <w:rsid w:val="003B0946"/>
    <w:rsid w:val="003B0A6D"/>
    <w:rsid w:val="003B0E1D"/>
    <w:rsid w:val="003B1132"/>
    <w:rsid w:val="003B191F"/>
    <w:rsid w:val="003B227F"/>
    <w:rsid w:val="003B23CD"/>
    <w:rsid w:val="003B2968"/>
    <w:rsid w:val="003B2B8F"/>
    <w:rsid w:val="003B2E91"/>
    <w:rsid w:val="003B304C"/>
    <w:rsid w:val="003B30CD"/>
    <w:rsid w:val="003B3290"/>
    <w:rsid w:val="003B36B5"/>
    <w:rsid w:val="003B37BE"/>
    <w:rsid w:val="003B3920"/>
    <w:rsid w:val="003B3B4E"/>
    <w:rsid w:val="003B3BB4"/>
    <w:rsid w:val="003B3C88"/>
    <w:rsid w:val="003B4197"/>
    <w:rsid w:val="003B41B2"/>
    <w:rsid w:val="003B4503"/>
    <w:rsid w:val="003B4627"/>
    <w:rsid w:val="003B471E"/>
    <w:rsid w:val="003B481E"/>
    <w:rsid w:val="003B495D"/>
    <w:rsid w:val="003B50F2"/>
    <w:rsid w:val="003B54D5"/>
    <w:rsid w:val="003B5B18"/>
    <w:rsid w:val="003B659D"/>
    <w:rsid w:val="003B66BA"/>
    <w:rsid w:val="003B69B5"/>
    <w:rsid w:val="003B6A03"/>
    <w:rsid w:val="003B6CAC"/>
    <w:rsid w:val="003B6CF3"/>
    <w:rsid w:val="003B6F4D"/>
    <w:rsid w:val="003B767A"/>
    <w:rsid w:val="003B76E6"/>
    <w:rsid w:val="003B7782"/>
    <w:rsid w:val="003B7D4D"/>
    <w:rsid w:val="003B7D92"/>
    <w:rsid w:val="003C01AB"/>
    <w:rsid w:val="003C08CF"/>
    <w:rsid w:val="003C08F1"/>
    <w:rsid w:val="003C0B83"/>
    <w:rsid w:val="003C10A2"/>
    <w:rsid w:val="003C1123"/>
    <w:rsid w:val="003C1170"/>
    <w:rsid w:val="003C15E9"/>
    <w:rsid w:val="003C17B9"/>
    <w:rsid w:val="003C190E"/>
    <w:rsid w:val="003C1A1F"/>
    <w:rsid w:val="003C202E"/>
    <w:rsid w:val="003C2314"/>
    <w:rsid w:val="003C2B05"/>
    <w:rsid w:val="003C2D62"/>
    <w:rsid w:val="003C32EC"/>
    <w:rsid w:val="003C39A0"/>
    <w:rsid w:val="003C403C"/>
    <w:rsid w:val="003C46C9"/>
    <w:rsid w:val="003C4DF7"/>
    <w:rsid w:val="003C4E6D"/>
    <w:rsid w:val="003C5223"/>
    <w:rsid w:val="003C564B"/>
    <w:rsid w:val="003C5786"/>
    <w:rsid w:val="003C591A"/>
    <w:rsid w:val="003C5C37"/>
    <w:rsid w:val="003C5E67"/>
    <w:rsid w:val="003C6000"/>
    <w:rsid w:val="003C673B"/>
    <w:rsid w:val="003C68E2"/>
    <w:rsid w:val="003C6A53"/>
    <w:rsid w:val="003C6B79"/>
    <w:rsid w:val="003C6C6E"/>
    <w:rsid w:val="003C70FD"/>
    <w:rsid w:val="003C769B"/>
    <w:rsid w:val="003D0563"/>
    <w:rsid w:val="003D07F7"/>
    <w:rsid w:val="003D0815"/>
    <w:rsid w:val="003D0B4F"/>
    <w:rsid w:val="003D122F"/>
    <w:rsid w:val="003D1332"/>
    <w:rsid w:val="003D1648"/>
    <w:rsid w:val="003D17CE"/>
    <w:rsid w:val="003D1B44"/>
    <w:rsid w:val="003D275B"/>
    <w:rsid w:val="003D2A57"/>
    <w:rsid w:val="003D2CA3"/>
    <w:rsid w:val="003D2E12"/>
    <w:rsid w:val="003D306E"/>
    <w:rsid w:val="003D33D1"/>
    <w:rsid w:val="003D3AB2"/>
    <w:rsid w:val="003D447D"/>
    <w:rsid w:val="003D461D"/>
    <w:rsid w:val="003D4730"/>
    <w:rsid w:val="003D4A89"/>
    <w:rsid w:val="003D4BEB"/>
    <w:rsid w:val="003D4C55"/>
    <w:rsid w:val="003D4E7C"/>
    <w:rsid w:val="003D51B7"/>
    <w:rsid w:val="003D5241"/>
    <w:rsid w:val="003D532D"/>
    <w:rsid w:val="003D54A6"/>
    <w:rsid w:val="003D637C"/>
    <w:rsid w:val="003D69E6"/>
    <w:rsid w:val="003D6D3A"/>
    <w:rsid w:val="003D6F96"/>
    <w:rsid w:val="003D720E"/>
    <w:rsid w:val="003D7364"/>
    <w:rsid w:val="003D7448"/>
    <w:rsid w:val="003D7A7A"/>
    <w:rsid w:val="003E00EC"/>
    <w:rsid w:val="003E028E"/>
    <w:rsid w:val="003E05C1"/>
    <w:rsid w:val="003E0DA4"/>
    <w:rsid w:val="003E0F99"/>
    <w:rsid w:val="003E1033"/>
    <w:rsid w:val="003E1276"/>
    <w:rsid w:val="003E14B6"/>
    <w:rsid w:val="003E1555"/>
    <w:rsid w:val="003E1A7F"/>
    <w:rsid w:val="003E20B6"/>
    <w:rsid w:val="003E2202"/>
    <w:rsid w:val="003E2361"/>
    <w:rsid w:val="003E2577"/>
    <w:rsid w:val="003E270C"/>
    <w:rsid w:val="003E28C7"/>
    <w:rsid w:val="003E2A43"/>
    <w:rsid w:val="003E2AA4"/>
    <w:rsid w:val="003E2ADD"/>
    <w:rsid w:val="003E2B33"/>
    <w:rsid w:val="003E2BC3"/>
    <w:rsid w:val="003E2C1F"/>
    <w:rsid w:val="003E2C6F"/>
    <w:rsid w:val="003E2F66"/>
    <w:rsid w:val="003E3378"/>
    <w:rsid w:val="003E363A"/>
    <w:rsid w:val="003E3C34"/>
    <w:rsid w:val="003E3F2D"/>
    <w:rsid w:val="003E3FFB"/>
    <w:rsid w:val="003E40CE"/>
    <w:rsid w:val="003E438C"/>
    <w:rsid w:val="003E442C"/>
    <w:rsid w:val="003E4961"/>
    <w:rsid w:val="003E52AA"/>
    <w:rsid w:val="003E58B1"/>
    <w:rsid w:val="003E59E9"/>
    <w:rsid w:val="003E5DE5"/>
    <w:rsid w:val="003E625C"/>
    <w:rsid w:val="003E629E"/>
    <w:rsid w:val="003E63D4"/>
    <w:rsid w:val="003E64EC"/>
    <w:rsid w:val="003E665F"/>
    <w:rsid w:val="003E714A"/>
    <w:rsid w:val="003E71E4"/>
    <w:rsid w:val="003E7301"/>
    <w:rsid w:val="003E741A"/>
    <w:rsid w:val="003E74EA"/>
    <w:rsid w:val="003E7626"/>
    <w:rsid w:val="003E7F9F"/>
    <w:rsid w:val="003F0464"/>
    <w:rsid w:val="003F0950"/>
    <w:rsid w:val="003F09D3"/>
    <w:rsid w:val="003F0D87"/>
    <w:rsid w:val="003F0F29"/>
    <w:rsid w:val="003F15E3"/>
    <w:rsid w:val="003F1793"/>
    <w:rsid w:val="003F1C19"/>
    <w:rsid w:val="003F1D71"/>
    <w:rsid w:val="003F1DF1"/>
    <w:rsid w:val="003F1F3E"/>
    <w:rsid w:val="003F2625"/>
    <w:rsid w:val="003F2638"/>
    <w:rsid w:val="003F282C"/>
    <w:rsid w:val="003F2A74"/>
    <w:rsid w:val="003F2B1A"/>
    <w:rsid w:val="003F3306"/>
    <w:rsid w:val="003F3532"/>
    <w:rsid w:val="003F3868"/>
    <w:rsid w:val="003F38F4"/>
    <w:rsid w:val="003F395D"/>
    <w:rsid w:val="003F3C6B"/>
    <w:rsid w:val="003F3CDC"/>
    <w:rsid w:val="003F3E77"/>
    <w:rsid w:val="003F3F89"/>
    <w:rsid w:val="003F4018"/>
    <w:rsid w:val="003F413A"/>
    <w:rsid w:val="003F462D"/>
    <w:rsid w:val="003F4BF8"/>
    <w:rsid w:val="003F4DAE"/>
    <w:rsid w:val="003F507D"/>
    <w:rsid w:val="003F530D"/>
    <w:rsid w:val="003F5475"/>
    <w:rsid w:val="003F55F7"/>
    <w:rsid w:val="003F595B"/>
    <w:rsid w:val="003F67D6"/>
    <w:rsid w:val="003F6AD7"/>
    <w:rsid w:val="003F6F77"/>
    <w:rsid w:val="003F70CD"/>
    <w:rsid w:val="003F73F0"/>
    <w:rsid w:val="003F76AF"/>
    <w:rsid w:val="003F7736"/>
    <w:rsid w:val="003F7738"/>
    <w:rsid w:val="003F7C9B"/>
    <w:rsid w:val="0040039A"/>
    <w:rsid w:val="00400462"/>
    <w:rsid w:val="004006BF"/>
    <w:rsid w:val="00400AB2"/>
    <w:rsid w:val="0040140C"/>
    <w:rsid w:val="00401725"/>
    <w:rsid w:val="00401B2D"/>
    <w:rsid w:val="00401BCB"/>
    <w:rsid w:val="00401EB4"/>
    <w:rsid w:val="00402009"/>
    <w:rsid w:val="004021D1"/>
    <w:rsid w:val="0040239E"/>
    <w:rsid w:val="004027D6"/>
    <w:rsid w:val="0040288F"/>
    <w:rsid w:val="004028BE"/>
    <w:rsid w:val="00402C66"/>
    <w:rsid w:val="004030E0"/>
    <w:rsid w:val="00403535"/>
    <w:rsid w:val="00403552"/>
    <w:rsid w:val="004044CE"/>
    <w:rsid w:val="004048C6"/>
    <w:rsid w:val="00404929"/>
    <w:rsid w:val="00405360"/>
    <w:rsid w:val="004059BA"/>
    <w:rsid w:val="00406736"/>
    <w:rsid w:val="00406A8B"/>
    <w:rsid w:val="00406CF9"/>
    <w:rsid w:val="00406D05"/>
    <w:rsid w:val="00406ECB"/>
    <w:rsid w:val="004070E8"/>
    <w:rsid w:val="0040724E"/>
    <w:rsid w:val="0040747D"/>
    <w:rsid w:val="0040790D"/>
    <w:rsid w:val="00407BCE"/>
    <w:rsid w:val="00407C07"/>
    <w:rsid w:val="00407CB3"/>
    <w:rsid w:val="00407EAF"/>
    <w:rsid w:val="00410008"/>
    <w:rsid w:val="004106D0"/>
    <w:rsid w:val="0041087E"/>
    <w:rsid w:val="00410ACD"/>
    <w:rsid w:val="00410B02"/>
    <w:rsid w:val="00410E8F"/>
    <w:rsid w:val="004111FF"/>
    <w:rsid w:val="00411523"/>
    <w:rsid w:val="0041165A"/>
    <w:rsid w:val="00411AA3"/>
    <w:rsid w:val="00412749"/>
    <w:rsid w:val="00412C04"/>
    <w:rsid w:val="00412CFF"/>
    <w:rsid w:val="0041305A"/>
    <w:rsid w:val="00413531"/>
    <w:rsid w:val="00413904"/>
    <w:rsid w:val="00413CDA"/>
    <w:rsid w:val="00414234"/>
    <w:rsid w:val="00414273"/>
    <w:rsid w:val="0041494A"/>
    <w:rsid w:val="00414DE5"/>
    <w:rsid w:val="00415110"/>
    <w:rsid w:val="0041516B"/>
    <w:rsid w:val="004152CC"/>
    <w:rsid w:val="004153B0"/>
    <w:rsid w:val="004156D2"/>
    <w:rsid w:val="00415708"/>
    <w:rsid w:val="0041571C"/>
    <w:rsid w:val="004158A7"/>
    <w:rsid w:val="00415966"/>
    <w:rsid w:val="00415A82"/>
    <w:rsid w:val="00415D87"/>
    <w:rsid w:val="004172E5"/>
    <w:rsid w:val="0041745A"/>
    <w:rsid w:val="00417BAC"/>
    <w:rsid w:val="00417F43"/>
    <w:rsid w:val="004200CD"/>
    <w:rsid w:val="004203A6"/>
    <w:rsid w:val="004203E4"/>
    <w:rsid w:val="00420469"/>
    <w:rsid w:val="004204A3"/>
    <w:rsid w:val="004207F6"/>
    <w:rsid w:val="004209AA"/>
    <w:rsid w:val="00420EE0"/>
    <w:rsid w:val="00420F29"/>
    <w:rsid w:val="00421534"/>
    <w:rsid w:val="0042154A"/>
    <w:rsid w:val="00421960"/>
    <w:rsid w:val="004219ED"/>
    <w:rsid w:val="00421B99"/>
    <w:rsid w:val="00421CAB"/>
    <w:rsid w:val="00421E0F"/>
    <w:rsid w:val="00421E6F"/>
    <w:rsid w:val="00422425"/>
    <w:rsid w:val="004224C7"/>
    <w:rsid w:val="004229CE"/>
    <w:rsid w:val="00422CB4"/>
    <w:rsid w:val="00422D4A"/>
    <w:rsid w:val="00423230"/>
    <w:rsid w:val="0042340D"/>
    <w:rsid w:val="004235CA"/>
    <w:rsid w:val="00423AD5"/>
    <w:rsid w:val="00423B77"/>
    <w:rsid w:val="00423DEF"/>
    <w:rsid w:val="004248EC"/>
    <w:rsid w:val="0042498C"/>
    <w:rsid w:val="00424997"/>
    <w:rsid w:val="004249A3"/>
    <w:rsid w:val="004254A0"/>
    <w:rsid w:val="00425650"/>
    <w:rsid w:val="004257DC"/>
    <w:rsid w:val="00425AB5"/>
    <w:rsid w:val="00425BBE"/>
    <w:rsid w:val="00425F37"/>
    <w:rsid w:val="00425FD4"/>
    <w:rsid w:val="0042603B"/>
    <w:rsid w:val="00426313"/>
    <w:rsid w:val="004264B6"/>
    <w:rsid w:val="00426683"/>
    <w:rsid w:val="00426B33"/>
    <w:rsid w:val="00427059"/>
    <w:rsid w:val="00427088"/>
    <w:rsid w:val="004271FC"/>
    <w:rsid w:val="004272B9"/>
    <w:rsid w:val="00427579"/>
    <w:rsid w:val="00427854"/>
    <w:rsid w:val="004278CF"/>
    <w:rsid w:val="00427EDC"/>
    <w:rsid w:val="00427F8F"/>
    <w:rsid w:val="004303C9"/>
    <w:rsid w:val="00430810"/>
    <w:rsid w:val="00430C6B"/>
    <w:rsid w:val="00430C6F"/>
    <w:rsid w:val="00430EA6"/>
    <w:rsid w:val="00431401"/>
    <w:rsid w:val="004315A2"/>
    <w:rsid w:val="004317FA"/>
    <w:rsid w:val="00431952"/>
    <w:rsid w:val="00431BD3"/>
    <w:rsid w:val="0043246D"/>
    <w:rsid w:val="0043264F"/>
    <w:rsid w:val="0043275A"/>
    <w:rsid w:val="0043356D"/>
    <w:rsid w:val="004337F7"/>
    <w:rsid w:val="0043438F"/>
    <w:rsid w:val="00434424"/>
    <w:rsid w:val="00434747"/>
    <w:rsid w:val="0043488F"/>
    <w:rsid w:val="004348EF"/>
    <w:rsid w:val="00434D96"/>
    <w:rsid w:val="00434DA6"/>
    <w:rsid w:val="00434E27"/>
    <w:rsid w:val="00435141"/>
    <w:rsid w:val="004354E1"/>
    <w:rsid w:val="00435690"/>
    <w:rsid w:val="00435B04"/>
    <w:rsid w:val="00435CAC"/>
    <w:rsid w:val="00435F7C"/>
    <w:rsid w:val="004364B2"/>
    <w:rsid w:val="00436F29"/>
    <w:rsid w:val="00436F48"/>
    <w:rsid w:val="00436FCE"/>
    <w:rsid w:val="004373AF"/>
    <w:rsid w:val="00437517"/>
    <w:rsid w:val="004376E2"/>
    <w:rsid w:val="00437B76"/>
    <w:rsid w:val="00437CDD"/>
    <w:rsid w:val="00440221"/>
    <w:rsid w:val="00440752"/>
    <w:rsid w:val="00440C06"/>
    <w:rsid w:val="00441122"/>
    <w:rsid w:val="0044163A"/>
    <w:rsid w:val="00441CAA"/>
    <w:rsid w:val="00441ED4"/>
    <w:rsid w:val="00441FEE"/>
    <w:rsid w:val="0044229F"/>
    <w:rsid w:val="0044235D"/>
    <w:rsid w:val="004423A1"/>
    <w:rsid w:val="00442AF3"/>
    <w:rsid w:val="00442AF6"/>
    <w:rsid w:val="00442DCB"/>
    <w:rsid w:val="00442F23"/>
    <w:rsid w:val="004438AE"/>
    <w:rsid w:val="004438F6"/>
    <w:rsid w:val="00443C83"/>
    <w:rsid w:val="00443C9C"/>
    <w:rsid w:val="004442DD"/>
    <w:rsid w:val="0044449E"/>
    <w:rsid w:val="00444556"/>
    <w:rsid w:val="00444872"/>
    <w:rsid w:val="0044492C"/>
    <w:rsid w:val="00444E08"/>
    <w:rsid w:val="00444FC7"/>
    <w:rsid w:val="00445006"/>
    <w:rsid w:val="00445109"/>
    <w:rsid w:val="004452CB"/>
    <w:rsid w:val="00445BB3"/>
    <w:rsid w:val="00445D9E"/>
    <w:rsid w:val="00446AE5"/>
    <w:rsid w:val="00446C8C"/>
    <w:rsid w:val="00446DD0"/>
    <w:rsid w:val="0044742F"/>
    <w:rsid w:val="0044746B"/>
    <w:rsid w:val="004479F5"/>
    <w:rsid w:val="00447D14"/>
    <w:rsid w:val="00447D78"/>
    <w:rsid w:val="00447E01"/>
    <w:rsid w:val="004502E7"/>
    <w:rsid w:val="0045030A"/>
    <w:rsid w:val="00450364"/>
    <w:rsid w:val="0045037E"/>
    <w:rsid w:val="004506E1"/>
    <w:rsid w:val="00450CB8"/>
    <w:rsid w:val="004510BD"/>
    <w:rsid w:val="004510F3"/>
    <w:rsid w:val="0045110E"/>
    <w:rsid w:val="00451D55"/>
    <w:rsid w:val="00452E51"/>
    <w:rsid w:val="00452FE9"/>
    <w:rsid w:val="0045323F"/>
    <w:rsid w:val="0045331A"/>
    <w:rsid w:val="00453E83"/>
    <w:rsid w:val="00453EFF"/>
    <w:rsid w:val="0045412E"/>
    <w:rsid w:val="0045486C"/>
    <w:rsid w:val="004548D0"/>
    <w:rsid w:val="004549B0"/>
    <w:rsid w:val="00454C6C"/>
    <w:rsid w:val="00455012"/>
    <w:rsid w:val="004553C9"/>
    <w:rsid w:val="004555BE"/>
    <w:rsid w:val="00455610"/>
    <w:rsid w:val="004558B4"/>
    <w:rsid w:val="004559A0"/>
    <w:rsid w:val="00455DEB"/>
    <w:rsid w:val="00456088"/>
    <w:rsid w:val="0045609F"/>
    <w:rsid w:val="004560AD"/>
    <w:rsid w:val="004568FA"/>
    <w:rsid w:val="00456A47"/>
    <w:rsid w:val="00457424"/>
    <w:rsid w:val="0045748E"/>
    <w:rsid w:val="00457566"/>
    <w:rsid w:val="00457FEE"/>
    <w:rsid w:val="004600C6"/>
    <w:rsid w:val="00460363"/>
    <w:rsid w:val="004603AC"/>
    <w:rsid w:val="0046041E"/>
    <w:rsid w:val="00460B96"/>
    <w:rsid w:val="00460BC7"/>
    <w:rsid w:val="0046118B"/>
    <w:rsid w:val="0046120F"/>
    <w:rsid w:val="00461667"/>
    <w:rsid w:val="004616A9"/>
    <w:rsid w:val="004618F3"/>
    <w:rsid w:val="00461EAD"/>
    <w:rsid w:val="00461FC7"/>
    <w:rsid w:val="00462215"/>
    <w:rsid w:val="00462365"/>
    <w:rsid w:val="00462813"/>
    <w:rsid w:val="0046281B"/>
    <w:rsid w:val="00463584"/>
    <w:rsid w:val="00463680"/>
    <w:rsid w:val="00463696"/>
    <w:rsid w:val="00463852"/>
    <w:rsid w:val="004638B2"/>
    <w:rsid w:val="00463995"/>
    <w:rsid w:val="004647A6"/>
    <w:rsid w:val="00464BDC"/>
    <w:rsid w:val="00464BF4"/>
    <w:rsid w:val="00464F7B"/>
    <w:rsid w:val="00465038"/>
    <w:rsid w:val="0046504A"/>
    <w:rsid w:val="00465474"/>
    <w:rsid w:val="00465580"/>
    <w:rsid w:val="00465888"/>
    <w:rsid w:val="00465A78"/>
    <w:rsid w:val="00465C45"/>
    <w:rsid w:val="00465E72"/>
    <w:rsid w:val="00466277"/>
    <w:rsid w:val="0046633F"/>
    <w:rsid w:val="00466F89"/>
    <w:rsid w:val="00467286"/>
    <w:rsid w:val="0046742E"/>
    <w:rsid w:val="0046784F"/>
    <w:rsid w:val="00467C20"/>
    <w:rsid w:val="004705CD"/>
    <w:rsid w:val="004707B1"/>
    <w:rsid w:val="00470892"/>
    <w:rsid w:val="00470925"/>
    <w:rsid w:val="00470F18"/>
    <w:rsid w:val="004710FF"/>
    <w:rsid w:val="0047132C"/>
    <w:rsid w:val="004714A1"/>
    <w:rsid w:val="004718EB"/>
    <w:rsid w:val="00471939"/>
    <w:rsid w:val="00471DFF"/>
    <w:rsid w:val="00471E0A"/>
    <w:rsid w:val="00472067"/>
    <w:rsid w:val="004720BE"/>
    <w:rsid w:val="00472152"/>
    <w:rsid w:val="00472668"/>
    <w:rsid w:val="00472F18"/>
    <w:rsid w:val="00473177"/>
    <w:rsid w:val="004731FE"/>
    <w:rsid w:val="00473357"/>
    <w:rsid w:val="0047360F"/>
    <w:rsid w:val="004737E6"/>
    <w:rsid w:val="00473C8F"/>
    <w:rsid w:val="00473ED5"/>
    <w:rsid w:val="0047409C"/>
    <w:rsid w:val="00474196"/>
    <w:rsid w:val="00474568"/>
    <w:rsid w:val="004745BF"/>
    <w:rsid w:val="00474811"/>
    <w:rsid w:val="00474996"/>
    <w:rsid w:val="00474BF3"/>
    <w:rsid w:val="00474C59"/>
    <w:rsid w:val="00474C74"/>
    <w:rsid w:val="00474F1F"/>
    <w:rsid w:val="00474FA1"/>
    <w:rsid w:val="0047506C"/>
    <w:rsid w:val="004750CB"/>
    <w:rsid w:val="004751AF"/>
    <w:rsid w:val="004755BD"/>
    <w:rsid w:val="004756B2"/>
    <w:rsid w:val="00475DFF"/>
    <w:rsid w:val="004768BE"/>
    <w:rsid w:val="00476ABC"/>
    <w:rsid w:val="00476C96"/>
    <w:rsid w:val="00477059"/>
    <w:rsid w:val="0048051F"/>
    <w:rsid w:val="0048082E"/>
    <w:rsid w:val="00480E2C"/>
    <w:rsid w:val="004814AF"/>
    <w:rsid w:val="00481924"/>
    <w:rsid w:val="00481C6A"/>
    <w:rsid w:val="00481EAB"/>
    <w:rsid w:val="0048279B"/>
    <w:rsid w:val="004828A1"/>
    <w:rsid w:val="00482AD0"/>
    <w:rsid w:val="00482D5F"/>
    <w:rsid w:val="0048346C"/>
    <w:rsid w:val="004841CC"/>
    <w:rsid w:val="0048463D"/>
    <w:rsid w:val="00484B3F"/>
    <w:rsid w:val="004850B3"/>
    <w:rsid w:val="00485208"/>
    <w:rsid w:val="004857F0"/>
    <w:rsid w:val="00485887"/>
    <w:rsid w:val="00485FB5"/>
    <w:rsid w:val="004862DB"/>
    <w:rsid w:val="00486745"/>
    <w:rsid w:val="00487021"/>
    <w:rsid w:val="004872B2"/>
    <w:rsid w:val="004873A6"/>
    <w:rsid w:val="0048740C"/>
    <w:rsid w:val="004876D3"/>
    <w:rsid w:val="00487849"/>
    <w:rsid w:val="00487C1D"/>
    <w:rsid w:val="00487F2E"/>
    <w:rsid w:val="004901B4"/>
    <w:rsid w:val="004901F8"/>
    <w:rsid w:val="00490571"/>
    <w:rsid w:val="004908E3"/>
    <w:rsid w:val="00490D0D"/>
    <w:rsid w:val="00490F77"/>
    <w:rsid w:val="00490FD0"/>
    <w:rsid w:val="004910B6"/>
    <w:rsid w:val="00491185"/>
    <w:rsid w:val="00491539"/>
    <w:rsid w:val="00491801"/>
    <w:rsid w:val="00491B1E"/>
    <w:rsid w:val="00491BA2"/>
    <w:rsid w:val="00491DAC"/>
    <w:rsid w:val="00491EDA"/>
    <w:rsid w:val="00491FAE"/>
    <w:rsid w:val="0049227E"/>
    <w:rsid w:val="004923D1"/>
    <w:rsid w:val="00492594"/>
    <w:rsid w:val="00492C8F"/>
    <w:rsid w:val="004939D0"/>
    <w:rsid w:val="00493A1E"/>
    <w:rsid w:val="00493B73"/>
    <w:rsid w:val="00493BC1"/>
    <w:rsid w:val="00493C25"/>
    <w:rsid w:val="00493F91"/>
    <w:rsid w:val="0049425B"/>
    <w:rsid w:val="004942C5"/>
    <w:rsid w:val="00494540"/>
    <w:rsid w:val="00494839"/>
    <w:rsid w:val="00494FE2"/>
    <w:rsid w:val="0049558D"/>
    <w:rsid w:val="00495655"/>
    <w:rsid w:val="004957FA"/>
    <w:rsid w:val="00495A65"/>
    <w:rsid w:val="00495ED7"/>
    <w:rsid w:val="00496263"/>
    <w:rsid w:val="00496391"/>
    <w:rsid w:val="004966BD"/>
    <w:rsid w:val="00496FEF"/>
    <w:rsid w:val="004973A4"/>
    <w:rsid w:val="004973C1"/>
    <w:rsid w:val="004974C9"/>
    <w:rsid w:val="004974F0"/>
    <w:rsid w:val="004975B5"/>
    <w:rsid w:val="004977FB"/>
    <w:rsid w:val="004979E2"/>
    <w:rsid w:val="00497D3B"/>
    <w:rsid w:val="00497F37"/>
    <w:rsid w:val="00497FD8"/>
    <w:rsid w:val="004A0094"/>
    <w:rsid w:val="004A0114"/>
    <w:rsid w:val="004A051D"/>
    <w:rsid w:val="004A103A"/>
    <w:rsid w:val="004A17D9"/>
    <w:rsid w:val="004A1BC7"/>
    <w:rsid w:val="004A2049"/>
    <w:rsid w:val="004A212E"/>
    <w:rsid w:val="004A299A"/>
    <w:rsid w:val="004A29A8"/>
    <w:rsid w:val="004A2CB3"/>
    <w:rsid w:val="004A336E"/>
    <w:rsid w:val="004A397E"/>
    <w:rsid w:val="004A39AB"/>
    <w:rsid w:val="004A3C9D"/>
    <w:rsid w:val="004A3CE7"/>
    <w:rsid w:val="004A3EF5"/>
    <w:rsid w:val="004A3F30"/>
    <w:rsid w:val="004A41DC"/>
    <w:rsid w:val="004A42D0"/>
    <w:rsid w:val="004A42FE"/>
    <w:rsid w:val="004A43B3"/>
    <w:rsid w:val="004A441B"/>
    <w:rsid w:val="004A4474"/>
    <w:rsid w:val="004A453D"/>
    <w:rsid w:val="004A49A6"/>
    <w:rsid w:val="004A4CF1"/>
    <w:rsid w:val="004A5142"/>
    <w:rsid w:val="004A5416"/>
    <w:rsid w:val="004A5D0E"/>
    <w:rsid w:val="004A615F"/>
    <w:rsid w:val="004A63DB"/>
    <w:rsid w:val="004A6446"/>
    <w:rsid w:val="004A6452"/>
    <w:rsid w:val="004A66B5"/>
    <w:rsid w:val="004A67A6"/>
    <w:rsid w:val="004A685C"/>
    <w:rsid w:val="004A6A22"/>
    <w:rsid w:val="004B02C1"/>
    <w:rsid w:val="004B041F"/>
    <w:rsid w:val="004B0622"/>
    <w:rsid w:val="004B0687"/>
    <w:rsid w:val="004B06A0"/>
    <w:rsid w:val="004B094E"/>
    <w:rsid w:val="004B0BF0"/>
    <w:rsid w:val="004B12E1"/>
    <w:rsid w:val="004B1372"/>
    <w:rsid w:val="004B16B2"/>
    <w:rsid w:val="004B198E"/>
    <w:rsid w:val="004B1A20"/>
    <w:rsid w:val="004B1A54"/>
    <w:rsid w:val="004B1C0F"/>
    <w:rsid w:val="004B203F"/>
    <w:rsid w:val="004B2AB6"/>
    <w:rsid w:val="004B2AEA"/>
    <w:rsid w:val="004B2B05"/>
    <w:rsid w:val="004B34CA"/>
    <w:rsid w:val="004B3825"/>
    <w:rsid w:val="004B38A2"/>
    <w:rsid w:val="004B3AEC"/>
    <w:rsid w:val="004B3B8F"/>
    <w:rsid w:val="004B4065"/>
    <w:rsid w:val="004B45F2"/>
    <w:rsid w:val="004B4891"/>
    <w:rsid w:val="004B48B5"/>
    <w:rsid w:val="004B48EB"/>
    <w:rsid w:val="004B54EB"/>
    <w:rsid w:val="004B55D8"/>
    <w:rsid w:val="004B56D5"/>
    <w:rsid w:val="004B59EF"/>
    <w:rsid w:val="004B6173"/>
    <w:rsid w:val="004B61A7"/>
    <w:rsid w:val="004B667C"/>
    <w:rsid w:val="004B66D6"/>
    <w:rsid w:val="004B6868"/>
    <w:rsid w:val="004B6A4B"/>
    <w:rsid w:val="004B6B25"/>
    <w:rsid w:val="004B6D7B"/>
    <w:rsid w:val="004B6F09"/>
    <w:rsid w:val="004B70DD"/>
    <w:rsid w:val="004B70F5"/>
    <w:rsid w:val="004B716C"/>
    <w:rsid w:val="004B7458"/>
    <w:rsid w:val="004B79FE"/>
    <w:rsid w:val="004B7F20"/>
    <w:rsid w:val="004B7F70"/>
    <w:rsid w:val="004C0495"/>
    <w:rsid w:val="004C074D"/>
    <w:rsid w:val="004C08AF"/>
    <w:rsid w:val="004C0B23"/>
    <w:rsid w:val="004C12CD"/>
    <w:rsid w:val="004C13B3"/>
    <w:rsid w:val="004C154E"/>
    <w:rsid w:val="004C1A5B"/>
    <w:rsid w:val="004C1AF6"/>
    <w:rsid w:val="004C1E8A"/>
    <w:rsid w:val="004C20E1"/>
    <w:rsid w:val="004C21E0"/>
    <w:rsid w:val="004C246D"/>
    <w:rsid w:val="004C2972"/>
    <w:rsid w:val="004C36CB"/>
    <w:rsid w:val="004C3AC4"/>
    <w:rsid w:val="004C3BB3"/>
    <w:rsid w:val="004C4563"/>
    <w:rsid w:val="004C45A8"/>
    <w:rsid w:val="004C49A0"/>
    <w:rsid w:val="004C4A62"/>
    <w:rsid w:val="004C4B34"/>
    <w:rsid w:val="004C61C9"/>
    <w:rsid w:val="004C6202"/>
    <w:rsid w:val="004C6518"/>
    <w:rsid w:val="004C6B8E"/>
    <w:rsid w:val="004C6C67"/>
    <w:rsid w:val="004C6D2A"/>
    <w:rsid w:val="004C6FA8"/>
    <w:rsid w:val="004C79FA"/>
    <w:rsid w:val="004C7DF5"/>
    <w:rsid w:val="004C7E04"/>
    <w:rsid w:val="004D0617"/>
    <w:rsid w:val="004D0B26"/>
    <w:rsid w:val="004D0DF0"/>
    <w:rsid w:val="004D0F49"/>
    <w:rsid w:val="004D112D"/>
    <w:rsid w:val="004D12A2"/>
    <w:rsid w:val="004D1BAF"/>
    <w:rsid w:val="004D1C3D"/>
    <w:rsid w:val="004D1E55"/>
    <w:rsid w:val="004D1F2C"/>
    <w:rsid w:val="004D220B"/>
    <w:rsid w:val="004D2996"/>
    <w:rsid w:val="004D2E03"/>
    <w:rsid w:val="004D319A"/>
    <w:rsid w:val="004D33F6"/>
    <w:rsid w:val="004D3772"/>
    <w:rsid w:val="004D483D"/>
    <w:rsid w:val="004D48EF"/>
    <w:rsid w:val="004D53D6"/>
    <w:rsid w:val="004D5526"/>
    <w:rsid w:val="004D5663"/>
    <w:rsid w:val="004D56BB"/>
    <w:rsid w:val="004D573F"/>
    <w:rsid w:val="004D5D89"/>
    <w:rsid w:val="004D61A2"/>
    <w:rsid w:val="004D6274"/>
    <w:rsid w:val="004D63D1"/>
    <w:rsid w:val="004D67A7"/>
    <w:rsid w:val="004D701D"/>
    <w:rsid w:val="004D7487"/>
    <w:rsid w:val="004D7E1C"/>
    <w:rsid w:val="004D7E3E"/>
    <w:rsid w:val="004D7F4F"/>
    <w:rsid w:val="004E0034"/>
    <w:rsid w:val="004E04E5"/>
    <w:rsid w:val="004E052D"/>
    <w:rsid w:val="004E0558"/>
    <w:rsid w:val="004E0AB5"/>
    <w:rsid w:val="004E0B14"/>
    <w:rsid w:val="004E0B2E"/>
    <w:rsid w:val="004E0E0F"/>
    <w:rsid w:val="004E1493"/>
    <w:rsid w:val="004E1503"/>
    <w:rsid w:val="004E1837"/>
    <w:rsid w:val="004E2AAA"/>
    <w:rsid w:val="004E2FCE"/>
    <w:rsid w:val="004E3045"/>
    <w:rsid w:val="004E3581"/>
    <w:rsid w:val="004E36AE"/>
    <w:rsid w:val="004E37B6"/>
    <w:rsid w:val="004E3B22"/>
    <w:rsid w:val="004E3C3E"/>
    <w:rsid w:val="004E3F62"/>
    <w:rsid w:val="004E4298"/>
    <w:rsid w:val="004E443A"/>
    <w:rsid w:val="004E46AB"/>
    <w:rsid w:val="004E483F"/>
    <w:rsid w:val="004E4BF6"/>
    <w:rsid w:val="004E525C"/>
    <w:rsid w:val="004E56D2"/>
    <w:rsid w:val="004E5707"/>
    <w:rsid w:val="004E575D"/>
    <w:rsid w:val="004E59D6"/>
    <w:rsid w:val="004E5B7E"/>
    <w:rsid w:val="004E5CC9"/>
    <w:rsid w:val="004E5CDA"/>
    <w:rsid w:val="004E6028"/>
    <w:rsid w:val="004E66C5"/>
    <w:rsid w:val="004E6AC4"/>
    <w:rsid w:val="004E6C1D"/>
    <w:rsid w:val="004E6E92"/>
    <w:rsid w:val="004E6F15"/>
    <w:rsid w:val="004E710A"/>
    <w:rsid w:val="004E73E6"/>
    <w:rsid w:val="004E7863"/>
    <w:rsid w:val="004E792A"/>
    <w:rsid w:val="004E7E54"/>
    <w:rsid w:val="004F0140"/>
    <w:rsid w:val="004F046B"/>
    <w:rsid w:val="004F0588"/>
    <w:rsid w:val="004F0A4D"/>
    <w:rsid w:val="004F107D"/>
    <w:rsid w:val="004F181A"/>
    <w:rsid w:val="004F1838"/>
    <w:rsid w:val="004F18C2"/>
    <w:rsid w:val="004F18C6"/>
    <w:rsid w:val="004F195C"/>
    <w:rsid w:val="004F1A51"/>
    <w:rsid w:val="004F1DCC"/>
    <w:rsid w:val="004F1F8B"/>
    <w:rsid w:val="004F1F90"/>
    <w:rsid w:val="004F1FD4"/>
    <w:rsid w:val="004F206B"/>
    <w:rsid w:val="004F22C6"/>
    <w:rsid w:val="004F23AA"/>
    <w:rsid w:val="004F23E1"/>
    <w:rsid w:val="004F255D"/>
    <w:rsid w:val="004F2A25"/>
    <w:rsid w:val="004F2FD7"/>
    <w:rsid w:val="004F318D"/>
    <w:rsid w:val="004F33BA"/>
    <w:rsid w:val="004F35A8"/>
    <w:rsid w:val="004F35FA"/>
    <w:rsid w:val="004F3A35"/>
    <w:rsid w:val="004F417F"/>
    <w:rsid w:val="004F45D8"/>
    <w:rsid w:val="004F5247"/>
    <w:rsid w:val="004F5784"/>
    <w:rsid w:val="004F5BDA"/>
    <w:rsid w:val="004F5C76"/>
    <w:rsid w:val="004F6059"/>
    <w:rsid w:val="004F60E2"/>
    <w:rsid w:val="004F61AF"/>
    <w:rsid w:val="004F6421"/>
    <w:rsid w:val="004F6650"/>
    <w:rsid w:val="004F6BFE"/>
    <w:rsid w:val="004F6DD1"/>
    <w:rsid w:val="004F6EEB"/>
    <w:rsid w:val="004F7278"/>
    <w:rsid w:val="004F7495"/>
    <w:rsid w:val="004F774B"/>
    <w:rsid w:val="004F7E6A"/>
    <w:rsid w:val="00500047"/>
    <w:rsid w:val="0050052D"/>
    <w:rsid w:val="0050078A"/>
    <w:rsid w:val="00500A79"/>
    <w:rsid w:val="00500C61"/>
    <w:rsid w:val="00500C64"/>
    <w:rsid w:val="00500CBC"/>
    <w:rsid w:val="00501247"/>
    <w:rsid w:val="00501622"/>
    <w:rsid w:val="00501745"/>
    <w:rsid w:val="00501A72"/>
    <w:rsid w:val="00501BCF"/>
    <w:rsid w:val="00501D43"/>
    <w:rsid w:val="0050287F"/>
    <w:rsid w:val="00502992"/>
    <w:rsid w:val="00502EFD"/>
    <w:rsid w:val="00503279"/>
    <w:rsid w:val="0050343B"/>
    <w:rsid w:val="00503649"/>
    <w:rsid w:val="005039D3"/>
    <w:rsid w:val="00503A85"/>
    <w:rsid w:val="00503D4C"/>
    <w:rsid w:val="00504324"/>
    <w:rsid w:val="00504680"/>
    <w:rsid w:val="00504A75"/>
    <w:rsid w:val="00504ABF"/>
    <w:rsid w:val="00504CB2"/>
    <w:rsid w:val="00504EC9"/>
    <w:rsid w:val="00505113"/>
    <w:rsid w:val="00505196"/>
    <w:rsid w:val="0050533A"/>
    <w:rsid w:val="0050534B"/>
    <w:rsid w:val="00505698"/>
    <w:rsid w:val="0050571C"/>
    <w:rsid w:val="005057A3"/>
    <w:rsid w:val="00505B95"/>
    <w:rsid w:val="00505C32"/>
    <w:rsid w:val="00506072"/>
    <w:rsid w:val="00506426"/>
    <w:rsid w:val="005065F0"/>
    <w:rsid w:val="00506A2D"/>
    <w:rsid w:val="00506E2E"/>
    <w:rsid w:val="00507226"/>
    <w:rsid w:val="005079A4"/>
    <w:rsid w:val="00507E43"/>
    <w:rsid w:val="0051015C"/>
    <w:rsid w:val="005103FB"/>
    <w:rsid w:val="00510630"/>
    <w:rsid w:val="0051065A"/>
    <w:rsid w:val="005108E0"/>
    <w:rsid w:val="00510B98"/>
    <w:rsid w:val="00510D70"/>
    <w:rsid w:val="00510F25"/>
    <w:rsid w:val="0051112C"/>
    <w:rsid w:val="00511282"/>
    <w:rsid w:val="005112CC"/>
    <w:rsid w:val="0051155D"/>
    <w:rsid w:val="00511E3E"/>
    <w:rsid w:val="0051227D"/>
    <w:rsid w:val="00513018"/>
    <w:rsid w:val="0051301E"/>
    <w:rsid w:val="005138FC"/>
    <w:rsid w:val="00513989"/>
    <w:rsid w:val="00513AD8"/>
    <w:rsid w:val="00513CB9"/>
    <w:rsid w:val="00513D24"/>
    <w:rsid w:val="00513DD9"/>
    <w:rsid w:val="00514235"/>
    <w:rsid w:val="005146A7"/>
    <w:rsid w:val="005146FC"/>
    <w:rsid w:val="00514AF9"/>
    <w:rsid w:val="00514D78"/>
    <w:rsid w:val="0051550C"/>
    <w:rsid w:val="00515683"/>
    <w:rsid w:val="0051569B"/>
    <w:rsid w:val="00515E79"/>
    <w:rsid w:val="00516262"/>
    <w:rsid w:val="00516AD8"/>
    <w:rsid w:val="0051769C"/>
    <w:rsid w:val="0051787F"/>
    <w:rsid w:val="00517957"/>
    <w:rsid w:val="00517ACD"/>
    <w:rsid w:val="00517BFE"/>
    <w:rsid w:val="0052003B"/>
    <w:rsid w:val="005207CB"/>
    <w:rsid w:val="00520874"/>
    <w:rsid w:val="00520B93"/>
    <w:rsid w:val="00520FE1"/>
    <w:rsid w:val="005210EF"/>
    <w:rsid w:val="00521246"/>
    <w:rsid w:val="00521368"/>
    <w:rsid w:val="005213C1"/>
    <w:rsid w:val="00521603"/>
    <w:rsid w:val="005216F3"/>
    <w:rsid w:val="0052196C"/>
    <w:rsid w:val="00521D3C"/>
    <w:rsid w:val="0052289C"/>
    <w:rsid w:val="00523003"/>
    <w:rsid w:val="00523A6C"/>
    <w:rsid w:val="0052411C"/>
    <w:rsid w:val="005241AF"/>
    <w:rsid w:val="00524343"/>
    <w:rsid w:val="00524A25"/>
    <w:rsid w:val="00525009"/>
    <w:rsid w:val="005251B4"/>
    <w:rsid w:val="00525232"/>
    <w:rsid w:val="005252A1"/>
    <w:rsid w:val="0052540F"/>
    <w:rsid w:val="00525DB9"/>
    <w:rsid w:val="005260C8"/>
    <w:rsid w:val="00526120"/>
    <w:rsid w:val="00526352"/>
    <w:rsid w:val="00526413"/>
    <w:rsid w:val="005266DD"/>
    <w:rsid w:val="00526A3F"/>
    <w:rsid w:val="00526B12"/>
    <w:rsid w:val="00526B3A"/>
    <w:rsid w:val="00526CB6"/>
    <w:rsid w:val="00526D46"/>
    <w:rsid w:val="005274BE"/>
    <w:rsid w:val="00527A0A"/>
    <w:rsid w:val="00527A38"/>
    <w:rsid w:val="00527B24"/>
    <w:rsid w:val="00527D9D"/>
    <w:rsid w:val="00530208"/>
    <w:rsid w:val="00530419"/>
    <w:rsid w:val="00530483"/>
    <w:rsid w:val="005304CB"/>
    <w:rsid w:val="0053096D"/>
    <w:rsid w:val="00530A6A"/>
    <w:rsid w:val="00530AA0"/>
    <w:rsid w:val="00530AAA"/>
    <w:rsid w:val="00530BDB"/>
    <w:rsid w:val="00530EDB"/>
    <w:rsid w:val="0053102C"/>
    <w:rsid w:val="005310F6"/>
    <w:rsid w:val="005314BF"/>
    <w:rsid w:val="005316EE"/>
    <w:rsid w:val="005317CB"/>
    <w:rsid w:val="0053180C"/>
    <w:rsid w:val="00531931"/>
    <w:rsid w:val="0053196A"/>
    <w:rsid w:val="00531C66"/>
    <w:rsid w:val="005323BF"/>
    <w:rsid w:val="005323EF"/>
    <w:rsid w:val="0053269B"/>
    <w:rsid w:val="0053290D"/>
    <w:rsid w:val="00533321"/>
    <w:rsid w:val="005333FD"/>
    <w:rsid w:val="00533495"/>
    <w:rsid w:val="005336A7"/>
    <w:rsid w:val="00533ADE"/>
    <w:rsid w:val="00533E53"/>
    <w:rsid w:val="00534280"/>
    <w:rsid w:val="005347E4"/>
    <w:rsid w:val="00534C8F"/>
    <w:rsid w:val="00534D71"/>
    <w:rsid w:val="00534E25"/>
    <w:rsid w:val="00534E65"/>
    <w:rsid w:val="00535155"/>
    <w:rsid w:val="00535589"/>
    <w:rsid w:val="0053561A"/>
    <w:rsid w:val="0053566D"/>
    <w:rsid w:val="0053586E"/>
    <w:rsid w:val="0053588B"/>
    <w:rsid w:val="00535A27"/>
    <w:rsid w:val="00535ACF"/>
    <w:rsid w:val="00535E6D"/>
    <w:rsid w:val="00536435"/>
    <w:rsid w:val="00536865"/>
    <w:rsid w:val="00536B37"/>
    <w:rsid w:val="00536EB6"/>
    <w:rsid w:val="005371B3"/>
    <w:rsid w:val="0053782F"/>
    <w:rsid w:val="005400CA"/>
    <w:rsid w:val="00540322"/>
    <w:rsid w:val="0054054A"/>
    <w:rsid w:val="005407FF"/>
    <w:rsid w:val="00540A9A"/>
    <w:rsid w:val="00540C40"/>
    <w:rsid w:val="00540D79"/>
    <w:rsid w:val="00540E67"/>
    <w:rsid w:val="005417FA"/>
    <w:rsid w:val="00541A9E"/>
    <w:rsid w:val="00541C7A"/>
    <w:rsid w:val="00541D34"/>
    <w:rsid w:val="00541D74"/>
    <w:rsid w:val="005421FB"/>
    <w:rsid w:val="005424EA"/>
    <w:rsid w:val="00542F9E"/>
    <w:rsid w:val="00543340"/>
    <w:rsid w:val="00543343"/>
    <w:rsid w:val="00543814"/>
    <w:rsid w:val="005438B1"/>
    <w:rsid w:val="00543921"/>
    <w:rsid w:val="00543B86"/>
    <w:rsid w:val="005440A4"/>
    <w:rsid w:val="00544195"/>
    <w:rsid w:val="005444F1"/>
    <w:rsid w:val="005449C4"/>
    <w:rsid w:val="00544DA0"/>
    <w:rsid w:val="005451EC"/>
    <w:rsid w:val="005456DF"/>
    <w:rsid w:val="00545A12"/>
    <w:rsid w:val="00545AA4"/>
    <w:rsid w:val="00545BAB"/>
    <w:rsid w:val="00545E70"/>
    <w:rsid w:val="00546540"/>
    <w:rsid w:val="00546548"/>
    <w:rsid w:val="0054659C"/>
    <w:rsid w:val="005465D9"/>
    <w:rsid w:val="00546762"/>
    <w:rsid w:val="0054690D"/>
    <w:rsid w:val="0054698A"/>
    <w:rsid w:val="00546AC6"/>
    <w:rsid w:val="00546C6D"/>
    <w:rsid w:val="00546CE1"/>
    <w:rsid w:val="005472AF"/>
    <w:rsid w:val="005476DD"/>
    <w:rsid w:val="0054770D"/>
    <w:rsid w:val="00547C0F"/>
    <w:rsid w:val="00547CE1"/>
    <w:rsid w:val="00547CF0"/>
    <w:rsid w:val="0055007C"/>
    <w:rsid w:val="005516AB"/>
    <w:rsid w:val="00551C0F"/>
    <w:rsid w:val="00551C8F"/>
    <w:rsid w:val="00551D7B"/>
    <w:rsid w:val="00551DA8"/>
    <w:rsid w:val="0055216F"/>
    <w:rsid w:val="005526D1"/>
    <w:rsid w:val="005537EC"/>
    <w:rsid w:val="005538AD"/>
    <w:rsid w:val="00553CF4"/>
    <w:rsid w:val="00553F82"/>
    <w:rsid w:val="00553FBB"/>
    <w:rsid w:val="00554306"/>
    <w:rsid w:val="0055449A"/>
    <w:rsid w:val="00554811"/>
    <w:rsid w:val="0055486B"/>
    <w:rsid w:val="00554939"/>
    <w:rsid w:val="00554BA7"/>
    <w:rsid w:val="00554D2F"/>
    <w:rsid w:val="00554D7C"/>
    <w:rsid w:val="00554E3A"/>
    <w:rsid w:val="005553FD"/>
    <w:rsid w:val="00555997"/>
    <w:rsid w:val="00555C61"/>
    <w:rsid w:val="00555E7A"/>
    <w:rsid w:val="00555EF1"/>
    <w:rsid w:val="005561D5"/>
    <w:rsid w:val="00556959"/>
    <w:rsid w:val="00556B95"/>
    <w:rsid w:val="00556CF1"/>
    <w:rsid w:val="00557291"/>
    <w:rsid w:val="005573B5"/>
    <w:rsid w:val="005577BF"/>
    <w:rsid w:val="00557C37"/>
    <w:rsid w:val="00557CD7"/>
    <w:rsid w:val="00557E57"/>
    <w:rsid w:val="00557FF9"/>
    <w:rsid w:val="005603AD"/>
    <w:rsid w:val="005603CC"/>
    <w:rsid w:val="00560416"/>
    <w:rsid w:val="00560483"/>
    <w:rsid w:val="00560982"/>
    <w:rsid w:val="005609BC"/>
    <w:rsid w:val="00560B92"/>
    <w:rsid w:val="005612D6"/>
    <w:rsid w:val="00561584"/>
    <w:rsid w:val="005617F1"/>
    <w:rsid w:val="00561856"/>
    <w:rsid w:val="00561913"/>
    <w:rsid w:val="00561B26"/>
    <w:rsid w:val="0056202E"/>
    <w:rsid w:val="005620DD"/>
    <w:rsid w:val="00562623"/>
    <w:rsid w:val="00562670"/>
    <w:rsid w:val="005626DC"/>
    <w:rsid w:val="00562769"/>
    <w:rsid w:val="00562780"/>
    <w:rsid w:val="00562945"/>
    <w:rsid w:val="00562C7A"/>
    <w:rsid w:val="00563015"/>
    <w:rsid w:val="00563A38"/>
    <w:rsid w:val="00563B6B"/>
    <w:rsid w:val="0056441D"/>
    <w:rsid w:val="005649C3"/>
    <w:rsid w:val="00564F1A"/>
    <w:rsid w:val="0056507C"/>
    <w:rsid w:val="005650FA"/>
    <w:rsid w:val="00565115"/>
    <w:rsid w:val="0056530C"/>
    <w:rsid w:val="005656BD"/>
    <w:rsid w:val="005659A4"/>
    <w:rsid w:val="005659EC"/>
    <w:rsid w:val="00565CFA"/>
    <w:rsid w:val="00565D99"/>
    <w:rsid w:val="00565DBD"/>
    <w:rsid w:val="00565E3D"/>
    <w:rsid w:val="00565F93"/>
    <w:rsid w:val="005662E8"/>
    <w:rsid w:val="00566522"/>
    <w:rsid w:val="00566592"/>
    <w:rsid w:val="00566C5E"/>
    <w:rsid w:val="00566CAE"/>
    <w:rsid w:val="00566D00"/>
    <w:rsid w:val="00566D2D"/>
    <w:rsid w:val="00566F36"/>
    <w:rsid w:val="00567167"/>
    <w:rsid w:val="005677B9"/>
    <w:rsid w:val="005678F1"/>
    <w:rsid w:val="00567A3F"/>
    <w:rsid w:val="00567A7F"/>
    <w:rsid w:val="00567AD2"/>
    <w:rsid w:val="00567C07"/>
    <w:rsid w:val="00570008"/>
    <w:rsid w:val="00570014"/>
    <w:rsid w:val="005700A7"/>
    <w:rsid w:val="0057071B"/>
    <w:rsid w:val="0057085D"/>
    <w:rsid w:val="00570CAC"/>
    <w:rsid w:val="00570F5E"/>
    <w:rsid w:val="0057105E"/>
    <w:rsid w:val="00571192"/>
    <w:rsid w:val="005717C6"/>
    <w:rsid w:val="005718D3"/>
    <w:rsid w:val="00571972"/>
    <w:rsid w:val="00571AD0"/>
    <w:rsid w:val="00571AE8"/>
    <w:rsid w:val="00571EBB"/>
    <w:rsid w:val="00572389"/>
    <w:rsid w:val="00572586"/>
    <w:rsid w:val="00572A08"/>
    <w:rsid w:val="00572F46"/>
    <w:rsid w:val="00573025"/>
    <w:rsid w:val="005730B2"/>
    <w:rsid w:val="005731FC"/>
    <w:rsid w:val="00573C7F"/>
    <w:rsid w:val="00574ABA"/>
    <w:rsid w:val="00574EC3"/>
    <w:rsid w:val="00574FCB"/>
    <w:rsid w:val="005752BB"/>
    <w:rsid w:val="005753D0"/>
    <w:rsid w:val="005753DC"/>
    <w:rsid w:val="0057544A"/>
    <w:rsid w:val="005761C5"/>
    <w:rsid w:val="005766C2"/>
    <w:rsid w:val="00576766"/>
    <w:rsid w:val="00576B83"/>
    <w:rsid w:val="00576C6E"/>
    <w:rsid w:val="00576DA7"/>
    <w:rsid w:val="00576E49"/>
    <w:rsid w:val="00577196"/>
    <w:rsid w:val="005772A3"/>
    <w:rsid w:val="00577A79"/>
    <w:rsid w:val="00580490"/>
    <w:rsid w:val="005806A8"/>
    <w:rsid w:val="0058095E"/>
    <w:rsid w:val="00581011"/>
    <w:rsid w:val="00581404"/>
    <w:rsid w:val="00581700"/>
    <w:rsid w:val="00581D2C"/>
    <w:rsid w:val="0058215B"/>
    <w:rsid w:val="00582300"/>
    <w:rsid w:val="005825E6"/>
    <w:rsid w:val="00582600"/>
    <w:rsid w:val="00582974"/>
    <w:rsid w:val="00582B80"/>
    <w:rsid w:val="00583082"/>
    <w:rsid w:val="00583299"/>
    <w:rsid w:val="00583378"/>
    <w:rsid w:val="0058338C"/>
    <w:rsid w:val="00583D29"/>
    <w:rsid w:val="005841F3"/>
    <w:rsid w:val="00584415"/>
    <w:rsid w:val="005845A2"/>
    <w:rsid w:val="005848AC"/>
    <w:rsid w:val="0058499D"/>
    <w:rsid w:val="00584BB2"/>
    <w:rsid w:val="00584F6A"/>
    <w:rsid w:val="0058507C"/>
    <w:rsid w:val="00585A78"/>
    <w:rsid w:val="00585B76"/>
    <w:rsid w:val="005866E8"/>
    <w:rsid w:val="005868B7"/>
    <w:rsid w:val="005868EE"/>
    <w:rsid w:val="00586A71"/>
    <w:rsid w:val="00586B06"/>
    <w:rsid w:val="00586D38"/>
    <w:rsid w:val="00586DB6"/>
    <w:rsid w:val="005873AD"/>
    <w:rsid w:val="0058764F"/>
    <w:rsid w:val="0058788F"/>
    <w:rsid w:val="005878FF"/>
    <w:rsid w:val="0058792A"/>
    <w:rsid w:val="005879AB"/>
    <w:rsid w:val="00587A65"/>
    <w:rsid w:val="00587B44"/>
    <w:rsid w:val="00590078"/>
    <w:rsid w:val="00590E2F"/>
    <w:rsid w:val="00590F3A"/>
    <w:rsid w:val="005911CE"/>
    <w:rsid w:val="005916C0"/>
    <w:rsid w:val="00591871"/>
    <w:rsid w:val="005920EA"/>
    <w:rsid w:val="0059245B"/>
    <w:rsid w:val="005925D3"/>
    <w:rsid w:val="00592B4F"/>
    <w:rsid w:val="00592BD4"/>
    <w:rsid w:val="005933C2"/>
    <w:rsid w:val="00593665"/>
    <w:rsid w:val="0059381B"/>
    <w:rsid w:val="005939BC"/>
    <w:rsid w:val="00593EA1"/>
    <w:rsid w:val="005941AA"/>
    <w:rsid w:val="00594268"/>
    <w:rsid w:val="00594472"/>
    <w:rsid w:val="0059465E"/>
    <w:rsid w:val="00594A01"/>
    <w:rsid w:val="00594AD3"/>
    <w:rsid w:val="00594E3B"/>
    <w:rsid w:val="00595545"/>
    <w:rsid w:val="00595ACF"/>
    <w:rsid w:val="00595D36"/>
    <w:rsid w:val="00595F62"/>
    <w:rsid w:val="0059643E"/>
    <w:rsid w:val="00596465"/>
    <w:rsid w:val="00596797"/>
    <w:rsid w:val="00596C3C"/>
    <w:rsid w:val="00597AD8"/>
    <w:rsid w:val="00597E77"/>
    <w:rsid w:val="005A02CC"/>
    <w:rsid w:val="005A0450"/>
    <w:rsid w:val="005A0944"/>
    <w:rsid w:val="005A0A4D"/>
    <w:rsid w:val="005A0B4B"/>
    <w:rsid w:val="005A0E2D"/>
    <w:rsid w:val="005A0E4E"/>
    <w:rsid w:val="005A103C"/>
    <w:rsid w:val="005A10A6"/>
    <w:rsid w:val="005A191E"/>
    <w:rsid w:val="005A1A8C"/>
    <w:rsid w:val="005A1D66"/>
    <w:rsid w:val="005A225D"/>
    <w:rsid w:val="005A2377"/>
    <w:rsid w:val="005A27FC"/>
    <w:rsid w:val="005A2A0D"/>
    <w:rsid w:val="005A2A53"/>
    <w:rsid w:val="005A307B"/>
    <w:rsid w:val="005A3AE5"/>
    <w:rsid w:val="005A3C2B"/>
    <w:rsid w:val="005A4ADA"/>
    <w:rsid w:val="005A4B81"/>
    <w:rsid w:val="005A4BC4"/>
    <w:rsid w:val="005A4C8D"/>
    <w:rsid w:val="005A4E4B"/>
    <w:rsid w:val="005A594F"/>
    <w:rsid w:val="005A59E2"/>
    <w:rsid w:val="005A5AAB"/>
    <w:rsid w:val="005A5DF9"/>
    <w:rsid w:val="005A5EA6"/>
    <w:rsid w:val="005A5EE7"/>
    <w:rsid w:val="005A5FE0"/>
    <w:rsid w:val="005A66C6"/>
    <w:rsid w:val="005A674D"/>
    <w:rsid w:val="005A6E08"/>
    <w:rsid w:val="005A6FB4"/>
    <w:rsid w:val="005A70A7"/>
    <w:rsid w:val="005A70CA"/>
    <w:rsid w:val="005A7435"/>
    <w:rsid w:val="005A7451"/>
    <w:rsid w:val="005A75AD"/>
    <w:rsid w:val="005A7714"/>
    <w:rsid w:val="005A7955"/>
    <w:rsid w:val="005A7A3B"/>
    <w:rsid w:val="005A7F31"/>
    <w:rsid w:val="005B013F"/>
    <w:rsid w:val="005B03AC"/>
    <w:rsid w:val="005B0ADF"/>
    <w:rsid w:val="005B1147"/>
    <w:rsid w:val="005B14DC"/>
    <w:rsid w:val="005B15D9"/>
    <w:rsid w:val="005B1727"/>
    <w:rsid w:val="005B19EA"/>
    <w:rsid w:val="005B1BA1"/>
    <w:rsid w:val="005B1C66"/>
    <w:rsid w:val="005B1E99"/>
    <w:rsid w:val="005B1FCE"/>
    <w:rsid w:val="005B225F"/>
    <w:rsid w:val="005B26F3"/>
    <w:rsid w:val="005B2CFD"/>
    <w:rsid w:val="005B2D35"/>
    <w:rsid w:val="005B33F9"/>
    <w:rsid w:val="005B3466"/>
    <w:rsid w:val="005B3F62"/>
    <w:rsid w:val="005B41DC"/>
    <w:rsid w:val="005B42E4"/>
    <w:rsid w:val="005B4A1E"/>
    <w:rsid w:val="005B4A6D"/>
    <w:rsid w:val="005B501F"/>
    <w:rsid w:val="005B506B"/>
    <w:rsid w:val="005B581A"/>
    <w:rsid w:val="005B5823"/>
    <w:rsid w:val="005B5A27"/>
    <w:rsid w:val="005B5B5D"/>
    <w:rsid w:val="005B5DF0"/>
    <w:rsid w:val="005B5E9E"/>
    <w:rsid w:val="005B6077"/>
    <w:rsid w:val="005B6369"/>
    <w:rsid w:val="005B6569"/>
    <w:rsid w:val="005B6C24"/>
    <w:rsid w:val="005B7159"/>
    <w:rsid w:val="005B73B0"/>
    <w:rsid w:val="005B7492"/>
    <w:rsid w:val="005B75E4"/>
    <w:rsid w:val="005B766D"/>
    <w:rsid w:val="005B7DAB"/>
    <w:rsid w:val="005B7EBE"/>
    <w:rsid w:val="005C0931"/>
    <w:rsid w:val="005C0951"/>
    <w:rsid w:val="005C096E"/>
    <w:rsid w:val="005C0A97"/>
    <w:rsid w:val="005C0BBA"/>
    <w:rsid w:val="005C1935"/>
    <w:rsid w:val="005C1BF9"/>
    <w:rsid w:val="005C1E3B"/>
    <w:rsid w:val="005C1F01"/>
    <w:rsid w:val="005C1F7C"/>
    <w:rsid w:val="005C219A"/>
    <w:rsid w:val="005C242B"/>
    <w:rsid w:val="005C24F6"/>
    <w:rsid w:val="005C2822"/>
    <w:rsid w:val="005C2B52"/>
    <w:rsid w:val="005C2D29"/>
    <w:rsid w:val="005C2D9A"/>
    <w:rsid w:val="005C3372"/>
    <w:rsid w:val="005C3455"/>
    <w:rsid w:val="005C384E"/>
    <w:rsid w:val="005C39E3"/>
    <w:rsid w:val="005C3CEB"/>
    <w:rsid w:val="005C3DD9"/>
    <w:rsid w:val="005C42C7"/>
    <w:rsid w:val="005C44FF"/>
    <w:rsid w:val="005C4D62"/>
    <w:rsid w:val="005C50A9"/>
    <w:rsid w:val="005C52A9"/>
    <w:rsid w:val="005C5DB3"/>
    <w:rsid w:val="005C5E72"/>
    <w:rsid w:val="005C6274"/>
    <w:rsid w:val="005C6710"/>
    <w:rsid w:val="005C74B3"/>
    <w:rsid w:val="005C74F7"/>
    <w:rsid w:val="005C7625"/>
    <w:rsid w:val="005C7D8F"/>
    <w:rsid w:val="005D0198"/>
    <w:rsid w:val="005D04CE"/>
    <w:rsid w:val="005D06EC"/>
    <w:rsid w:val="005D09A2"/>
    <w:rsid w:val="005D0AE5"/>
    <w:rsid w:val="005D0E22"/>
    <w:rsid w:val="005D1041"/>
    <w:rsid w:val="005D10E4"/>
    <w:rsid w:val="005D1256"/>
    <w:rsid w:val="005D1442"/>
    <w:rsid w:val="005D149A"/>
    <w:rsid w:val="005D198A"/>
    <w:rsid w:val="005D218D"/>
    <w:rsid w:val="005D2CF2"/>
    <w:rsid w:val="005D2EA6"/>
    <w:rsid w:val="005D2EC5"/>
    <w:rsid w:val="005D38BF"/>
    <w:rsid w:val="005D38E5"/>
    <w:rsid w:val="005D3B0B"/>
    <w:rsid w:val="005D3EB9"/>
    <w:rsid w:val="005D4637"/>
    <w:rsid w:val="005D4DAA"/>
    <w:rsid w:val="005D55DB"/>
    <w:rsid w:val="005D5693"/>
    <w:rsid w:val="005D56A5"/>
    <w:rsid w:val="005D591D"/>
    <w:rsid w:val="005D5D41"/>
    <w:rsid w:val="005D5EE7"/>
    <w:rsid w:val="005D64B5"/>
    <w:rsid w:val="005D64B7"/>
    <w:rsid w:val="005D6821"/>
    <w:rsid w:val="005D68C1"/>
    <w:rsid w:val="005D68E5"/>
    <w:rsid w:val="005D6E5B"/>
    <w:rsid w:val="005D7365"/>
    <w:rsid w:val="005D7D6F"/>
    <w:rsid w:val="005E0299"/>
    <w:rsid w:val="005E07BF"/>
    <w:rsid w:val="005E0935"/>
    <w:rsid w:val="005E0EB6"/>
    <w:rsid w:val="005E0F85"/>
    <w:rsid w:val="005E10CB"/>
    <w:rsid w:val="005E1751"/>
    <w:rsid w:val="005E249D"/>
    <w:rsid w:val="005E271C"/>
    <w:rsid w:val="005E2909"/>
    <w:rsid w:val="005E29DD"/>
    <w:rsid w:val="005E2E23"/>
    <w:rsid w:val="005E2F36"/>
    <w:rsid w:val="005E334A"/>
    <w:rsid w:val="005E33F1"/>
    <w:rsid w:val="005E343E"/>
    <w:rsid w:val="005E3C3D"/>
    <w:rsid w:val="005E3C4D"/>
    <w:rsid w:val="005E4035"/>
    <w:rsid w:val="005E4160"/>
    <w:rsid w:val="005E42DA"/>
    <w:rsid w:val="005E50B4"/>
    <w:rsid w:val="005E50B9"/>
    <w:rsid w:val="005E599A"/>
    <w:rsid w:val="005E5A2A"/>
    <w:rsid w:val="005E5C1A"/>
    <w:rsid w:val="005E605A"/>
    <w:rsid w:val="005E61DA"/>
    <w:rsid w:val="005E6273"/>
    <w:rsid w:val="005E6F56"/>
    <w:rsid w:val="005E752F"/>
    <w:rsid w:val="005E7A9F"/>
    <w:rsid w:val="005E7D0E"/>
    <w:rsid w:val="005E7D1A"/>
    <w:rsid w:val="005F065E"/>
    <w:rsid w:val="005F071C"/>
    <w:rsid w:val="005F09DE"/>
    <w:rsid w:val="005F0E20"/>
    <w:rsid w:val="005F0F64"/>
    <w:rsid w:val="005F10A1"/>
    <w:rsid w:val="005F14BC"/>
    <w:rsid w:val="005F14C2"/>
    <w:rsid w:val="005F1C0D"/>
    <w:rsid w:val="005F1EE6"/>
    <w:rsid w:val="005F1F82"/>
    <w:rsid w:val="005F2080"/>
    <w:rsid w:val="005F212C"/>
    <w:rsid w:val="005F25B0"/>
    <w:rsid w:val="005F3702"/>
    <w:rsid w:val="005F3CBC"/>
    <w:rsid w:val="005F3EFA"/>
    <w:rsid w:val="005F3F60"/>
    <w:rsid w:val="005F3F77"/>
    <w:rsid w:val="005F425A"/>
    <w:rsid w:val="005F4403"/>
    <w:rsid w:val="005F463B"/>
    <w:rsid w:val="005F4BCF"/>
    <w:rsid w:val="005F4C31"/>
    <w:rsid w:val="005F4DAC"/>
    <w:rsid w:val="005F5009"/>
    <w:rsid w:val="005F50E8"/>
    <w:rsid w:val="005F515A"/>
    <w:rsid w:val="005F5319"/>
    <w:rsid w:val="005F5617"/>
    <w:rsid w:val="005F56F9"/>
    <w:rsid w:val="005F572F"/>
    <w:rsid w:val="005F5E41"/>
    <w:rsid w:val="005F5E8C"/>
    <w:rsid w:val="005F63B0"/>
    <w:rsid w:val="005F6933"/>
    <w:rsid w:val="005F6A41"/>
    <w:rsid w:val="005F6AA0"/>
    <w:rsid w:val="005F6C75"/>
    <w:rsid w:val="005F6E44"/>
    <w:rsid w:val="005F6F09"/>
    <w:rsid w:val="005F70B6"/>
    <w:rsid w:val="005F768A"/>
    <w:rsid w:val="005F77B5"/>
    <w:rsid w:val="005F7C04"/>
    <w:rsid w:val="005F7E7A"/>
    <w:rsid w:val="00600119"/>
    <w:rsid w:val="006001AA"/>
    <w:rsid w:val="006008DF"/>
    <w:rsid w:val="006012C6"/>
    <w:rsid w:val="006017CF"/>
    <w:rsid w:val="006019E6"/>
    <w:rsid w:val="00601D27"/>
    <w:rsid w:val="00601E88"/>
    <w:rsid w:val="00601F4C"/>
    <w:rsid w:val="006020EB"/>
    <w:rsid w:val="00602178"/>
    <w:rsid w:val="0060220B"/>
    <w:rsid w:val="0060223D"/>
    <w:rsid w:val="006029B2"/>
    <w:rsid w:val="00602AFF"/>
    <w:rsid w:val="00602B8A"/>
    <w:rsid w:val="00602CA3"/>
    <w:rsid w:val="00602E42"/>
    <w:rsid w:val="00603169"/>
    <w:rsid w:val="006031E4"/>
    <w:rsid w:val="006039E3"/>
    <w:rsid w:val="00604310"/>
    <w:rsid w:val="0060451F"/>
    <w:rsid w:val="006048D7"/>
    <w:rsid w:val="0060496D"/>
    <w:rsid w:val="00604A12"/>
    <w:rsid w:val="00604C3B"/>
    <w:rsid w:val="00604CCA"/>
    <w:rsid w:val="00604CEF"/>
    <w:rsid w:val="006055F3"/>
    <w:rsid w:val="006057A8"/>
    <w:rsid w:val="006057C5"/>
    <w:rsid w:val="00605B0B"/>
    <w:rsid w:val="00605FBC"/>
    <w:rsid w:val="00605FEB"/>
    <w:rsid w:val="00606420"/>
    <w:rsid w:val="006067F5"/>
    <w:rsid w:val="00606A1D"/>
    <w:rsid w:val="00606ABC"/>
    <w:rsid w:val="006076A4"/>
    <w:rsid w:val="006076B5"/>
    <w:rsid w:val="0060783B"/>
    <w:rsid w:val="006078F6"/>
    <w:rsid w:val="00607E3E"/>
    <w:rsid w:val="00607ECA"/>
    <w:rsid w:val="00610241"/>
    <w:rsid w:val="00610511"/>
    <w:rsid w:val="00610631"/>
    <w:rsid w:val="006106F9"/>
    <w:rsid w:val="0061070A"/>
    <w:rsid w:val="006108F6"/>
    <w:rsid w:val="0061096F"/>
    <w:rsid w:val="0061098E"/>
    <w:rsid w:val="00610B54"/>
    <w:rsid w:val="00610BE1"/>
    <w:rsid w:val="00610C19"/>
    <w:rsid w:val="00610EF7"/>
    <w:rsid w:val="00610F46"/>
    <w:rsid w:val="00610F5B"/>
    <w:rsid w:val="00610FA9"/>
    <w:rsid w:val="00611151"/>
    <w:rsid w:val="00611714"/>
    <w:rsid w:val="006119B3"/>
    <w:rsid w:val="00611C80"/>
    <w:rsid w:val="00611D18"/>
    <w:rsid w:val="00611E4B"/>
    <w:rsid w:val="00611F36"/>
    <w:rsid w:val="00611F43"/>
    <w:rsid w:val="006125AA"/>
    <w:rsid w:val="0061288C"/>
    <w:rsid w:val="00612AD7"/>
    <w:rsid w:val="00612BFD"/>
    <w:rsid w:val="00612ED1"/>
    <w:rsid w:val="0061306C"/>
    <w:rsid w:val="006137BE"/>
    <w:rsid w:val="00613A20"/>
    <w:rsid w:val="00613A6D"/>
    <w:rsid w:val="00613CB5"/>
    <w:rsid w:val="00613CED"/>
    <w:rsid w:val="00613D16"/>
    <w:rsid w:val="00613D18"/>
    <w:rsid w:val="006140CB"/>
    <w:rsid w:val="006140D5"/>
    <w:rsid w:val="00614170"/>
    <w:rsid w:val="006141AA"/>
    <w:rsid w:val="006141DA"/>
    <w:rsid w:val="00614967"/>
    <w:rsid w:val="00614A16"/>
    <w:rsid w:val="00614EC2"/>
    <w:rsid w:val="00614FB3"/>
    <w:rsid w:val="00615002"/>
    <w:rsid w:val="00615CC0"/>
    <w:rsid w:val="006162D8"/>
    <w:rsid w:val="00616478"/>
    <w:rsid w:val="00616662"/>
    <w:rsid w:val="0061684B"/>
    <w:rsid w:val="00616C92"/>
    <w:rsid w:val="006170AE"/>
    <w:rsid w:val="00617342"/>
    <w:rsid w:val="0061759E"/>
    <w:rsid w:val="006177CE"/>
    <w:rsid w:val="00617F28"/>
    <w:rsid w:val="00617F7B"/>
    <w:rsid w:val="00617F82"/>
    <w:rsid w:val="00620683"/>
    <w:rsid w:val="00620D3E"/>
    <w:rsid w:val="00620DF4"/>
    <w:rsid w:val="00621371"/>
    <w:rsid w:val="00621648"/>
    <w:rsid w:val="00621689"/>
    <w:rsid w:val="00621BA8"/>
    <w:rsid w:val="00621CF2"/>
    <w:rsid w:val="00621EDE"/>
    <w:rsid w:val="00622125"/>
    <w:rsid w:val="00622637"/>
    <w:rsid w:val="00622E6D"/>
    <w:rsid w:val="00623234"/>
    <w:rsid w:val="00623263"/>
    <w:rsid w:val="00623B06"/>
    <w:rsid w:val="00623B15"/>
    <w:rsid w:val="00623CA1"/>
    <w:rsid w:val="00623F04"/>
    <w:rsid w:val="006241B6"/>
    <w:rsid w:val="0062423D"/>
    <w:rsid w:val="006244C8"/>
    <w:rsid w:val="00624613"/>
    <w:rsid w:val="0062491E"/>
    <w:rsid w:val="00624F13"/>
    <w:rsid w:val="0062514E"/>
    <w:rsid w:val="00625190"/>
    <w:rsid w:val="00625245"/>
    <w:rsid w:val="006256BE"/>
    <w:rsid w:val="00625D06"/>
    <w:rsid w:val="00625DF7"/>
    <w:rsid w:val="00625F76"/>
    <w:rsid w:val="0062608C"/>
    <w:rsid w:val="0062664A"/>
    <w:rsid w:val="006266A2"/>
    <w:rsid w:val="00626BB5"/>
    <w:rsid w:val="00626C31"/>
    <w:rsid w:val="00626D36"/>
    <w:rsid w:val="0062742E"/>
    <w:rsid w:val="006274AE"/>
    <w:rsid w:val="006274FD"/>
    <w:rsid w:val="00627EE9"/>
    <w:rsid w:val="006300AB"/>
    <w:rsid w:val="006303FC"/>
    <w:rsid w:val="00630663"/>
    <w:rsid w:val="00630878"/>
    <w:rsid w:val="00630BD5"/>
    <w:rsid w:val="00630DD2"/>
    <w:rsid w:val="00630E6D"/>
    <w:rsid w:val="00631145"/>
    <w:rsid w:val="006311F2"/>
    <w:rsid w:val="00631414"/>
    <w:rsid w:val="006317EE"/>
    <w:rsid w:val="00631856"/>
    <w:rsid w:val="00631940"/>
    <w:rsid w:val="00631A3A"/>
    <w:rsid w:val="00631C81"/>
    <w:rsid w:val="00631E5D"/>
    <w:rsid w:val="00631F54"/>
    <w:rsid w:val="0063233A"/>
    <w:rsid w:val="00632595"/>
    <w:rsid w:val="0063286D"/>
    <w:rsid w:val="00632913"/>
    <w:rsid w:val="00632A36"/>
    <w:rsid w:val="00632A5A"/>
    <w:rsid w:val="00632CA5"/>
    <w:rsid w:val="0063312F"/>
    <w:rsid w:val="0063327B"/>
    <w:rsid w:val="006333B8"/>
    <w:rsid w:val="00633F0A"/>
    <w:rsid w:val="00633F2D"/>
    <w:rsid w:val="00633F8A"/>
    <w:rsid w:val="00634059"/>
    <w:rsid w:val="0063405C"/>
    <w:rsid w:val="00634727"/>
    <w:rsid w:val="0063488C"/>
    <w:rsid w:val="00634EB7"/>
    <w:rsid w:val="0063510E"/>
    <w:rsid w:val="00635392"/>
    <w:rsid w:val="006353B3"/>
    <w:rsid w:val="00635734"/>
    <w:rsid w:val="006367A4"/>
    <w:rsid w:val="00637E07"/>
    <w:rsid w:val="006401C4"/>
    <w:rsid w:val="0064037D"/>
    <w:rsid w:val="00640498"/>
    <w:rsid w:val="00640563"/>
    <w:rsid w:val="006405C9"/>
    <w:rsid w:val="006408B5"/>
    <w:rsid w:val="00640B9D"/>
    <w:rsid w:val="00640CD8"/>
    <w:rsid w:val="006410EB"/>
    <w:rsid w:val="00641103"/>
    <w:rsid w:val="0064140F"/>
    <w:rsid w:val="006416A3"/>
    <w:rsid w:val="00641CDA"/>
    <w:rsid w:val="00641F38"/>
    <w:rsid w:val="006421A9"/>
    <w:rsid w:val="00642308"/>
    <w:rsid w:val="00642366"/>
    <w:rsid w:val="006424E4"/>
    <w:rsid w:val="006428F6"/>
    <w:rsid w:val="00642B72"/>
    <w:rsid w:val="00643090"/>
    <w:rsid w:val="006435FC"/>
    <w:rsid w:val="0064369C"/>
    <w:rsid w:val="00643A46"/>
    <w:rsid w:val="00643B69"/>
    <w:rsid w:val="00643DFE"/>
    <w:rsid w:val="0064445D"/>
    <w:rsid w:val="00644631"/>
    <w:rsid w:val="00644760"/>
    <w:rsid w:val="00644D05"/>
    <w:rsid w:val="00645548"/>
    <w:rsid w:val="00645798"/>
    <w:rsid w:val="00646348"/>
    <w:rsid w:val="00646495"/>
    <w:rsid w:val="006465A9"/>
    <w:rsid w:val="00646999"/>
    <w:rsid w:val="00647481"/>
    <w:rsid w:val="006474BF"/>
    <w:rsid w:val="00647660"/>
    <w:rsid w:val="00647B3E"/>
    <w:rsid w:val="00647B6A"/>
    <w:rsid w:val="00647EF8"/>
    <w:rsid w:val="006502B9"/>
    <w:rsid w:val="006504A6"/>
    <w:rsid w:val="006504EA"/>
    <w:rsid w:val="00650544"/>
    <w:rsid w:val="006507B9"/>
    <w:rsid w:val="00650AF7"/>
    <w:rsid w:val="00650B40"/>
    <w:rsid w:val="00651A7A"/>
    <w:rsid w:val="00651B62"/>
    <w:rsid w:val="00652370"/>
    <w:rsid w:val="006523DC"/>
    <w:rsid w:val="00652477"/>
    <w:rsid w:val="006524D7"/>
    <w:rsid w:val="006525A7"/>
    <w:rsid w:val="006528D0"/>
    <w:rsid w:val="00652D36"/>
    <w:rsid w:val="00652E0E"/>
    <w:rsid w:val="00653023"/>
    <w:rsid w:val="0065303C"/>
    <w:rsid w:val="0065362A"/>
    <w:rsid w:val="0065364A"/>
    <w:rsid w:val="006540DB"/>
    <w:rsid w:val="00654128"/>
    <w:rsid w:val="006541A3"/>
    <w:rsid w:val="00654401"/>
    <w:rsid w:val="00654933"/>
    <w:rsid w:val="006549CC"/>
    <w:rsid w:val="00654DA4"/>
    <w:rsid w:val="006556CE"/>
    <w:rsid w:val="00655A87"/>
    <w:rsid w:val="00655D5C"/>
    <w:rsid w:val="006569A9"/>
    <w:rsid w:val="00656B2F"/>
    <w:rsid w:val="00656E87"/>
    <w:rsid w:val="0065745F"/>
    <w:rsid w:val="00657910"/>
    <w:rsid w:val="00657A59"/>
    <w:rsid w:val="006601D6"/>
    <w:rsid w:val="006601EE"/>
    <w:rsid w:val="00660254"/>
    <w:rsid w:val="0066025B"/>
    <w:rsid w:val="00660291"/>
    <w:rsid w:val="0066078E"/>
    <w:rsid w:val="00660985"/>
    <w:rsid w:val="00660E6F"/>
    <w:rsid w:val="00661464"/>
    <w:rsid w:val="006616A3"/>
    <w:rsid w:val="00662151"/>
    <w:rsid w:val="006624A3"/>
    <w:rsid w:val="0066289C"/>
    <w:rsid w:val="00662E07"/>
    <w:rsid w:val="006635E1"/>
    <w:rsid w:val="006637A0"/>
    <w:rsid w:val="00663874"/>
    <w:rsid w:val="00663B74"/>
    <w:rsid w:val="00663DC6"/>
    <w:rsid w:val="006645A1"/>
    <w:rsid w:val="00664C63"/>
    <w:rsid w:val="00664D18"/>
    <w:rsid w:val="006653BC"/>
    <w:rsid w:val="0066563E"/>
    <w:rsid w:val="006656DE"/>
    <w:rsid w:val="00665992"/>
    <w:rsid w:val="00665C62"/>
    <w:rsid w:val="00666121"/>
    <w:rsid w:val="006664F1"/>
    <w:rsid w:val="006667C7"/>
    <w:rsid w:val="00666899"/>
    <w:rsid w:val="00666B6C"/>
    <w:rsid w:val="00666BC9"/>
    <w:rsid w:val="00666C7A"/>
    <w:rsid w:val="006671AC"/>
    <w:rsid w:val="00667243"/>
    <w:rsid w:val="0066728B"/>
    <w:rsid w:val="006672AF"/>
    <w:rsid w:val="006672D9"/>
    <w:rsid w:val="0066776E"/>
    <w:rsid w:val="00667B58"/>
    <w:rsid w:val="00667C0C"/>
    <w:rsid w:val="006709C9"/>
    <w:rsid w:val="00670E69"/>
    <w:rsid w:val="00670F00"/>
    <w:rsid w:val="00670F05"/>
    <w:rsid w:val="006713E1"/>
    <w:rsid w:val="006716D6"/>
    <w:rsid w:val="00671910"/>
    <w:rsid w:val="00671C5E"/>
    <w:rsid w:val="006724DC"/>
    <w:rsid w:val="00672584"/>
    <w:rsid w:val="00672670"/>
    <w:rsid w:val="006727C0"/>
    <w:rsid w:val="00672866"/>
    <w:rsid w:val="00672A27"/>
    <w:rsid w:val="00672A40"/>
    <w:rsid w:val="00672C77"/>
    <w:rsid w:val="00672D53"/>
    <w:rsid w:val="00672E35"/>
    <w:rsid w:val="00672ED1"/>
    <w:rsid w:val="006730C0"/>
    <w:rsid w:val="006733E7"/>
    <w:rsid w:val="0067355D"/>
    <w:rsid w:val="00673705"/>
    <w:rsid w:val="006738F9"/>
    <w:rsid w:val="00673B1D"/>
    <w:rsid w:val="0067471A"/>
    <w:rsid w:val="006748BB"/>
    <w:rsid w:val="00674AC1"/>
    <w:rsid w:val="00674C37"/>
    <w:rsid w:val="006754BF"/>
    <w:rsid w:val="0067567B"/>
    <w:rsid w:val="0067571C"/>
    <w:rsid w:val="00675E52"/>
    <w:rsid w:val="0067642D"/>
    <w:rsid w:val="0067720B"/>
    <w:rsid w:val="006772DB"/>
    <w:rsid w:val="0067756C"/>
    <w:rsid w:val="006778AC"/>
    <w:rsid w:val="00677904"/>
    <w:rsid w:val="00677B7E"/>
    <w:rsid w:val="00677BF3"/>
    <w:rsid w:val="00677EBC"/>
    <w:rsid w:val="00680221"/>
    <w:rsid w:val="006809D0"/>
    <w:rsid w:val="00680E05"/>
    <w:rsid w:val="00680FA2"/>
    <w:rsid w:val="00681D5B"/>
    <w:rsid w:val="006822D3"/>
    <w:rsid w:val="00682750"/>
    <w:rsid w:val="00682960"/>
    <w:rsid w:val="00682A07"/>
    <w:rsid w:val="00682A8F"/>
    <w:rsid w:val="0068348B"/>
    <w:rsid w:val="00683D60"/>
    <w:rsid w:val="006840B6"/>
    <w:rsid w:val="00684355"/>
    <w:rsid w:val="0068466D"/>
    <w:rsid w:val="006846A1"/>
    <w:rsid w:val="00684A99"/>
    <w:rsid w:val="00684C21"/>
    <w:rsid w:val="00684D4D"/>
    <w:rsid w:val="00684DD8"/>
    <w:rsid w:val="00684FEF"/>
    <w:rsid w:val="0068526E"/>
    <w:rsid w:val="00685790"/>
    <w:rsid w:val="00685DE8"/>
    <w:rsid w:val="00686198"/>
    <w:rsid w:val="00686744"/>
    <w:rsid w:val="0068692C"/>
    <w:rsid w:val="00686C62"/>
    <w:rsid w:val="00686E05"/>
    <w:rsid w:val="0068710A"/>
    <w:rsid w:val="006871F5"/>
    <w:rsid w:val="0068734B"/>
    <w:rsid w:val="00687460"/>
    <w:rsid w:val="00687472"/>
    <w:rsid w:val="00687990"/>
    <w:rsid w:val="00687FD3"/>
    <w:rsid w:val="0069031B"/>
    <w:rsid w:val="00690423"/>
    <w:rsid w:val="006909BC"/>
    <w:rsid w:val="006913A2"/>
    <w:rsid w:val="00691D06"/>
    <w:rsid w:val="00691F33"/>
    <w:rsid w:val="00692029"/>
    <w:rsid w:val="006920AC"/>
    <w:rsid w:val="00692129"/>
    <w:rsid w:val="00692BC8"/>
    <w:rsid w:val="00692F60"/>
    <w:rsid w:val="00693091"/>
    <w:rsid w:val="00693267"/>
    <w:rsid w:val="0069332E"/>
    <w:rsid w:val="00693360"/>
    <w:rsid w:val="0069346B"/>
    <w:rsid w:val="006937F7"/>
    <w:rsid w:val="00693BB9"/>
    <w:rsid w:val="00693CE1"/>
    <w:rsid w:val="00693EB9"/>
    <w:rsid w:val="00694038"/>
    <w:rsid w:val="006940AE"/>
    <w:rsid w:val="0069443A"/>
    <w:rsid w:val="006944B8"/>
    <w:rsid w:val="00694B01"/>
    <w:rsid w:val="00694BD6"/>
    <w:rsid w:val="0069527D"/>
    <w:rsid w:val="006952A5"/>
    <w:rsid w:val="0069555E"/>
    <w:rsid w:val="00695666"/>
    <w:rsid w:val="0069580B"/>
    <w:rsid w:val="00695827"/>
    <w:rsid w:val="00695B22"/>
    <w:rsid w:val="0069645D"/>
    <w:rsid w:val="0069682B"/>
    <w:rsid w:val="006969CA"/>
    <w:rsid w:val="0069767B"/>
    <w:rsid w:val="00697984"/>
    <w:rsid w:val="0069798C"/>
    <w:rsid w:val="00697A1F"/>
    <w:rsid w:val="00697CC9"/>
    <w:rsid w:val="00697E45"/>
    <w:rsid w:val="00697E5C"/>
    <w:rsid w:val="00697E6E"/>
    <w:rsid w:val="00697FE5"/>
    <w:rsid w:val="006A0145"/>
    <w:rsid w:val="006A04AB"/>
    <w:rsid w:val="006A04BF"/>
    <w:rsid w:val="006A074B"/>
    <w:rsid w:val="006A075B"/>
    <w:rsid w:val="006A078D"/>
    <w:rsid w:val="006A1022"/>
    <w:rsid w:val="006A10D6"/>
    <w:rsid w:val="006A1472"/>
    <w:rsid w:val="006A18CF"/>
    <w:rsid w:val="006A19EA"/>
    <w:rsid w:val="006A1A82"/>
    <w:rsid w:val="006A1DB9"/>
    <w:rsid w:val="006A22B1"/>
    <w:rsid w:val="006A2418"/>
    <w:rsid w:val="006A2720"/>
    <w:rsid w:val="006A2A06"/>
    <w:rsid w:val="006A30D7"/>
    <w:rsid w:val="006A31E3"/>
    <w:rsid w:val="006A35A3"/>
    <w:rsid w:val="006A3871"/>
    <w:rsid w:val="006A3C5F"/>
    <w:rsid w:val="006A45D8"/>
    <w:rsid w:val="006A48D2"/>
    <w:rsid w:val="006A4F2D"/>
    <w:rsid w:val="006A50B1"/>
    <w:rsid w:val="006A5683"/>
    <w:rsid w:val="006A582B"/>
    <w:rsid w:val="006A5C07"/>
    <w:rsid w:val="006A60E1"/>
    <w:rsid w:val="006A652B"/>
    <w:rsid w:val="006A6832"/>
    <w:rsid w:val="006A684D"/>
    <w:rsid w:val="006A6C4A"/>
    <w:rsid w:val="006A6D6E"/>
    <w:rsid w:val="006A6FEA"/>
    <w:rsid w:val="006A70D1"/>
    <w:rsid w:val="006A7388"/>
    <w:rsid w:val="006A7453"/>
    <w:rsid w:val="006A793B"/>
    <w:rsid w:val="006A7B12"/>
    <w:rsid w:val="006A7EC4"/>
    <w:rsid w:val="006A7F12"/>
    <w:rsid w:val="006B00FC"/>
    <w:rsid w:val="006B0715"/>
    <w:rsid w:val="006B0973"/>
    <w:rsid w:val="006B0CE0"/>
    <w:rsid w:val="006B0E06"/>
    <w:rsid w:val="006B0E6C"/>
    <w:rsid w:val="006B0E96"/>
    <w:rsid w:val="006B1271"/>
    <w:rsid w:val="006B1323"/>
    <w:rsid w:val="006B16F7"/>
    <w:rsid w:val="006B18BE"/>
    <w:rsid w:val="006B1928"/>
    <w:rsid w:val="006B1B9C"/>
    <w:rsid w:val="006B1EEA"/>
    <w:rsid w:val="006B21B2"/>
    <w:rsid w:val="006B2234"/>
    <w:rsid w:val="006B26BC"/>
    <w:rsid w:val="006B2720"/>
    <w:rsid w:val="006B2834"/>
    <w:rsid w:val="006B2AA1"/>
    <w:rsid w:val="006B3701"/>
    <w:rsid w:val="006B3D94"/>
    <w:rsid w:val="006B3FE2"/>
    <w:rsid w:val="006B4453"/>
    <w:rsid w:val="006B4606"/>
    <w:rsid w:val="006B468B"/>
    <w:rsid w:val="006B498F"/>
    <w:rsid w:val="006B4DF8"/>
    <w:rsid w:val="006B4EC3"/>
    <w:rsid w:val="006B5155"/>
    <w:rsid w:val="006B5549"/>
    <w:rsid w:val="006B55EC"/>
    <w:rsid w:val="006B5B0D"/>
    <w:rsid w:val="006B611A"/>
    <w:rsid w:val="006B61AC"/>
    <w:rsid w:val="006B6396"/>
    <w:rsid w:val="006B6E09"/>
    <w:rsid w:val="006B6E1B"/>
    <w:rsid w:val="006B6E5B"/>
    <w:rsid w:val="006B70B6"/>
    <w:rsid w:val="006B75AC"/>
    <w:rsid w:val="006B78FF"/>
    <w:rsid w:val="006B7923"/>
    <w:rsid w:val="006B7DC9"/>
    <w:rsid w:val="006B7E1C"/>
    <w:rsid w:val="006C06ED"/>
    <w:rsid w:val="006C0987"/>
    <w:rsid w:val="006C0F0A"/>
    <w:rsid w:val="006C118D"/>
    <w:rsid w:val="006C1A32"/>
    <w:rsid w:val="006C1D41"/>
    <w:rsid w:val="006C1F2E"/>
    <w:rsid w:val="006C24F1"/>
    <w:rsid w:val="006C2660"/>
    <w:rsid w:val="006C2843"/>
    <w:rsid w:val="006C29FE"/>
    <w:rsid w:val="006C2CDA"/>
    <w:rsid w:val="006C2E95"/>
    <w:rsid w:val="006C396A"/>
    <w:rsid w:val="006C39D6"/>
    <w:rsid w:val="006C3B03"/>
    <w:rsid w:val="006C3B2D"/>
    <w:rsid w:val="006C3C0B"/>
    <w:rsid w:val="006C3F5B"/>
    <w:rsid w:val="006C46A5"/>
    <w:rsid w:val="006C48A7"/>
    <w:rsid w:val="006C4A4F"/>
    <w:rsid w:val="006C4DF1"/>
    <w:rsid w:val="006C53F6"/>
    <w:rsid w:val="006C59E3"/>
    <w:rsid w:val="006C5A75"/>
    <w:rsid w:val="006C6318"/>
    <w:rsid w:val="006C670B"/>
    <w:rsid w:val="006C6718"/>
    <w:rsid w:val="006C6783"/>
    <w:rsid w:val="006C6937"/>
    <w:rsid w:val="006C697A"/>
    <w:rsid w:val="006C6B2E"/>
    <w:rsid w:val="006C6ED4"/>
    <w:rsid w:val="006C6F30"/>
    <w:rsid w:val="006C7022"/>
    <w:rsid w:val="006C7573"/>
    <w:rsid w:val="006C7644"/>
    <w:rsid w:val="006C768B"/>
    <w:rsid w:val="006C794A"/>
    <w:rsid w:val="006C7AB6"/>
    <w:rsid w:val="006C7ABB"/>
    <w:rsid w:val="006C7CAC"/>
    <w:rsid w:val="006C7CBD"/>
    <w:rsid w:val="006D0069"/>
    <w:rsid w:val="006D05B5"/>
    <w:rsid w:val="006D07D7"/>
    <w:rsid w:val="006D0BB5"/>
    <w:rsid w:val="006D0D4F"/>
    <w:rsid w:val="006D0D6D"/>
    <w:rsid w:val="006D10FC"/>
    <w:rsid w:val="006D1A8B"/>
    <w:rsid w:val="006D1B8F"/>
    <w:rsid w:val="006D1C48"/>
    <w:rsid w:val="006D1C98"/>
    <w:rsid w:val="006D1F80"/>
    <w:rsid w:val="006D23EB"/>
    <w:rsid w:val="006D2822"/>
    <w:rsid w:val="006D2FE8"/>
    <w:rsid w:val="006D358A"/>
    <w:rsid w:val="006D3AA5"/>
    <w:rsid w:val="006D3C68"/>
    <w:rsid w:val="006D3FE5"/>
    <w:rsid w:val="006D4516"/>
    <w:rsid w:val="006D4786"/>
    <w:rsid w:val="006D47A7"/>
    <w:rsid w:val="006D47DC"/>
    <w:rsid w:val="006D4959"/>
    <w:rsid w:val="006D4974"/>
    <w:rsid w:val="006D4B1F"/>
    <w:rsid w:val="006D4CEC"/>
    <w:rsid w:val="006D4E70"/>
    <w:rsid w:val="006D501C"/>
    <w:rsid w:val="006D50B1"/>
    <w:rsid w:val="006D50C1"/>
    <w:rsid w:val="006D545C"/>
    <w:rsid w:val="006D5861"/>
    <w:rsid w:val="006D5DB1"/>
    <w:rsid w:val="006D5E67"/>
    <w:rsid w:val="006D60B3"/>
    <w:rsid w:val="006D6954"/>
    <w:rsid w:val="006D71DF"/>
    <w:rsid w:val="006D7222"/>
    <w:rsid w:val="006D7658"/>
    <w:rsid w:val="006D7664"/>
    <w:rsid w:val="006D774A"/>
    <w:rsid w:val="006D7DD0"/>
    <w:rsid w:val="006D7DEB"/>
    <w:rsid w:val="006D7E05"/>
    <w:rsid w:val="006D7E0A"/>
    <w:rsid w:val="006E054D"/>
    <w:rsid w:val="006E0F3F"/>
    <w:rsid w:val="006E19DD"/>
    <w:rsid w:val="006E1BE4"/>
    <w:rsid w:val="006E22A9"/>
    <w:rsid w:val="006E23B2"/>
    <w:rsid w:val="006E2FD3"/>
    <w:rsid w:val="006E314E"/>
    <w:rsid w:val="006E36DB"/>
    <w:rsid w:val="006E37F1"/>
    <w:rsid w:val="006E3DD9"/>
    <w:rsid w:val="006E3E7D"/>
    <w:rsid w:val="006E3EBE"/>
    <w:rsid w:val="006E3FF1"/>
    <w:rsid w:val="006E425E"/>
    <w:rsid w:val="006E471F"/>
    <w:rsid w:val="006E492A"/>
    <w:rsid w:val="006E4B0B"/>
    <w:rsid w:val="006E4F91"/>
    <w:rsid w:val="006E4FCC"/>
    <w:rsid w:val="006E527F"/>
    <w:rsid w:val="006E52CC"/>
    <w:rsid w:val="006E5A1B"/>
    <w:rsid w:val="006E5EFE"/>
    <w:rsid w:val="006E6B93"/>
    <w:rsid w:val="006E6C52"/>
    <w:rsid w:val="006E767A"/>
    <w:rsid w:val="006E7B79"/>
    <w:rsid w:val="006E7FC4"/>
    <w:rsid w:val="006F0489"/>
    <w:rsid w:val="006F1202"/>
    <w:rsid w:val="006F1214"/>
    <w:rsid w:val="006F13D2"/>
    <w:rsid w:val="006F1618"/>
    <w:rsid w:val="006F197C"/>
    <w:rsid w:val="006F1C0B"/>
    <w:rsid w:val="006F1C89"/>
    <w:rsid w:val="006F2293"/>
    <w:rsid w:val="006F24BB"/>
    <w:rsid w:val="006F2B7F"/>
    <w:rsid w:val="006F2BB3"/>
    <w:rsid w:val="006F2CF0"/>
    <w:rsid w:val="006F2EDE"/>
    <w:rsid w:val="006F2F01"/>
    <w:rsid w:val="006F326B"/>
    <w:rsid w:val="006F3435"/>
    <w:rsid w:val="006F3760"/>
    <w:rsid w:val="006F3769"/>
    <w:rsid w:val="006F39E3"/>
    <w:rsid w:val="006F3A78"/>
    <w:rsid w:val="006F3BD2"/>
    <w:rsid w:val="006F3E7C"/>
    <w:rsid w:val="006F4060"/>
    <w:rsid w:val="006F41C6"/>
    <w:rsid w:val="006F4458"/>
    <w:rsid w:val="006F4497"/>
    <w:rsid w:val="006F45E7"/>
    <w:rsid w:val="006F4A25"/>
    <w:rsid w:val="006F4C31"/>
    <w:rsid w:val="006F528F"/>
    <w:rsid w:val="006F582F"/>
    <w:rsid w:val="006F58D0"/>
    <w:rsid w:val="006F5D86"/>
    <w:rsid w:val="006F6C0F"/>
    <w:rsid w:val="006F6D48"/>
    <w:rsid w:val="006F71DA"/>
    <w:rsid w:val="006F7715"/>
    <w:rsid w:val="006F7D60"/>
    <w:rsid w:val="0070021A"/>
    <w:rsid w:val="00700615"/>
    <w:rsid w:val="007006A5"/>
    <w:rsid w:val="00700854"/>
    <w:rsid w:val="007008EC"/>
    <w:rsid w:val="007009B4"/>
    <w:rsid w:val="00700B20"/>
    <w:rsid w:val="007012BE"/>
    <w:rsid w:val="007015E6"/>
    <w:rsid w:val="00701BA7"/>
    <w:rsid w:val="00701ED9"/>
    <w:rsid w:val="007021D6"/>
    <w:rsid w:val="0070233E"/>
    <w:rsid w:val="00702524"/>
    <w:rsid w:val="00702A68"/>
    <w:rsid w:val="0070351C"/>
    <w:rsid w:val="00703711"/>
    <w:rsid w:val="00703788"/>
    <w:rsid w:val="0070410E"/>
    <w:rsid w:val="00704750"/>
    <w:rsid w:val="00704936"/>
    <w:rsid w:val="00704B47"/>
    <w:rsid w:val="00704F76"/>
    <w:rsid w:val="00705606"/>
    <w:rsid w:val="00705BAE"/>
    <w:rsid w:val="00705E23"/>
    <w:rsid w:val="00705F14"/>
    <w:rsid w:val="00706017"/>
    <w:rsid w:val="0070617D"/>
    <w:rsid w:val="0070619E"/>
    <w:rsid w:val="00706582"/>
    <w:rsid w:val="00706F5C"/>
    <w:rsid w:val="007072E4"/>
    <w:rsid w:val="00707C09"/>
    <w:rsid w:val="0071027B"/>
    <w:rsid w:val="0071051F"/>
    <w:rsid w:val="007105AD"/>
    <w:rsid w:val="007105AE"/>
    <w:rsid w:val="007105E1"/>
    <w:rsid w:val="007108B1"/>
    <w:rsid w:val="00710AB7"/>
    <w:rsid w:val="00710B6A"/>
    <w:rsid w:val="00710D46"/>
    <w:rsid w:val="00710DFB"/>
    <w:rsid w:val="0071107A"/>
    <w:rsid w:val="00711319"/>
    <w:rsid w:val="007113B7"/>
    <w:rsid w:val="0071144A"/>
    <w:rsid w:val="00711AC6"/>
    <w:rsid w:val="00711FF5"/>
    <w:rsid w:val="007120AC"/>
    <w:rsid w:val="00712290"/>
    <w:rsid w:val="0071237C"/>
    <w:rsid w:val="00712C94"/>
    <w:rsid w:val="00712D72"/>
    <w:rsid w:val="00713230"/>
    <w:rsid w:val="00713963"/>
    <w:rsid w:val="007139CE"/>
    <w:rsid w:val="00714000"/>
    <w:rsid w:val="007144DF"/>
    <w:rsid w:val="00714740"/>
    <w:rsid w:val="007148E4"/>
    <w:rsid w:val="00714B40"/>
    <w:rsid w:val="00714DD9"/>
    <w:rsid w:val="00714FDA"/>
    <w:rsid w:val="0071501C"/>
    <w:rsid w:val="007153E8"/>
    <w:rsid w:val="00715972"/>
    <w:rsid w:val="00715B77"/>
    <w:rsid w:val="0071617B"/>
    <w:rsid w:val="0071633C"/>
    <w:rsid w:val="0071635E"/>
    <w:rsid w:val="007166D1"/>
    <w:rsid w:val="00717053"/>
    <w:rsid w:val="007170F7"/>
    <w:rsid w:val="007171EB"/>
    <w:rsid w:val="007173AC"/>
    <w:rsid w:val="007175DB"/>
    <w:rsid w:val="00717A28"/>
    <w:rsid w:val="007202C4"/>
    <w:rsid w:val="007209A5"/>
    <w:rsid w:val="00720A1C"/>
    <w:rsid w:val="00720CC7"/>
    <w:rsid w:val="00720D67"/>
    <w:rsid w:val="0072131F"/>
    <w:rsid w:val="0072167E"/>
    <w:rsid w:val="007217B4"/>
    <w:rsid w:val="00721BB0"/>
    <w:rsid w:val="00721C53"/>
    <w:rsid w:val="00721D41"/>
    <w:rsid w:val="00721D6D"/>
    <w:rsid w:val="00721E76"/>
    <w:rsid w:val="00721F75"/>
    <w:rsid w:val="00722160"/>
    <w:rsid w:val="00722459"/>
    <w:rsid w:val="00722824"/>
    <w:rsid w:val="007228D4"/>
    <w:rsid w:val="00722E71"/>
    <w:rsid w:val="00723036"/>
    <w:rsid w:val="0072343A"/>
    <w:rsid w:val="007234DC"/>
    <w:rsid w:val="00723AA5"/>
    <w:rsid w:val="00723E06"/>
    <w:rsid w:val="0072401F"/>
    <w:rsid w:val="0072410D"/>
    <w:rsid w:val="007244DA"/>
    <w:rsid w:val="007248EB"/>
    <w:rsid w:val="00724A83"/>
    <w:rsid w:val="00724AE0"/>
    <w:rsid w:val="00724CFB"/>
    <w:rsid w:val="00724F25"/>
    <w:rsid w:val="0072500D"/>
    <w:rsid w:val="00725DAA"/>
    <w:rsid w:val="00725E26"/>
    <w:rsid w:val="00726185"/>
    <w:rsid w:val="0072629E"/>
    <w:rsid w:val="007263D5"/>
    <w:rsid w:val="00726523"/>
    <w:rsid w:val="0072673C"/>
    <w:rsid w:val="00726782"/>
    <w:rsid w:val="00726B5E"/>
    <w:rsid w:val="00726C00"/>
    <w:rsid w:val="007270B2"/>
    <w:rsid w:val="007270BA"/>
    <w:rsid w:val="0072715D"/>
    <w:rsid w:val="0072733C"/>
    <w:rsid w:val="00727381"/>
    <w:rsid w:val="0072738E"/>
    <w:rsid w:val="00727B6C"/>
    <w:rsid w:val="00727CA8"/>
    <w:rsid w:val="0073037B"/>
    <w:rsid w:val="007307A8"/>
    <w:rsid w:val="00730823"/>
    <w:rsid w:val="007308B5"/>
    <w:rsid w:val="00731006"/>
    <w:rsid w:val="007310DA"/>
    <w:rsid w:val="007311DD"/>
    <w:rsid w:val="007312BB"/>
    <w:rsid w:val="00731F00"/>
    <w:rsid w:val="00732587"/>
    <w:rsid w:val="00732884"/>
    <w:rsid w:val="00732A64"/>
    <w:rsid w:val="007335F4"/>
    <w:rsid w:val="00733E02"/>
    <w:rsid w:val="00733E97"/>
    <w:rsid w:val="0073428D"/>
    <w:rsid w:val="00734A41"/>
    <w:rsid w:val="00734C36"/>
    <w:rsid w:val="00734CF8"/>
    <w:rsid w:val="00734D68"/>
    <w:rsid w:val="00735095"/>
    <w:rsid w:val="007351F1"/>
    <w:rsid w:val="0073556A"/>
    <w:rsid w:val="007356EA"/>
    <w:rsid w:val="00735F12"/>
    <w:rsid w:val="0073634F"/>
    <w:rsid w:val="007366AB"/>
    <w:rsid w:val="007367A5"/>
    <w:rsid w:val="0073696D"/>
    <w:rsid w:val="00736FE4"/>
    <w:rsid w:val="00737140"/>
    <w:rsid w:val="0073790F"/>
    <w:rsid w:val="00737969"/>
    <w:rsid w:val="00737CFF"/>
    <w:rsid w:val="00737E00"/>
    <w:rsid w:val="00740368"/>
    <w:rsid w:val="00740560"/>
    <w:rsid w:val="00740DA0"/>
    <w:rsid w:val="0074105F"/>
    <w:rsid w:val="007414BB"/>
    <w:rsid w:val="007416A4"/>
    <w:rsid w:val="007416C2"/>
    <w:rsid w:val="00741716"/>
    <w:rsid w:val="00741CC4"/>
    <w:rsid w:val="00741DB0"/>
    <w:rsid w:val="007423C3"/>
    <w:rsid w:val="00742E2D"/>
    <w:rsid w:val="00742F27"/>
    <w:rsid w:val="007432A6"/>
    <w:rsid w:val="0074361F"/>
    <w:rsid w:val="00743C30"/>
    <w:rsid w:val="007445E0"/>
    <w:rsid w:val="00744779"/>
    <w:rsid w:val="00744CDD"/>
    <w:rsid w:val="00744D36"/>
    <w:rsid w:val="00744DE9"/>
    <w:rsid w:val="007455BA"/>
    <w:rsid w:val="0074570E"/>
    <w:rsid w:val="00745B48"/>
    <w:rsid w:val="00745F24"/>
    <w:rsid w:val="00745F67"/>
    <w:rsid w:val="0074637B"/>
    <w:rsid w:val="0074650B"/>
    <w:rsid w:val="0074665F"/>
    <w:rsid w:val="00746CFC"/>
    <w:rsid w:val="00746F04"/>
    <w:rsid w:val="0074718F"/>
    <w:rsid w:val="007478D6"/>
    <w:rsid w:val="0074792D"/>
    <w:rsid w:val="00747E51"/>
    <w:rsid w:val="00747F09"/>
    <w:rsid w:val="00750158"/>
    <w:rsid w:val="007501D7"/>
    <w:rsid w:val="00750222"/>
    <w:rsid w:val="007504A6"/>
    <w:rsid w:val="0075052C"/>
    <w:rsid w:val="0075055D"/>
    <w:rsid w:val="0075059D"/>
    <w:rsid w:val="0075073D"/>
    <w:rsid w:val="00750FD5"/>
    <w:rsid w:val="007513A4"/>
    <w:rsid w:val="007518CF"/>
    <w:rsid w:val="00751DC4"/>
    <w:rsid w:val="007520C5"/>
    <w:rsid w:val="00752366"/>
    <w:rsid w:val="007524D4"/>
    <w:rsid w:val="00752D48"/>
    <w:rsid w:val="00752D81"/>
    <w:rsid w:val="00752EE0"/>
    <w:rsid w:val="00752F6D"/>
    <w:rsid w:val="00752FA6"/>
    <w:rsid w:val="0075308E"/>
    <w:rsid w:val="007530F2"/>
    <w:rsid w:val="00753A41"/>
    <w:rsid w:val="00753D5F"/>
    <w:rsid w:val="00754097"/>
    <w:rsid w:val="0075425E"/>
    <w:rsid w:val="007542C5"/>
    <w:rsid w:val="00754559"/>
    <w:rsid w:val="007545AA"/>
    <w:rsid w:val="00754691"/>
    <w:rsid w:val="007547CC"/>
    <w:rsid w:val="00754DA0"/>
    <w:rsid w:val="00754F04"/>
    <w:rsid w:val="00755044"/>
    <w:rsid w:val="00755057"/>
    <w:rsid w:val="00755204"/>
    <w:rsid w:val="00755456"/>
    <w:rsid w:val="0075585F"/>
    <w:rsid w:val="00755E01"/>
    <w:rsid w:val="00755E0E"/>
    <w:rsid w:val="00755E59"/>
    <w:rsid w:val="00755EDF"/>
    <w:rsid w:val="00755F25"/>
    <w:rsid w:val="007565B4"/>
    <w:rsid w:val="007567CF"/>
    <w:rsid w:val="00756984"/>
    <w:rsid w:val="00756DC9"/>
    <w:rsid w:val="007576C8"/>
    <w:rsid w:val="00757834"/>
    <w:rsid w:val="0075793C"/>
    <w:rsid w:val="00757ADF"/>
    <w:rsid w:val="007601A3"/>
    <w:rsid w:val="00760547"/>
    <w:rsid w:val="00760948"/>
    <w:rsid w:val="00761159"/>
    <w:rsid w:val="00761275"/>
    <w:rsid w:val="00761319"/>
    <w:rsid w:val="007614CC"/>
    <w:rsid w:val="00761867"/>
    <w:rsid w:val="007619E6"/>
    <w:rsid w:val="00761CFC"/>
    <w:rsid w:val="00761DA2"/>
    <w:rsid w:val="00762041"/>
    <w:rsid w:val="00762DDD"/>
    <w:rsid w:val="00762E30"/>
    <w:rsid w:val="007631F1"/>
    <w:rsid w:val="007634B1"/>
    <w:rsid w:val="00763537"/>
    <w:rsid w:val="007638E9"/>
    <w:rsid w:val="00763959"/>
    <w:rsid w:val="00763B04"/>
    <w:rsid w:val="00763B81"/>
    <w:rsid w:val="007643F3"/>
    <w:rsid w:val="0076452E"/>
    <w:rsid w:val="007645D3"/>
    <w:rsid w:val="0076469F"/>
    <w:rsid w:val="007647B5"/>
    <w:rsid w:val="0076527B"/>
    <w:rsid w:val="00765296"/>
    <w:rsid w:val="00765B63"/>
    <w:rsid w:val="00766117"/>
    <w:rsid w:val="007664C3"/>
    <w:rsid w:val="00766669"/>
    <w:rsid w:val="00766A2E"/>
    <w:rsid w:val="00766A7B"/>
    <w:rsid w:val="0076794D"/>
    <w:rsid w:val="00767CD1"/>
    <w:rsid w:val="00770099"/>
    <w:rsid w:val="00770310"/>
    <w:rsid w:val="007706B1"/>
    <w:rsid w:val="00770E52"/>
    <w:rsid w:val="00771000"/>
    <w:rsid w:val="0077115D"/>
    <w:rsid w:val="007718E5"/>
    <w:rsid w:val="00771C60"/>
    <w:rsid w:val="007722B8"/>
    <w:rsid w:val="007723E0"/>
    <w:rsid w:val="00772BB1"/>
    <w:rsid w:val="00772CDC"/>
    <w:rsid w:val="00772F2A"/>
    <w:rsid w:val="00772FC4"/>
    <w:rsid w:val="00773840"/>
    <w:rsid w:val="0077388C"/>
    <w:rsid w:val="00773A70"/>
    <w:rsid w:val="00773DBB"/>
    <w:rsid w:val="0077419F"/>
    <w:rsid w:val="007743C0"/>
    <w:rsid w:val="00774666"/>
    <w:rsid w:val="00774BB1"/>
    <w:rsid w:val="00774C2B"/>
    <w:rsid w:val="00774D7F"/>
    <w:rsid w:val="00774D88"/>
    <w:rsid w:val="00774DB9"/>
    <w:rsid w:val="00774F37"/>
    <w:rsid w:val="00775147"/>
    <w:rsid w:val="007755A3"/>
    <w:rsid w:val="00775A12"/>
    <w:rsid w:val="00775E15"/>
    <w:rsid w:val="007761C6"/>
    <w:rsid w:val="00776B71"/>
    <w:rsid w:val="00776C48"/>
    <w:rsid w:val="0077720E"/>
    <w:rsid w:val="007775BD"/>
    <w:rsid w:val="007779A4"/>
    <w:rsid w:val="00777C72"/>
    <w:rsid w:val="00777D01"/>
    <w:rsid w:val="00777E3D"/>
    <w:rsid w:val="00780122"/>
    <w:rsid w:val="007803A1"/>
    <w:rsid w:val="00780495"/>
    <w:rsid w:val="007804AA"/>
    <w:rsid w:val="00780629"/>
    <w:rsid w:val="0078067E"/>
    <w:rsid w:val="00780779"/>
    <w:rsid w:val="007807A8"/>
    <w:rsid w:val="00780B30"/>
    <w:rsid w:val="00780BFA"/>
    <w:rsid w:val="00780C24"/>
    <w:rsid w:val="00781964"/>
    <w:rsid w:val="00781B44"/>
    <w:rsid w:val="00781BF1"/>
    <w:rsid w:val="00781E31"/>
    <w:rsid w:val="0078233B"/>
    <w:rsid w:val="00782F8B"/>
    <w:rsid w:val="00782FC4"/>
    <w:rsid w:val="00783356"/>
    <w:rsid w:val="00783681"/>
    <w:rsid w:val="0078372F"/>
    <w:rsid w:val="00783867"/>
    <w:rsid w:val="00783F94"/>
    <w:rsid w:val="00784054"/>
    <w:rsid w:val="0078430A"/>
    <w:rsid w:val="0078467F"/>
    <w:rsid w:val="007849B9"/>
    <w:rsid w:val="00784C64"/>
    <w:rsid w:val="00784DA2"/>
    <w:rsid w:val="00784EFE"/>
    <w:rsid w:val="007852EB"/>
    <w:rsid w:val="007853BC"/>
    <w:rsid w:val="00785517"/>
    <w:rsid w:val="0078638B"/>
    <w:rsid w:val="00786693"/>
    <w:rsid w:val="0078704C"/>
    <w:rsid w:val="007871B5"/>
    <w:rsid w:val="00787349"/>
    <w:rsid w:val="00787405"/>
    <w:rsid w:val="00787833"/>
    <w:rsid w:val="00787B30"/>
    <w:rsid w:val="007903EC"/>
    <w:rsid w:val="007907DF"/>
    <w:rsid w:val="007908D2"/>
    <w:rsid w:val="00790B4C"/>
    <w:rsid w:val="00790BE8"/>
    <w:rsid w:val="0079106F"/>
    <w:rsid w:val="00791112"/>
    <w:rsid w:val="00791A0E"/>
    <w:rsid w:val="00792517"/>
    <w:rsid w:val="00792CFB"/>
    <w:rsid w:val="0079327F"/>
    <w:rsid w:val="007932E8"/>
    <w:rsid w:val="00793660"/>
    <w:rsid w:val="00793857"/>
    <w:rsid w:val="0079390E"/>
    <w:rsid w:val="00793A1F"/>
    <w:rsid w:val="00793B74"/>
    <w:rsid w:val="00793F32"/>
    <w:rsid w:val="00793F8C"/>
    <w:rsid w:val="00794690"/>
    <w:rsid w:val="00794D2A"/>
    <w:rsid w:val="00794DF8"/>
    <w:rsid w:val="007953F0"/>
    <w:rsid w:val="00795449"/>
    <w:rsid w:val="00795584"/>
    <w:rsid w:val="00795924"/>
    <w:rsid w:val="00796D8A"/>
    <w:rsid w:val="00797177"/>
    <w:rsid w:val="00797A0B"/>
    <w:rsid w:val="00797B19"/>
    <w:rsid w:val="00797D21"/>
    <w:rsid w:val="007A0283"/>
    <w:rsid w:val="007A043E"/>
    <w:rsid w:val="007A078A"/>
    <w:rsid w:val="007A089A"/>
    <w:rsid w:val="007A0B3E"/>
    <w:rsid w:val="007A144C"/>
    <w:rsid w:val="007A1462"/>
    <w:rsid w:val="007A1718"/>
    <w:rsid w:val="007A1723"/>
    <w:rsid w:val="007A1899"/>
    <w:rsid w:val="007A19BB"/>
    <w:rsid w:val="007A219A"/>
    <w:rsid w:val="007A24AC"/>
    <w:rsid w:val="007A26FB"/>
    <w:rsid w:val="007A28EA"/>
    <w:rsid w:val="007A2A1A"/>
    <w:rsid w:val="007A2B1A"/>
    <w:rsid w:val="007A3318"/>
    <w:rsid w:val="007A3584"/>
    <w:rsid w:val="007A3AA5"/>
    <w:rsid w:val="007A3CAE"/>
    <w:rsid w:val="007A4023"/>
    <w:rsid w:val="007A43D4"/>
    <w:rsid w:val="007A44B3"/>
    <w:rsid w:val="007A4F7B"/>
    <w:rsid w:val="007A52F1"/>
    <w:rsid w:val="007A5EA4"/>
    <w:rsid w:val="007A618D"/>
    <w:rsid w:val="007A6234"/>
    <w:rsid w:val="007A6319"/>
    <w:rsid w:val="007A6456"/>
    <w:rsid w:val="007A6988"/>
    <w:rsid w:val="007A6B62"/>
    <w:rsid w:val="007A6E2E"/>
    <w:rsid w:val="007A6EA6"/>
    <w:rsid w:val="007A6ED8"/>
    <w:rsid w:val="007A704B"/>
    <w:rsid w:val="007A727E"/>
    <w:rsid w:val="007A79DC"/>
    <w:rsid w:val="007A7B51"/>
    <w:rsid w:val="007A7E97"/>
    <w:rsid w:val="007A7F00"/>
    <w:rsid w:val="007A7F7B"/>
    <w:rsid w:val="007B0216"/>
    <w:rsid w:val="007B022E"/>
    <w:rsid w:val="007B02CA"/>
    <w:rsid w:val="007B03B1"/>
    <w:rsid w:val="007B066B"/>
    <w:rsid w:val="007B0BD7"/>
    <w:rsid w:val="007B118D"/>
    <w:rsid w:val="007B11F4"/>
    <w:rsid w:val="007B142B"/>
    <w:rsid w:val="007B1E88"/>
    <w:rsid w:val="007B223B"/>
    <w:rsid w:val="007B2ED5"/>
    <w:rsid w:val="007B33F5"/>
    <w:rsid w:val="007B3407"/>
    <w:rsid w:val="007B3760"/>
    <w:rsid w:val="007B38EE"/>
    <w:rsid w:val="007B393B"/>
    <w:rsid w:val="007B5190"/>
    <w:rsid w:val="007B55F6"/>
    <w:rsid w:val="007B599B"/>
    <w:rsid w:val="007B61F9"/>
    <w:rsid w:val="007B6500"/>
    <w:rsid w:val="007B67BE"/>
    <w:rsid w:val="007B68F0"/>
    <w:rsid w:val="007B6A02"/>
    <w:rsid w:val="007B6BF8"/>
    <w:rsid w:val="007C00C3"/>
    <w:rsid w:val="007C0139"/>
    <w:rsid w:val="007C033B"/>
    <w:rsid w:val="007C068E"/>
    <w:rsid w:val="007C0C8C"/>
    <w:rsid w:val="007C0E0C"/>
    <w:rsid w:val="007C15EA"/>
    <w:rsid w:val="007C1AE6"/>
    <w:rsid w:val="007C1DF0"/>
    <w:rsid w:val="007C1E16"/>
    <w:rsid w:val="007C240C"/>
    <w:rsid w:val="007C2462"/>
    <w:rsid w:val="007C2955"/>
    <w:rsid w:val="007C2973"/>
    <w:rsid w:val="007C2A82"/>
    <w:rsid w:val="007C3186"/>
    <w:rsid w:val="007C3684"/>
    <w:rsid w:val="007C3A91"/>
    <w:rsid w:val="007C3A94"/>
    <w:rsid w:val="007C3BC4"/>
    <w:rsid w:val="007C44FF"/>
    <w:rsid w:val="007C45A2"/>
    <w:rsid w:val="007C45B3"/>
    <w:rsid w:val="007C45EB"/>
    <w:rsid w:val="007C47EB"/>
    <w:rsid w:val="007C489B"/>
    <w:rsid w:val="007C4FFD"/>
    <w:rsid w:val="007C50F9"/>
    <w:rsid w:val="007C51DC"/>
    <w:rsid w:val="007C61F9"/>
    <w:rsid w:val="007C63AB"/>
    <w:rsid w:val="007C666D"/>
    <w:rsid w:val="007C679C"/>
    <w:rsid w:val="007C67F4"/>
    <w:rsid w:val="007C69AF"/>
    <w:rsid w:val="007C6F56"/>
    <w:rsid w:val="007C71D4"/>
    <w:rsid w:val="007C7312"/>
    <w:rsid w:val="007C7490"/>
    <w:rsid w:val="007C77CB"/>
    <w:rsid w:val="007C78C0"/>
    <w:rsid w:val="007C7C50"/>
    <w:rsid w:val="007D02B4"/>
    <w:rsid w:val="007D03E9"/>
    <w:rsid w:val="007D055D"/>
    <w:rsid w:val="007D056D"/>
    <w:rsid w:val="007D0AEC"/>
    <w:rsid w:val="007D0D3F"/>
    <w:rsid w:val="007D1318"/>
    <w:rsid w:val="007D1445"/>
    <w:rsid w:val="007D1AC4"/>
    <w:rsid w:val="007D1F8C"/>
    <w:rsid w:val="007D2023"/>
    <w:rsid w:val="007D2484"/>
    <w:rsid w:val="007D262A"/>
    <w:rsid w:val="007D262D"/>
    <w:rsid w:val="007D2707"/>
    <w:rsid w:val="007D2717"/>
    <w:rsid w:val="007D276C"/>
    <w:rsid w:val="007D2859"/>
    <w:rsid w:val="007D28F7"/>
    <w:rsid w:val="007D2B99"/>
    <w:rsid w:val="007D2BFE"/>
    <w:rsid w:val="007D2D07"/>
    <w:rsid w:val="007D2FC9"/>
    <w:rsid w:val="007D310D"/>
    <w:rsid w:val="007D3206"/>
    <w:rsid w:val="007D32A0"/>
    <w:rsid w:val="007D387C"/>
    <w:rsid w:val="007D3A4D"/>
    <w:rsid w:val="007D3DF5"/>
    <w:rsid w:val="007D433F"/>
    <w:rsid w:val="007D476A"/>
    <w:rsid w:val="007D5018"/>
    <w:rsid w:val="007D53D7"/>
    <w:rsid w:val="007D59C2"/>
    <w:rsid w:val="007D5B9D"/>
    <w:rsid w:val="007D5BAF"/>
    <w:rsid w:val="007D6335"/>
    <w:rsid w:val="007D6339"/>
    <w:rsid w:val="007D656C"/>
    <w:rsid w:val="007D73EA"/>
    <w:rsid w:val="007D782B"/>
    <w:rsid w:val="007D786E"/>
    <w:rsid w:val="007E0005"/>
    <w:rsid w:val="007E0011"/>
    <w:rsid w:val="007E0443"/>
    <w:rsid w:val="007E054B"/>
    <w:rsid w:val="007E05FC"/>
    <w:rsid w:val="007E06F6"/>
    <w:rsid w:val="007E0C8F"/>
    <w:rsid w:val="007E13E9"/>
    <w:rsid w:val="007E1B86"/>
    <w:rsid w:val="007E2000"/>
    <w:rsid w:val="007E207C"/>
    <w:rsid w:val="007E2253"/>
    <w:rsid w:val="007E240F"/>
    <w:rsid w:val="007E242C"/>
    <w:rsid w:val="007E2909"/>
    <w:rsid w:val="007E2915"/>
    <w:rsid w:val="007E296C"/>
    <w:rsid w:val="007E2976"/>
    <w:rsid w:val="007E2EC0"/>
    <w:rsid w:val="007E3116"/>
    <w:rsid w:val="007E31CD"/>
    <w:rsid w:val="007E3565"/>
    <w:rsid w:val="007E3CE3"/>
    <w:rsid w:val="007E40DB"/>
    <w:rsid w:val="007E4298"/>
    <w:rsid w:val="007E4355"/>
    <w:rsid w:val="007E437B"/>
    <w:rsid w:val="007E48FA"/>
    <w:rsid w:val="007E4ED4"/>
    <w:rsid w:val="007E52C7"/>
    <w:rsid w:val="007E541B"/>
    <w:rsid w:val="007E5674"/>
    <w:rsid w:val="007E5974"/>
    <w:rsid w:val="007E5AB7"/>
    <w:rsid w:val="007E5D94"/>
    <w:rsid w:val="007E5DE4"/>
    <w:rsid w:val="007E603C"/>
    <w:rsid w:val="007E60CF"/>
    <w:rsid w:val="007E6FBD"/>
    <w:rsid w:val="007E717C"/>
    <w:rsid w:val="007E733C"/>
    <w:rsid w:val="007E771E"/>
    <w:rsid w:val="007E7856"/>
    <w:rsid w:val="007E7C1D"/>
    <w:rsid w:val="007F0135"/>
    <w:rsid w:val="007F0315"/>
    <w:rsid w:val="007F0331"/>
    <w:rsid w:val="007F0359"/>
    <w:rsid w:val="007F0582"/>
    <w:rsid w:val="007F1154"/>
    <w:rsid w:val="007F1281"/>
    <w:rsid w:val="007F1370"/>
    <w:rsid w:val="007F1762"/>
    <w:rsid w:val="007F1802"/>
    <w:rsid w:val="007F2293"/>
    <w:rsid w:val="007F24E4"/>
    <w:rsid w:val="007F2CC0"/>
    <w:rsid w:val="007F35E0"/>
    <w:rsid w:val="007F4245"/>
    <w:rsid w:val="007F43EC"/>
    <w:rsid w:val="007F440E"/>
    <w:rsid w:val="007F4A8D"/>
    <w:rsid w:val="007F4C2A"/>
    <w:rsid w:val="007F4E85"/>
    <w:rsid w:val="007F5604"/>
    <w:rsid w:val="007F5908"/>
    <w:rsid w:val="007F641D"/>
    <w:rsid w:val="007F6522"/>
    <w:rsid w:val="007F652F"/>
    <w:rsid w:val="007F7269"/>
    <w:rsid w:val="007F76FE"/>
    <w:rsid w:val="007F772F"/>
    <w:rsid w:val="007F79BB"/>
    <w:rsid w:val="007F7CA2"/>
    <w:rsid w:val="007F7F15"/>
    <w:rsid w:val="007F7F1D"/>
    <w:rsid w:val="0080058D"/>
    <w:rsid w:val="008005A2"/>
    <w:rsid w:val="0080067D"/>
    <w:rsid w:val="008007C0"/>
    <w:rsid w:val="008009F2"/>
    <w:rsid w:val="00800BC0"/>
    <w:rsid w:val="00800E60"/>
    <w:rsid w:val="008011D5"/>
    <w:rsid w:val="008013E4"/>
    <w:rsid w:val="00801796"/>
    <w:rsid w:val="00801958"/>
    <w:rsid w:val="00801A20"/>
    <w:rsid w:val="00801AB9"/>
    <w:rsid w:val="00801B1C"/>
    <w:rsid w:val="00801C73"/>
    <w:rsid w:val="0080200C"/>
    <w:rsid w:val="00802341"/>
    <w:rsid w:val="0080246E"/>
    <w:rsid w:val="0080256F"/>
    <w:rsid w:val="00802B78"/>
    <w:rsid w:val="00802DF3"/>
    <w:rsid w:val="008030D5"/>
    <w:rsid w:val="008031FC"/>
    <w:rsid w:val="00803890"/>
    <w:rsid w:val="00803E82"/>
    <w:rsid w:val="00804216"/>
    <w:rsid w:val="008043DB"/>
    <w:rsid w:val="008043E0"/>
    <w:rsid w:val="00804529"/>
    <w:rsid w:val="00804895"/>
    <w:rsid w:val="00805385"/>
    <w:rsid w:val="008057AE"/>
    <w:rsid w:val="008061D7"/>
    <w:rsid w:val="00806AB3"/>
    <w:rsid w:val="00806C0F"/>
    <w:rsid w:val="00807936"/>
    <w:rsid w:val="00807A78"/>
    <w:rsid w:val="00807AA8"/>
    <w:rsid w:val="00807AE1"/>
    <w:rsid w:val="00807AF9"/>
    <w:rsid w:val="00807BE5"/>
    <w:rsid w:val="00807CFA"/>
    <w:rsid w:val="00807DA5"/>
    <w:rsid w:val="00807DC1"/>
    <w:rsid w:val="00810007"/>
    <w:rsid w:val="0081034C"/>
    <w:rsid w:val="008104BB"/>
    <w:rsid w:val="0081063F"/>
    <w:rsid w:val="008107D4"/>
    <w:rsid w:val="00810908"/>
    <w:rsid w:val="00810F89"/>
    <w:rsid w:val="00811A2B"/>
    <w:rsid w:val="00811C3A"/>
    <w:rsid w:val="008120DC"/>
    <w:rsid w:val="0081270E"/>
    <w:rsid w:val="00812CA7"/>
    <w:rsid w:val="00812E00"/>
    <w:rsid w:val="00813018"/>
    <w:rsid w:val="00813148"/>
    <w:rsid w:val="008132C7"/>
    <w:rsid w:val="008134F9"/>
    <w:rsid w:val="008136A1"/>
    <w:rsid w:val="00813762"/>
    <w:rsid w:val="00813970"/>
    <w:rsid w:val="00813EB5"/>
    <w:rsid w:val="00814190"/>
    <w:rsid w:val="008143C7"/>
    <w:rsid w:val="00814B57"/>
    <w:rsid w:val="00814E69"/>
    <w:rsid w:val="00814FCC"/>
    <w:rsid w:val="0081505D"/>
    <w:rsid w:val="0081511F"/>
    <w:rsid w:val="008154C6"/>
    <w:rsid w:val="00815F46"/>
    <w:rsid w:val="008166D1"/>
    <w:rsid w:val="00816F5F"/>
    <w:rsid w:val="00817042"/>
    <w:rsid w:val="00817052"/>
    <w:rsid w:val="008173A2"/>
    <w:rsid w:val="0081753F"/>
    <w:rsid w:val="00817578"/>
    <w:rsid w:val="008177F2"/>
    <w:rsid w:val="00817FAA"/>
    <w:rsid w:val="00820028"/>
    <w:rsid w:val="008205D5"/>
    <w:rsid w:val="008209C0"/>
    <w:rsid w:val="00820DF6"/>
    <w:rsid w:val="0082107E"/>
    <w:rsid w:val="008210F6"/>
    <w:rsid w:val="0082163F"/>
    <w:rsid w:val="00821B28"/>
    <w:rsid w:val="00821D32"/>
    <w:rsid w:val="00821F0D"/>
    <w:rsid w:val="00823028"/>
    <w:rsid w:val="008235F7"/>
    <w:rsid w:val="00823789"/>
    <w:rsid w:val="0082399D"/>
    <w:rsid w:val="00823EBB"/>
    <w:rsid w:val="00824078"/>
    <w:rsid w:val="0082428B"/>
    <w:rsid w:val="00824689"/>
    <w:rsid w:val="00825785"/>
    <w:rsid w:val="00825A59"/>
    <w:rsid w:val="00825A8C"/>
    <w:rsid w:val="00825C27"/>
    <w:rsid w:val="00825D83"/>
    <w:rsid w:val="00825DD2"/>
    <w:rsid w:val="008260E1"/>
    <w:rsid w:val="008262DF"/>
    <w:rsid w:val="00826366"/>
    <w:rsid w:val="0082650E"/>
    <w:rsid w:val="00826B6F"/>
    <w:rsid w:val="00826F9B"/>
    <w:rsid w:val="0082700B"/>
    <w:rsid w:val="0082708B"/>
    <w:rsid w:val="008272B5"/>
    <w:rsid w:val="008274A9"/>
    <w:rsid w:val="008274CC"/>
    <w:rsid w:val="008275C7"/>
    <w:rsid w:val="008277AB"/>
    <w:rsid w:val="00827D44"/>
    <w:rsid w:val="0083065E"/>
    <w:rsid w:val="00830EB5"/>
    <w:rsid w:val="00831022"/>
    <w:rsid w:val="00831381"/>
    <w:rsid w:val="008317E2"/>
    <w:rsid w:val="00831CCB"/>
    <w:rsid w:val="00831DDC"/>
    <w:rsid w:val="008324E8"/>
    <w:rsid w:val="00832709"/>
    <w:rsid w:val="0083293C"/>
    <w:rsid w:val="00833386"/>
    <w:rsid w:val="00833398"/>
    <w:rsid w:val="0083347D"/>
    <w:rsid w:val="00833793"/>
    <w:rsid w:val="008337F3"/>
    <w:rsid w:val="00833BDB"/>
    <w:rsid w:val="00833D49"/>
    <w:rsid w:val="008343F3"/>
    <w:rsid w:val="008345E1"/>
    <w:rsid w:val="0083508A"/>
    <w:rsid w:val="00835129"/>
    <w:rsid w:val="008351BF"/>
    <w:rsid w:val="0083581A"/>
    <w:rsid w:val="00835A88"/>
    <w:rsid w:val="00835AE0"/>
    <w:rsid w:val="00836023"/>
    <w:rsid w:val="00836390"/>
    <w:rsid w:val="00836392"/>
    <w:rsid w:val="00836564"/>
    <w:rsid w:val="00836AC1"/>
    <w:rsid w:val="00836B35"/>
    <w:rsid w:val="00837693"/>
    <w:rsid w:val="00837740"/>
    <w:rsid w:val="0083791E"/>
    <w:rsid w:val="00837CE0"/>
    <w:rsid w:val="00840181"/>
    <w:rsid w:val="008401BC"/>
    <w:rsid w:val="00840535"/>
    <w:rsid w:val="00840785"/>
    <w:rsid w:val="0084081F"/>
    <w:rsid w:val="008408C5"/>
    <w:rsid w:val="008408D7"/>
    <w:rsid w:val="00840A5E"/>
    <w:rsid w:val="00840BB8"/>
    <w:rsid w:val="00840C43"/>
    <w:rsid w:val="00840F0C"/>
    <w:rsid w:val="00841E9F"/>
    <w:rsid w:val="008421F3"/>
    <w:rsid w:val="008422BD"/>
    <w:rsid w:val="00842637"/>
    <w:rsid w:val="00842709"/>
    <w:rsid w:val="0084276E"/>
    <w:rsid w:val="00842E16"/>
    <w:rsid w:val="008430C1"/>
    <w:rsid w:val="0084385C"/>
    <w:rsid w:val="0084413B"/>
    <w:rsid w:val="008441AA"/>
    <w:rsid w:val="00844217"/>
    <w:rsid w:val="008449C9"/>
    <w:rsid w:val="00844A65"/>
    <w:rsid w:val="00844B5C"/>
    <w:rsid w:val="00844CEE"/>
    <w:rsid w:val="00844E77"/>
    <w:rsid w:val="008454C0"/>
    <w:rsid w:val="00845522"/>
    <w:rsid w:val="00846068"/>
    <w:rsid w:val="00846603"/>
    <w:rsid w:val="00846908"/>
    <w:rsid w:val="00846969"/>
    <w:rsid w:val="008469EA"/>
    <w:rsid w:val="0084723F"/>
    <w:rsid w:val="0084751A"/>
    <w:rsid w:val="008478BC"/>
    <w:rsid w:val="008479BE"/>
    <w:rsid w:val="00850022"/>
    <w:rsid w:val="00850130"/>
    <w:rsid w:val="008502DF"/>
    <w:rsid w:val="00850E7C"/>
    <w:rsid w:val="008512F9"/>
    <w:rsid w:val="00851363"/>
    <w:rsid w:val="00851608"/>
    <w:rsid w:val="0085193B"/>
    <w:rsid w:val="00851C56"/>
    <w:rsid w:val="00851D29"/>
    <w:rsid w:val="008520D6"/>
    <w:rsid w:val="008521FB"/>
    <w:rsid w:val="008525EB"/>
    <w:rsid w:val="00852A05"/>
    <w:rsid w:val="00852A22"/>
    <w:rsid w:val="00852D8F"/>
    <w:rsid w:val="008532A6"/>
    <w:rsid w:val="00853383"/>
    <w:rsid w:val="008538EB"/>
    <w:rsid w:val="00853B7D"/>
    <w:rsid w:val="00853F60"/>
    <w:rsid w:val="00853F6B"/>
    <w:rsid w:val="00854097"/>
    <w:rsid w:val="00854368"/>
    <w:rsid w:val="00854393"/>
    <w:rsid w:val="00854B41"/>
    <w:rsid w:val="00854D65"/>
    <w:rsid w:val="00854E66"/>
    <w:rsid w:val="00855053"/>
    <w:rsid w:val="008550B3"/>
    <w:rsid w:val="008554EA"/>
    <w:rsid w:val="00855612"/>
    <w:rsid w:val="0085579F"/>
    <w:rsid w:val="00855B57"/>
    <w:rsid w:val="00855C10"/>
    <w:rsid w:val="00856886"/>
    <w:rsid w:val="00856A9C"/>
    <w:rsid w:val="00856AB6"/>
    <w:rsid w:val="00856C64"/>
    <w:rsid w:val="00856E7C"/>
    <w:rsid w:val="00856F3D"/>
    <w:rsid w:val="00856FF9"/>
    <w:rsid w:val="00857051"/>
    <w:rsid w:val="00857177"/>
    <w:rsid w:val="00857299"/>
    <w:rsid w:val="0085741F"/>
    <w:rsid w:val="0085742A"/>
    <w:rsid w:val="008574DA"/>
    <w:rsid w:val="008577E5"/>
    <w:rsid w:val="00857DDA"/>
    <w:rsid w:val="008603D9"/>
    <w:rsid w:val="0086070E"/>
    <w:rsid w:val="00860A63"/>
    <w:rsid w:val="00860C8B"/>
    <w:rsid w:val="00861108"/>
    <w:rsid w:val="008616B9"/>
    <w:rsid w:val="0086188E"/>
    <w:rsid w:val="00861951"/>
    <w:rsid w:val="00861AE3"/>
    <w:rsid w:val="008623D9"/>
    <w:rsid w:val="00862D8F"/>
    <w:rsid w:val="00862E9B"/>
    <w:rsid w:val="00862F3E"/>
    <w:rsid w:val="00863014"/>
    <w:rsid w:val="008631F0"/>
    <w:rsid w:val="00863550"/>
    <w:rsid w:val="008638D4"/>
    <w:rsid w:val="0086399D"/>
    <w:rsid w:val="00863AC6"/>
    <w:rsid w:val="00863AE8"/>
    <w:rsid w:val="00863D49"/>
    <w:rsid w:val="00863F55"/>
    <w:rsid w:val="00863F7B"/>
    <w:rsid w:val="008643BC"/>
    <w:rsid w:val="008644BA"/>
    <w:rsid w:val="00864A8B"/>
    <w:rsid w:val="00864DB1"/>
    <w:rsid w:val="0086501D"/>
    <w:rsid w:val="008650F2"/>
    <w:rsid w:val="0086571F"/>
    <w:rsid w:val="00865731"/>
    <w:rsid w:val="008657D2"/>
    <w:rsid w:val="00865911"/>
    <w:rsid w:val="00865C68"/>
    <w:rsid w:val="00865DB3"/>
    <w:rsid w:val="00865F09"/>
    <w:rsid w:val="008661F7"/>
    <w:rsid w:val="00866741"/>
    <w:rsid w:val="00866994"/>
    <w:rsid w:val="00866A12"/>
    <w:rsid w:val="00866BB1"/>
    <w:rsid w:val="0086771D"/>
    <w:rsid w:val="00867E76"/>
    <w:rsid w:val="008705B5"/>
    <w:rsid w:val="0087074E"/>
    <w:rsid w:val="008709DD"/>
    <w:rsid w:val="00870ACE"/>
    <w:rsid w:val="00870D4F"/>
    <w:rsid w:val="00870D95"/>
    <w:rsid w:val="00870EC8"/>
    <w:rsid w:val="0087103E"/>
    <w:rsid w:val="008717E5"/>
    <w:rsid w:val="008717FB"/>
    <w:rsid w:val="00872378"/>
    <w:rsid w:val="008726E8"/>
    <w:rsid w:val="0087315D"/>
    <w:rsid w:val="00873351"/>
    <w:rsid w:val="0087388F"/>
    <w:rsid w:val="00873ECB"/>
    <w:rsid w:val="00874348"/>
    <w:rsid w:val="0087435E"/>
    <w:rsid w:val="008746AE"/>
    <w:rsid w:val="00874821"/>
    <w:rsid w:val="008749A5"/>
    <w:rsid w:val="00874A6E"/>
    <w:rsid w:val="00874CF4"/>
    <w:rsid w:val="00874E6B"/>
    <w:rsid w:val="00875312"/>
    <w:rsid w:val="00875F13"/>
    <w:rsid w:val="00876825"/>
    <w:rsid w:val="00876B12"/>
    <w:rsid w:val="00876C5C"/>
    <w:rsid w:val="00876F23"/>
    <w:rsid w:val="0087712A"/>
    <w:rsid w:val="008773CB"/>
    <w:rsid w:val="00877839"/>
    <w:rsid w:val="008779C4"/>
    <w:rsid w:val="00877A4E"/>
    <w:rsid w:val="00877A5E"/>
    <w:rsid w:val="00877D35"/>
    <w:rsid w:val="00880037"/>
    <w:rsid w:val="008800B1"/>
    <w:rsid w:val="0088033D"/>
    <w:rsid w:val="0088082E"/>
    <w:rsid w:val="00880C9F"/>
    <w:rsid w:val="00880D4D"/>
    <w:rsid w:val="00881815"/>
    <w:rsid w:val="008818DA"/>
    <w:rsid w:val="00881982"/>
    <w:rsid w:val="0088259D"/>
    <w:rsid w:val="00882829"/>
    <w:rsid w:val="00882ED2"/>
    <w:rsid w:val="0088305F"/>
    <w:rsid w:val="00883564"/>
    <w:rsid w:val="00883604"/>
    <w:rsid w:val="0088384C"/>
    <w:rsid w:val="00883AC7"/>
    <w:rsid w:val="00884070"/>
    <w:rsid w:val="0088419E"/>
    <w:rsid w:val="00884696"/>
    <w:rsid w:val="00884C88"/>
    <w:rsid w:val="008851A2"/>
    <w:rsid w:val="00885546"/>
    <w:rsid w:val="00885933"/>
    <w:rsid w:val="00885EA9"/>
    <w:rsid w:val="0088620F"/>
    <w:rsid w:val="008865C2"/>
    <w:rsid w:val="008867FD"/>
    <w:rsid w:val="00886905"/>
    <w:rsid w:val="00886997"/>
    <w:rsid w:val="00886B41"/>
    <w:rsid w:val="00886B9A"/>
    <w:rsid w:val="00886BC6"/>
    <w:rsid w:val="00886D5D"/>
    <w:rsid w:val="008870DC"/>
    <w:rsid w:val="00887853"/>
    <w:rsid w:val="008878F3"/>
    <w:rsid w:val="00887B9A"/>
    <w:rsid w:val="00887BBF"/>
    <w:rsid w:val="00887E3E"/>
    <w:rsid w:val="008900DF"/>
    <w:rsid w:val="00890190"/>
    <w:rsid w:val="00890264"/>
    <w:rsid w:val="0089035D"/>
    <w:rsid w:val="00890666"/>
    <w:rsid w:val="008906B9"/>
    <w:rsid w:val="00890A14"/>
    <w:rsid w:val="00890B19"/>
    <w:rsid w:val="00890CD2"/>
    <w:rsid w:val="00890EED"/>
    <w:rsid w:val="008910AA"/>
    <w:rsid w:val="008911BB"/>
    <w:rsid w:val="008918EB"/>
    <w:rsid w:val="00891D83"/>
    <w:rsid w:val="008922C5"/>
    <w:rsid w:val="008924BB"/>
    <w:rsid w:val="008929A0"/>
    <w:rsid w:val="00892A5D"/>
    <w:rsid w:val="00892C12"/>
    <w:rsid w:val="0089321F"/>
    <w:rsid w:val="008938B8"/>
    <w:rsid w:val="00893AE6"/>
    <w:rsid w:val="008945EE"/>
    <w:rsid w:val="0089467A"/>
    <w:rsid w:val="00894A2C"/>
    <w:rsid w:val="00894E16"/>
    <w:rsid w:val="00894F22"/>
    <w:rsid w:val="00895F75"/>
    <w:rsid w:val="0089617B"/>
    <w:rsid w:val="00896237"/>
    <w:rsid w:val="008964B6"/>
    <w:rsid w:val="008967DA"/>
    <w:rsid w:val="00896BB0"/>
    <w:rsid w:val="00896FFA"/>
    <w:rsid w:val="00897041"/>
    <w:rsid w:val="0089747F"/>
    <w:rsid w:val="0089790D"/>
    <w:rsid w:val="00897A26"/>
    <w:rsid w:val="00897BA8"/>
    <w:rsid w:val="00897C74"/>
    <w:rsid w:val="00897C78"/>
    <w:rsid w:val="00897E3C"/>
    <w:rsid w:val="008A0028"/>
    <w:rsid w:val="008A01D2"/>
    <w:rsid w:val="008A0946"/>
    <w:rsid w:val="008A0EB7"/>
    <w:rsid w:val="008A1136"/>
    <w:rsid w:val="008A1155"/>
    <w:rsid w:val="008A13A6"/>
    <w:rsid w:val="008A1594"/>
    <w:rsid w:val="008A16B8"/>
    <w:rsid w:val="008A198C"/>
    <w:rsid w:val="008A1AA9"/>
    <w:rsid w:val="008A1C49"/>
    <w:rsid w:val="008A2363"/>
    <w:rsid w:val="008A28AD"/>
    <w:rsid w:val="008A2D46"/>
    <w:rsid w:val="008A2DE1"/>
    <w:rsid w:val="008A38F7"/>
    <w:rsid w:val="008A3B0C"/>
    <w:rsid w:val="008A3B8E"/>
    <w:rsid w:val="008A3BFD"/>
    <w:rsid w:val="008A404B"/>
    <w:rsid w:val="008A42BE"/>
    <w:rsid w:val="008A430C"/>
    <w:rsid w:val="008A443F"/>
    <w:rsid w:val="008A4AA1"/>
    <w:rsid w:val="008A4AA5"/>
    <w:rsid w:val="008A4F87"/>
    <w:rsid w:val="008A5327"/>
    <w:rsid w:val="008A5636"/>
    <w:rsid w:val="008A58B5"/>
    <w:rsid w:val="008A5FB1"/>
    <w:rsid w:val="008A61C7"/>
    <w:rsid w:val="008A674F"/>
    <w:rsid w:val="008A67BC"/>
    <w:rsid w:val="008A6A83"/>
    <w:rsid w:val="008A6B46"/>
    <w:rsid w:val="008A71FE"/>
    <w:rsid w:val="008A7B6F"/>
    <w:rsid w:val="008B07EF"/>
    <w:rsid w:val="008B0996"/>
    <w:rsid w:val="008B0A87"/>
    <w:rsid w:val="008B0B11"/>
    <w:rsid w:val="008B0BED"/>
    <w:rsid w:val="008B0E9F"/>
    <w:rsid w:val="008B11D0"/>
    <w:rsid w:val="008B152E"/>
    <w:rsid w:val="008B1585"/>
    <w:rsid w:val="008B1809"/>
    <w:rsid w:val="008B1ED6"/>
    <w:rsid w:val="008B231F"/>
    <w:rsid w:val="008B234A"/>
    <w:rsid w:val="008B2B49"/>
    <w:rsid w:val="008B2E56"/>
    <w:rsid w:val="008B3210"/>
    <w:rsid w:val="008B326C"/>
    <w:rsid w:val="008B3608"/>
    <w:rsid w:val="008B40C3"/>
    <w:rsid w:val="008B41F9"/>
    <w:rsid w:val="008B456A"/>
    <w:rsid w:val="008B49E0"/>
    <w:rsid w:val="008B53C2"/>
    <w:rsid w:val="008B5556"/>
    <w:rsid w:val="008B55BB"/>
    <w:rsid w:val="008B56C3"/>
    <w:rsid w:val="008B576A"/>
    <w:rsid w:val="008B5D52"/>
    <w:rsid w:val="008B60FA"/>
    <w:rsid w:val="008B6154"/>
    <w:rsid w:val="008B65F1"/>
    <w:rsid w:val="008B6819"/>
    <w:rsid w:val="008B69CA"/>
    <w:rsid w:val="008B6C48"/>
    <w:rsid w:val="008B78C5"/>
    <w:rsid w:val="008B7904"/>
    <w:rsid w:val="008C0154"/>
    <w:rsid w:val="008C0290"/>
    <w:rsid w:val="008C02A2"/>
    <w:rsid w:val="008C07C2"/>
    <w:rsid w:val="008C07C9"/>
    <w:rsid w:val="008C0FB2"/>
    <w:rsid w:val="008C1075"/>
    <w:rsid w:val="008C12CD"/>
    <w:rsid w:val="008C182C"/>
    <w:rsid w:val="008C18B3"/>
    <w:rsid w:val="008C190C"/>
    <w:rsid w:val="008C1DA6"/>
    <w:rsid w:val="008C2054"/>
    <w:rsid w:val="008C2270"/>
    <w:rsid w:val="008C2552"/>
    <w:rsid w:val="008C29F9"/>
    <w:rsid w:val="008C2A04"/>
    <w:rsid w:val="008C2A63"/>
    <w:rsid w:val="008C2B90"/>
    <w:rsid w:val="008C33C8"/>
    <w:rsid w:val="008C3407"/>
    <w:rsid w:val="008C3F79"/>
    <w:rsid w:val="008C3FAE"/>
    <w:rsid w:val="008C43B7"/>
    <w:rsid w:val="008C477A"/>
    <w:rsid w:val="008C47CC"/>
    <w:rsid w:val="008C4E54"/>
    <w:rsid w:val="008C4ECC"/>
    <w:rsid w:val="008C4EEB"/>
    <w:rsid w:val="008C52B8"/>
    <w:rsid w:val="008C5581"/>
    <w:rsid w:val="008C598D"/>
    <w:rsid w:val="008C5A54"/>
    <w:rsid w:val="008C5EF2"/>
    <w:rsid w:val="008C60E0"/>
    <w:rsid w:val="008C677A"/>
    <w:rsid w:val="008C6BA6"/>
    <w:rsid w:val="008C6EA6"/>
    <w:rsid w:val="008C7598"/>
    <w:rsid w:val="008C7626"/>
    <w:rsid w:val="008C78B5"/>
    <w:rsid w:val="008C78FA"/>
    <w:rsid w:val="008C79BD"/>
    <w:rsid w:val="008D0317"/>
    <w:rsid w:val="008D0593"/>
    <w:rsid w:val="008D0B4D"/>
    <w:rsid w:val="008D0D33"/>
    <w:rsid w:val="008D0FAA"/>
    <w:rsid w:val="008D106F"/>
    <w:rsid w:val="008D16A9"/>
    <w:rsid w:val="008D1D31"/>
    <w:rsid w:val="008D226A"/>
    <w:rsid w:val="008D23A4"/>
    <w:rsid w:val="008D2B64"/>
    <w:rsid w:val="008D2FFB"/>
    <w:rsid w:val="008D352F"/>
    <w:rsid w:val="008D362C"/>
    <w:rsid w:val="008D3C7B"/>
    <w:rsid w:val="008D4478"/>
    <w:rsid w:val="008D4DEC"/>
    <w:rsid w:val="008D5069"/>
    <w:rsid w:val="008D5D21"/>
    <w:rsid w:val="008D6116"/>
    <w:rsid w:val="008D625C"/>
    <w:rsid w:val="008D68FD"/>
    <w:rsid w:val="008D6E2F"/>
    <w:rsid w:val="008D6E8E"/>
    <w:rsid w:val="008D7463"/>
    <w:rsid w:val="008D75EB"/>
    <w:rsid w:val="008D7629"/>
    <w:rsid w:val="008D78B4"/>
    <w:rsid w:val="008D7A60"/>
    <w:rsid w:val="008D7DDD"/>
    <w:rsid w:val="008E02EA"/>
    <w:rsid w:val="008E0503"/>
    <w:rsid w:val="008E0CF1"/>
    <w:rsid w:val="008E0E52"/>
    <w:rsid w:val="008E16E2"/>
    <w:rsid w:val="008E189F"/>
    <w:rsid w:val="008E1E91"/>
    <w:rsid w:val="008E2379"/>
    <w:rsid w:val="008E25CA"/>
    <w:rsid w:val="008E2FB1"/>
    <w:rsid w:val="008E3770"/>
    <w:rsid w:val="008E39F0"/>
    <w:rsid w:val="008E3B6F"/>
    <w:rsid w:val="008E403D"/>
    <w:rsid w:val="008E45B5"/>
    <w:rsid w:val="008E4664"/>
    <w:rsid w:val="008E46A3"/>
    <w:rsid w:val="008E4C01"/>
    <w:rsid w:val="008E4C5D"/>
    <w:rsid w:val="008E4FB3"/>
    <w:rsid w:val="008E5288"/>
    <w:rsid w:val="008E5466"/>
    <w:rsid w:val="008E560E"/>
    <w:rsid w:val="008E5682"/>
    <w:rsid w:val="008E5F2E"/>
    <w:rsid w:val="008E6315"/>
    <w:rsid w:val="008E6834"/>
    <w:rsid w:val="008E693F"/>
    <w:rsid w:val="008E7531"/>
    <w:rsid w:val="008E7848"/>
    <w:rsid w:val="008E78EF"/>
    <w:rsid w:val="008E7ABC"/>
    <w:rsid w:val="008F0418"/>
    <w:rsid w:val="008F047B"/>
    <w:rsid w:val="008F0616"/>
    <w:rsid w:val="008F06B9"/>
    <w:rsid w:val="008F077C"/>
    <w:rsid w:val="008F0799"/>
    <w:rsid w:val="008F0889"/>
    <w:rsid w:val="008F0C3D"/>
    <w:rsid w:val="008F0F64"/>
    <w:rsid w:val="008F1514"/>
    <w:rsid w:val="008F1CA1"/>
    <w:rsid w:val="008F1DE0"/>
    <w:rsid w:val="008F1E5D"/>
    <w:rsid w:val="008F1EF4"/>
    <w:rsid w:val="008F1FD4"/>
    <w:rsid w:val="008F207F"/>
    <w:rsid w:val="008F23BD"/>
    <w:rsid w:val="008F2885"/>
    <w:rsid w:val="008F28D4"/>
    <w:rsid w:val="008F2A04"/>
    <w:rsid w:val="008F2C1D"/>
    <w:rsid w:val="008F30D0"/>
    <w:rsid w:val="008F3BD8"/>
    <w:rsid w:val="008F3EF4"/>
    <w:rsid w:val="008F42E6"/>
    <w:rsid w:val="008F4393"/>
    <w:rsid w:val="008F4470"/>
    <w:rsid w:val="008F45CF"/>
    <w:rsid w:val="008F4744"/>
    <w:rsid w:val="008F47EB"/>
    <w:rsid w:val="008F4BEB"/>
    <w:rsid w:val="008F4DCA"/>
    <w:rsid w:val="008F4E7C"/>
    <w:rsid w:val="008F5383"/>
    <w:rsid w:val="008F5459"/>
    <w:rsid w:val="008F5638"/>
    <w:rsid w:val="008F5A7E"/>
    <w:rsid w:val="008F5FF0"/>
    <w:rsid w:val="008F61D1"/>
    <w:rsid w:val="008F642E"/>
    <w:rsid w:val="008F6B5D"/>
    <w:rsid w:val="008F6C01"/>
    <w:rsid w:val="008F6C8C"/>
    <w:rsid w:val="008F6CA0"/>
    <w:rsid w:val="008F6DEB"/>
    <w:rsid w:val="008F6E44"/>
    <w:rsid w:val="008F782D"/>
    <w:rsid w:val="008F7CB4"/>
    <w:rsid w:val="009001B2"/>
    <w:rsid w:val="00900485"/>
    <w:rsid w:val="009004C6"/>
    <w:rsid w:val="00900595"/>
    <w:rsid w:val="0090076B"/>
    <w:rsid w:val="00900810"/>
    <w:rsid w:val="0090095F"/>
    <w:rsid w:val="00900B6D"/>
    <w:rsid w:val="00901DE0"/>
    <w:rsid w:val="00902251"/>
    <w:rsid w:val="009024C3"/>
    <w:rsid w:val="00902B44"/>
    <w:rsid w:val="00902B8E"/>
    <w:rsid w:val="009030FC"/>
    <w:rsid w:val="0090340A"/>
    <w:rsid w:val="00903474"/>
    <w:rsid w:val="00903643"/>
    <w:rsid w:val="00903CB0"/>
    <w:rsid w:val="00903CDE"/>
    <w:rsid w:val="00903FC3"/>
    <w:rsid w:val="009040C0"/>
    <w:rsid w:val="009044F4"/>
    <w:rsid w:val="009045F3"/>
    <w:rsid w:val="00904843"/>
    <w:rsid w:val="009053F2"/>
    <w:rsid w:val="00905477"/>
    <w:rsid w:val="009054CB"/>
    <w:rsid w:val="00905555"/>
    <w:rsid w:val="009055F6"/>
    <w:rsid w:val="00905B5D"/>
    <w:rsid w:val="00905E29"/>
    <w:rsid w:val="00906062"/>
    <w:rsid w:val="009063F8"/>
    <w:rsid w:val="00906597"/>
    <w:rsid w:val="009065CA"/>
    <w:rsid w:val="00906A9A"/>
    <w:rsid w:val="00906BB5"/>
    <w:rsid w:val="00906CE2"/>
    <w:rsid w:val="00906E37"/>
    <w:rsid w:val="00906EC4"/>
    <w:rsid w:val="00907576"/>
    <w:rsid w:val="0090768B"/>
    <w:rsid w:val="00907723"/>
    <w:rsid w:val="00910328"/>
    <w:rsid w:val="0091081D"/>
    <w:rsid w:val="00910AD0"/>
    <w:rsid w:val="00910F44"/>
    <w:rsid w:val="00911430"/>
    <w:rsid w:val="009117C5"/>
    <w:rsid w:val="00911977"/>
    <w:rsid w:val="00911B4C"/>
    <w:rsid w:val="00911BB1"/>
    <w:rsid w:val="00911E8B"/>
    <w:rsid w:val="0091238A"/>
    <w:rsid w:val="0091244A"/>
    <w:rsid w:val="0091265E"/>
    <w:rsid w:val="00912A9E"/>
    <w:rsid w:val="00912C4A"/>
    <w:rsid w:val="00912D58"/>
    <w:rsid w:val="00912EA0"/>
    <w:rsid w:val="009131E2"/>
    <w:rsid w:val="00914054"/>
    <w:rsid w:val="009140FD"/>
    <w:rsid w:val="00914321"/>
    <w:rsid w:val="00914FBB"/>
    <w:rsid w:val="00915785"/>
    <w:rsid w:val="00915799"/>
    <w:rsid w:val="00915A94"/>
    <w:rsid w:val="00915CED"/>
    <w:rsid w:val="00915E4F"/>
    <w:rsid w:val="00916400"/>
    <w:rsid w:val="00916600"/>
    <w:rsid w:val="0091663E"/>
    <w:rsid w:val="00916788"/>
    <w:rsid w:val="00916873"/>
    <w:rsid w:val="009173A3"/>
    <w:rsid w:val="0091767A"/>
    <w:rsid w:val="009176B2"/>
    <w:rsid w:val="00917D11"/>
    <w:rsid w:val="00920E3C"/>
    <w:rsid w:val="00920E99"/>
    <w:rsid w:val="009211E3"/>
    <w:rsid w:val="00921331"/>
    <w:rsid w:val="009213E7"/>
    <w:rsid w:val="00921701"/>
    <w:rsid w:val="00921866"/>
    <w:rsid w:val="0092216D"/>
    <w:rsid w:val="009222F0"/>
    <w:rsid w:val="00922628"/>
    <w:rsid w:val="00922911"/>
    <w:rsid w:val="0092319A"/>
    <w:rsid w:val="0092383E"/>
    <w:rsid w:val="009238B5"/>
    <w:rsid w:val="009239C3"/>
    <w:rsid w:val="00923A07"/>
    <w:rsid w:val="00923C2F"/>
    <w:rsid w:val="00923E08"/>
    <w:rsid w:val="0092406A"/>
    <w:rsid w:val="009241D2"/>
    <w:rsid w:val="009246F8"/>
    <w:rsid w:val="00924B05"/>
    <w:rsid w:val="009253A1"/>
    <w:rsid w:val="00925737"/>
    <w:rsid w:val="0092573D"/>
    <w:rsid w:val="009258FA"/>
    <w:rsid w:val="0092594A"/>
    <w:rsid w:val="00925B30"/>
    <w:rsid w:val="00925DCA"/>
    <w:rsid w:val="00926534"/>
    <w:rsid w:val="00926611"/>
    <w:rsid w:val="00926CC0"/>
    <w:rsid w:val="00926E2A"/>
    <w:rsid w:val="00926E8A"/>
    <w:rsid w:val="00927053"/>
    <w:rsid w:val="00927ED2"/>
    <w:rsid w:val="00930277"/>
    <w:rsid w:val="0093042F"/>
    <w:rsid w:val="009306B9"/>
    <w:rsid w:val="0093171F"/>
    <w:rsid w:val="0093193D"/>
    <w:rsid w:val="00931B10"/>
    <w:rsid w:val="009320B5"/>
    <w:rsid w:val="0093216F"/>
    <w:rsid w:val="00932188"/>
    <w:rsid w:val="0093241A"/>
    <w:rsid w:val="00932640"/>
    <w:rsid w:val="0093275D"/>
    <w:rsid w:val="00932E00"/>
    <w:rsid w:val="00932E28"/>
    <w:rsid w:val="00932E85"/>
    <w:rsid w:val="009331E0"/>
    <w:rsid w:val="0093352E"/>
    <w:rsid w:val="009335A6"/>
    <w:rsid w:val="0093360C"/>
    <w:rsid w:val="00933BBB"/>
    <w:rsid w:val="00933CC5"/>
    <w:rsid w:val="00933EC9"/>
    <w:rsid w:val="0093401F"/>
    <w:rsid w:val="009341F5"/>
    <w:rsid w:val="00934491"/>
    <w:rsid w:val="00934503"/>
    <w:rsid w:val="0093457E"/>
    <w:rsid w:val="009347C6"/>
    <w:rsid w:val="00934973"/>
    <w:rsid w:val="0093497F"/>
    <w:rsid w:val="00934EA9"/>
    <w:rsid w:val="0093501D"/>
    <w:rsid w:val="009350D1"/>
    <w:rsid w:val="00935413"/>
    <w:rsid w:val="00935B52"/>
    <w:rsid w:val="00935EC6"/>
    <w:rsid w:val="00935EF7"/>
    <w:rsid w:val="009361B5"/>
    <w:rsid w:val="00936649"/>
    <w:rsid w:val="00936BE3"/>
    <w:rsid w:val="00937804"/>
    <w:rsid w:val="00937E5B"/>
    <w:rsid w:val="00940037"/>
    <w:rsid w:val="0094013C"/>
    <w:rsid w:val="00940207"/>
    <w:rsid w:val="0094033D"/>
    <w:rsid w:val="0094039A"/>
    <w:rsid w:val="00940908"/>
    <w:rsid w:val="0094107B"/>
    <w:rsid w:val="009411BD"/>
    <w:rsid w:val="009414F2"/>
    <w:rsid w:val="00941738"/>
    <w:rsid w:val="00941E84"/>
    <w:rsid w:val="0094211F"/>
    <w:rsid w:val="009425F4"/>
    <w:rsid w:val="009426CE"/>
    <w:rsid w:val="00942A6C"/>
    <w:rsid w:val="00942BFD"/>
    <w:rsid w:val="00942FA9"/>
    <w:rsid w:val="00943043"/>
    <w:rsid w:val="009433CE"/>
    <w:rsid w:val="009433E5"/>
    <w:rsid w:val="009435C8"/>
    <w:rsid w:val="009438B0"/>
    <w:rsid w:val="009439C2"/>
    <w:rsid w:val="00943EA2"/>
    <w:rsid w:val="00943FC4"/>
    <w:rsid w:val="00944086"/>
    <w:rsid w:val="0094417C"/>
    <w:rsid w:val="0094427E"/>
    <w:rsid w:val="00944819"/>
    <w:rsid w:val="0094485F"/>
    <w:rsid w:val="0094486F"/>
    <w:rsid w:val="00944B6F"/>
    <w:rsid w:val="00944CDC"/>
    <w:rsid w:val="00945016"/>
    <w:rsid w:val="009457A2"/>
    <w:rsid w:val="00945936"/>
    <w:rsid w:val="00945B57"/>
    <w:rsid w:val="00945D1C"/>
    <w:rsid w:val="009463BA"/>
    <w:rsid w:val="00946433"/>
    <w:rsid w:val="00946C10"/>
    <w:rsid w:val="00946D47"/>
    <w:rsid w:val="009473A2"/>
    <w:rsid w:val="00947BF4"/>
    <w:rsid w:val="00950531"/>
    <w:rsid w:val="009506FA"/>
    <w:rsid w:val="00950CDA"/>
    <w:rsid w:val="00951C1C"/>
    <w:rsid w:val="009525B4"/>
    <w:rsid w:val="009527ED"/>
    <w:rsid w:val="00952AB2"/>
    <w:rsid w:val="00952ABE"/>
    <w:rsid w:val="00952B9B"/>
    <w:rsid w:val="00952E79"/>
    <w:rsid w:val="009530BC"/>
    <w:rsid w:val="00953620"/>
    <w:rsid w:val="00953D20"/>
    <w:rsid w:val="00953D8B"/>
    <w:rsid w:val="00953EDA"/>
    <w:rsid w:val="00953F57"/>
    <w:rsid w:val="009542F0"/>
    <w:rsid w:val="00954CC3"/>
    <w:rsid w:val="00954E67"/>
    <w:rsid w:val="00955279"/>
    <w:rsid w:val="00955A50"/>
    <w:rsid w:val="00955BCD"/>
    <w:rsid w:val="00956287"/>
    <w:rsid w:val="009562B4"/>
    <w:rsid w:val="00956592"/>
    <w:rsid w:val="0095667D"/>
    <w:rsid w:val="00956811"/>
    <w:rsid w:val="0095695A"/>
    <w:rsid w:val="00956997"/>
    <w:rsid w:val="00956A9C"/>
    <w:rsid w:val="00956D88"/>
    <w:rsid w:val="00956E18"/>
    <w:rsid w:val="0095704D"/>
    <w:rsid w:val="0095710E"/>
    <w:rsid w:val="00957129"/>
    <w:rsid w:val="00957C0B"/>
    <w:rsid w:val="00957CA4"/>
    <w:rsid w:val="00960650"/>
    <w:rsid w:val="00960A9B"/>
    <w:rsid w:val="00960C8E"/>
    <w:rsid w:val="00960E69"/>
    <w:rsid w:val="009612D1"/>
    <w:rsid w:val="00961431"/>
    <w:rsid w:val="0096148F"/>
    <w:rsid w:val="009619DD"/>
    <w:rsid w:val="009619E9"/>
    <w:rsid w:val="00961ADA"/>
    <w:rsid w:val="00961B68"/>
    <w:rsid w:val="00961C88"/>
    <w:rsid w:val="009621A8"/>
    <w:rsid w:val="00962749"/>
    <w:rsid w:val="00962DDE"/>
    <w:rsid w:val="00962FA2"/>
    <w:rsid w:val="00963164"/>
    <w:rsid w:val="009639DE"/>
    <w:rsid w:val="00963B3D"/>
    <w:rsid w:val="00964269"/>
    <w:rsid w:val="009642FF"/>
    <w:rsid w:val="00964400"/>
    <w:rsid w:val="00964411"/>
    <w:rsid w:val="00964D46"/>
    <w:rsid w:val="00964E1A"/>
    <w:rsid w:val="00964E41"/>
    <w:rsid w:val="0096591A"/>
    <w:rsid w:val="00965D26"/>
    <w:rsid w:val="00965F26"/>
    <w:rsid w:val="009662D8"/>
    <w:rsid w:val="00966530"/>
    <w:rsid w:val="009667CF"/>
    <w:rsid w:val="009667FC"/>
    <w:rsid w:val="00966861"/>
    <w:rsid w:val="009669F1"/>
    <w:rsid w:val="00966B10"/>
    <w:rsid w:val="00966F5D"/>
    <w:rsid w:val="0096721E"/>
    <w:rsid w:val="009672FA"/>
    <w:rsid w:val="009678A3"/>
    <w:rsid w:val="00967C8A"/>
    <w:rsid w:val="00967FCB"/>
    <w:rsid w:val="009704FB"/>
    <w:rsid w:val="0097057F"/>
    <w:rsid w:val="00970624"/>
    <w:rsid w:val="009706F5"/>
    <w:rsid w:val="00970923"/>
    <w:rsid w:val="00970956"/>
    <w:rsid w:val="009709B0"/>
    <w:rsid w:val="00970B1F"/>
    <w:rsid w:val="00970D18"/>
    <w:rsid w:val="009711C2"/>
    <w:rsid w:val="0097121E"/>
    <w:rsid w:val="0097126A"/>
    <w:rsid w:val="00971290"/>
    <w:rsid w:val="009714C9"/>
    <w:rsid w:val="00971597"/>
    <w:rsid w:val="00971B68"/>
    <w:rsid w:val="00971E23"/>
    <w:rsid w:val="00971F9F"/>
    <w:rsid w:val="009723FE"/>
    <w:rsid w:val="009724A2"/>
    <w:rsid w:val="00972B33"/>
    <w:rsid w:val="00972C05"/>
    <w:rsid w:val="00972D2D"/>
    <w:rsid w:val="00972E99"/>
    <w:rsid w:val="00972F49"/>
    <w:rsid w:val="00973152"/>
    <w:rsid w:val="009732A7"/>
    <w:rsid w:val="00973F03"/>
    <w:rsid w:val="00974053"/>
    <w:rsid w:val="009745B8"/>
    <w:rsid w:val="00974870"/>
    <w:rsid w:val="009754F5"/>
    <w:rsid w:val="00975BAF"/>
    <w:rsid w:val="00975EBC"/>
    <w:rsid w:val="00976480"/>
    <w:rsid w:val="00976B49"/>
    <w:rsid w:val="00976D88"/>
    <w:rsid w:val="00976DEC"/>
    <w:rsid w:val="0097774F"/>
    <w:rsid w:val="009778FC"/>
    <w:rsid w:val="0097791D"/>
    <w:rsid w:val="00977977"/>
    <w:rsid w:val="00977C36"/>
    <w:rsid w:val="00977C8F"/>
    <w:rsid w:val="00977C9A"/>
    <w:rsid w:val="009807A4"/>
    <w:rsid w:val="00980CAE"/>
    <w:rsid w:val="00980D36"/>
    <w:rsid w:val="00980D58"/>
    <w:rsid w:val="00981166"/>
    <w:rsid w:val="00981AC4"/>
    <w:rsid w:val="00981FF0"/>
    <w:rsid w:val="0098227F"/>
    <w:rsid w:val="00982540"/>
    <w:rsid w:val="00982774"/>
    <w:rsid w:val="00982B38"/>
    <w:rsid w:val="00982B5A"/>
    <w:rsid w:val="00982B7A"/>
    <w:rsid w:val="00982F41"/>
    <w:rsid w:val="009833EC"/>
    <w:rsid w:val="009834D9"/>
    <w:rsid w:val="0098353B"/>
    <w:rsid w:val="00983641"/>
    <w:rsid w:val="00983A76"/>
    <w:rsid w:val="00983AD1"/>
    <w:rsid w:val="00983B01"/>
    <w:rsid w:val="00983C9B"/>
    <w:rsid w:val="009840A1"/>
    <w:rsid w:val="00984451"/>
    <w:rsid w:val="009846B4"/>
    <w:rsid w:val="00984C47"/>
    <w:rsid w:val="00984CD7"/>
    <w:rsid w:val="009851D6"/>
    <w:rsid w:val="009855E8"/>
    <w:rsid w:val="00985B65"/>
    <w:rsid w:val="00985D6D"/>
    <w:rsid w:val="009861E7"/>
    <w:rsid w:val="00986444"/>
    <w:rsid w:val="0098671B"/>
    <w:rsid w:val="00986735"/>
    <w:rsid w:val="0098700B"/>
    <w:rsid w:val="0098763E"/>
    <w:rsid w:val="00987F3E"/>
    <w:rsid w:val="00990281"/>
    <w:rsid w:val="00990B43"/>
    <w:rsid w:val="00990DB4"/>
    <w:rsid w:val="00991DC0"/>
    <w:rsid w:val="0099207F"/>
    <w:rsid w:val="009923F7"/>
    <w:rsid w:val="00992616"/>
    <w:rsid w:val="00992CA4"/>
    <w:rsid w:val="00992CE3"/>
    <w:rsid w:val="0099307F"/>
    <w:rsid w:val="009931D6"/>
    <w:rsid w:val="009932D7"/>
    <w:rsid w:val="00993368"/>
    <w:rsid w:val="00993C28"/>
    <w:rsid w:val="00993D26"/>
    <w:rsid w:val="00993F31"/>
    <w:rsid w:val="00994016"/>
    <w:rsid w:val="009941FB"/>
    <w:rsid w:val="0099428B"/>
    <w:rsid w:val="00994901"/>
    <w:rsid w:val="00994DF1"/>
    <w:rsid w:val="00995116"/>
    <w:rsid w:val="00995190"/>
    <w:rsid w:val="00995258"/>
    <w:rsid w:val="0099555A"/>
    <w:rsid w:val="0099558C"/>
    <w:rsid w:val="00995765"/>
    <w:rsid w:val="00995CBA"/>
    <w:rsid w:val="009960C2"/>
    <w:rsid w:val="009963B5"/>
    <w:rsid w:val="00996504"/>
    <w:rsid w:val="009965B5"/>
    <w:rsid w:val="00996874"/>
    <w:rsid w:val="00996A3E"/>
    <w:rsid w:val="00996E50"/>
    <w:rsid w:val="00997C0F"/>
    <w:rsid w:val="00997D47"/>
    <w:rsid w:val="009A0078"/>
    <w:rsid w:val="009A02CA"/>
    <w:rsid w:val="009A03C7"/>
    <w:rsid w:val="009A0552"/>
    <w:rsid w:val="009A0683"/>
    <w:rsid w:val="009A07AE"/>
    <w:rsid w:val="009A093F"/>
    <w:rsid w:val="009A0A10"/>
    <w:rsid w:val="009A0B83"/>
    <w:rsid w:val="009A10A5"/>
    <w:rsid w:val="009A1230"/>
    <w:rsid w:val="009A1A08"/>
    <w:rsid w:val="009A1A09"/>
    <w:rsid w:val="009A1AF6"/>
    <w:rsid w:val="009A1B4D"/>
    <w:rsid w:val="009A1DAB"/>
    <w:rsid w:val="009A1F7B"/>
    <w:rsid w:val="009A2259"/>
    <w:rsid w:val="009A23D9"/>
    <w:rsid w:val="009A23DF"/>
    <w:rsid w:val="009A27BB"/>
    <w:rsid w:val="009A28EA"/>
    <w:rsid w:val="009A2C1F"/>
    <w:rsid w:val="009A328E"/>
    <w:rsid w:val="009A34FE"/>
    <w:rsid w:val="009A3755"/>
    <w:rsid w:val="009A3ED1"/>
    <w:rsid w:val="009A4695"/>
    <w:rsid w:val="009A488C"/>
    <w:rsid w:val="009A4A72"/>
    <w:rsid w:val="009A4F12"/>
    <w:rsid w:val="009A52CF"/>
    <w:rsid w:val="009A54CF"/>
    <w:rsid w:val="009A6047"/>
    <w:rsid w:val="009A625C"/>
    <w:rsid w:val="009A64AD"/>
    <w:rsid w:val="009A665F"/>
    <w:rsid w:val="009A69E7"/>
    <w:rsid w:val="009A6D49"/>
    <w:rsid w:val="009A6D4E"/>
    <w:rsid w:val="009A6E70"/>
    <w:rsid w:val="009A6E7C"/>
    <w:rsid w:val="009A6F06"/>
    <w:rsid w:val="009A754D"/>
    <w:rsid w:val="009A79BA"/>
    <w:rsid w:val="009A7A90"/>
    <w:rsid w:val="009B00DD"/>
    <w:rsid w:val="009B047C"/>
    <w:rsid w:val="009B05B9"/>
    <w:rsid w:val="009B0673"/>
    <w:rsid w:val="009B0AB9"/>
    <w:rsid w:val="009B0B51"/>
    <w:rsid w:val="009B0BE5"/>
    <w:rsid w:val="009B0D4A"/>
    <w:rsid w:val="009B0ED1"/>
    <w:rsid w:val="009B0F04"/>
    <w:rsid w:val="009B12D2"/>
    <w:rsid w:val="009B168F"/>
    <w:rsid w:val="009B1CF3"/>
    <w:rsid w:val="009B1EFF"/>
    <w:rsid w:val="009B20CE"/>
    <w:rsid w:val="009B2109"/>
    <w:rsid w:val="009B2BD1"/>
    <w:rsid w:val="009B3044"/>
    <w:rsid w:val="009B311D"/>
    <w:rsid w:val="009B34B4"/>
    <w:rsid w:val="009B3D8A"/>
    <w:rsid w:val="009B3E8D"/>
    <w:rsid w:val="009B47F9"/>
    <w:rsid w:val="009B4EDE"/>
    <w:rsid w:val="009B5951"/>
    <w:rsid w:val="009B5E5B"/>
    <w:rsid w:val="009B63CB"/>
    <w:rsid w:val="009B649C"/>
    <w:rsid w:val="009B651A"/>
    <w:rsid w:val="009B6D0A"/>
    <w:rsid w:val="009B6F17"/>
    <w:rsid w:val="009B7114"/>
    <w:rsid w:val="009B7208"/>
    <w:rsid w:val="009B7352"/>
    <w:rsid w:val="009B73B1"/>
    <w:rsid w:val="009B7542"/>
    <w:rsid w:val="009B794F"/>
    <w:rsid w:val="009B7C1F"/>
    <w:rsid w:val="009B7DB1"/>
    <w:rsid w:val="009C02AD"/>
    <w:rsid w:val="009C04D4"/>
    <w:rsid w:val="009C0650"/>
    <w:rsid w:val="009C0C2D"/>
    <w:rsid w:val="009C1AAD"/>
    <w:rsid w:val="009C1EE3"/>
    <w:rsid w:val="009C2823"/>
    <w:rsid w:val="009C2B04"/>
    <w:rsid w:val="009C2C91"/>
    <w:rsid w:val="009C2E96"/>
    <w:rsid w:val="009C2F09"/>
    <w:rsid w:val="009C2F76"/>
    <w:rsid w:val="009C3875"/>
    <w:rsid w:val="009C3ECA"/>
    <w:rsid w:val="009C415A"/>
    <w:rsid w:val="009C420C"/>
    <w:rsid w:val="009C4957"/>
    <w:rsid w:val="009C4D34"/>
    <w:rsid w:val="009C4D80"/>
    <w:rsid w:val="009C5120"/>
    <w:rsid w:val="009C5157"/>
    <w:rsid w:val="009C59AE"/>
    <w:rsid w:val="009C5D85"/>
    <w:rsid w:val="009C5DE8"/>
    <w:rsid w:val="009C5FCE"/>
    <w:rsid w:val="009C6573"/>
    <w:rsid w:val="009C6782"/>
    <w:rsid w:val="009C68E6"/>
    <w:rsid w:val="009C70EC"/>
    <w:rsid w:val="009C73C0"/>
    <w:rsid w:val="009C7509"/>
    <w:rsid w:val="009C77FB"/>
    <w:rsid w:val="009C7914"/>
    <w:rsid w:val="009C7984"/>
    <w:rsid w:val="009C7ED7"/>
    <w:rsid w:val="009D046D"/>
    <w:rsid w:val="009D0609"/>
    <w:rsid w:val="009D091B"/>
    <w:rsid w:val="009D0A3A"/>
    <w:rsid w:val="009D124C"/>
    <w:rsid w:val="009D1480"/>
    <w:rsid w:val="009D14FD"/>
    <w:rsid w:val="009D1DAB"/>
    <w:rsid w:val="009D1F37"/>
    <w:rsid w:val="009D204D"/>
    <w:rsid w:val="009D29D5"/>
    <w:rsid w:val="009D2CBF"/>
    <w:rsid w:val="009D2D6A"/>
    <w:rsid w:val="009D3128"/>
    <w:rsid w:val="009D32AF"/>
    <w:rsid w:val="009D33F0"/>
    <w:rsid w:val="009D3547"/>
    <w:rsid w:val="009D3938"/>
    <w:rsid w:val="009D4C97"/>
    <w:rsid w:val="009D51AB"/>
    <w:rsid w:val="009D5620"/>
    <w:rsid w:val="009D566C"/>
    <w:rsid w:val="009D5C59"/>
    <w:rsid w:val="009D5DD4"/>
    <w:rsid w:val="009D6E1D"/>
    <w:rsid w:val="009D6EB8"/>
    <w:rsid w:val="009D7080"/>
    <w:rsid w:val="009D7F38"/>
    <w:rsid w:val="009E0227"/>
    <w:rsid w:val="009E02A1"/>
    <w:rsid w:val="009E02EB"/>
    <w:rsid w:val="009E0562"/>
    <w:rsid w:val="009E0615"/>
    <w:rsid w:val="009E0DB2"/>
    <w:rsid w:val="009E1160"/>
    <w:rsid w:val="009E14FC"/>
    <w:rsid w:val="009E19EF"/>
    <w:rsid w:val="009E24E5"/>
    <w:rsid w:val="009E2857"/>
    <w:rsid w:val="009E2C3C"/>
    <w:rsid w:val="009E2D1D"/>
    <w:rsid w:val="009E301D"/>
    <w:rsid w:val="009E303D"/>
    <w:rsid w:val="009E3733"/>
    <w:rsid w:val="009E3BB7"/>
    <w:rsid w:val="009E3DD6"/>
    <w:rsid w:val="009E43AA"/>
    <w:rsid w:val="009E45FE"/>
    <w:rsid w:val="009E4935"/>
    <w:rsid w:val="009E4B96"/>
    <w:rsid w:val="009E4BB6"/>
    <w:rsid w:val="009E4F3A"/>
    <w:rsid w:val="009E52B4"/>
    <w:rsid w:val="009E5860"/>
    <w:rsid w:val="009E5981"/>
    <w:rsid w:val="009E59A0"/>
    <w:rsid w:val="009E5FDF"/>
    <w:rsid w:val="009E611C"/>
    <w:rsid w:val="009E6BE6"/>
    <w:rsid w:val="009E6F5D"/>
    <w:rsid w:val="009E760B"/>
    <w:rsid w:val="009F0702"/>
    <w:rsid w:val="009F0F55"/>
    <w:rsid w:val="009F12C9"/>
    <w:rsid w:val="009F1483"/>
    <w:rsid w:val="009F156D"/>
    <w:rsid w:val="009F1669"/>
    <w:rsid w:val="009F16BE"/>
    <w:rsid w:val="009F17E6"/>
    <w:rsid w:val="009F208D"/>
    <w:rsid w:val="009F215B"/>
    <w:rsid w:val="009F2C2D"/>
    <w:rsid w:val="009F386F"/>
    <w:rsid w:val="009F3C26"/>
    <w:rsid w:val="009F42CD"/>
    <w:rsid w:val="009F4526"/>
    <w:rsid w:val="009F4598"/>
    <w:rsid w:val="009F45AD"/>
    <w:rsid w:val="009F4BBD"/>
    <w:rsid w:val="009F5265"/>
    <w:rsid w:val="009F54C0"/>
    <w:rsid w:val="009F583B"/>
    <w:rsid w:val="009F5C20"/>
    <w:rsid w:val="009F6079"/>
    <w:rsid w:val="009F6133"/>
    <w:rsid w:val="009F62E7"/>
    <w:rsid w:val="009F65FB"/>
    <w:rsid w:val="009F6A03"/>
    <w:rsid w:val="009F6B93"/>
    <w:rsid w:val="009F6CE1"/>
    <w:rsid w:val="009F7210"/>
    <w:rsid w:val="009F7597"/>
    <w:rsid w:val="009F7BD0"/>
    <w:rsid w:val="009F7C2D"/>
    <w:rsid w:val="009F7E89"/>
    <w:rsid w:val="00A00084"/>
    <w:rsid w:val="00A0020E"/>
    <w:rsid w:val="00A00545"/>
    <w:rsid w:val="00A00B52"/>
    <w:rsid w:val="00A00C9D"/>
    <w:rsid w:val="00A00E6A"/>
    <w:rsid w:val="00A0106B"/>
    <w:rsid w:val="00A0113A"/>
    <w:rsid w:val="00A0141F"/>
    <w:rsid w:val="00A01D91"/>
    <w:rsid w:val="00A01ECD"/>
    <w:rsid w:val="00A021E5"/>
    <w:rsid w:val="00A025D1"/>
    <w:rsid w:val="00A027B9"/>
    <w:rsid w:val="00A02CF4"/>
    <w:rsid w:val="00A03450"/>
    <w:rsid w:val="00A035F0"/>
    <w:rsid w:val="00A03927"/>
    <w:rsid w:val="00A03EFB"/>
    <w:rsid w:val="00A040EF"/>
    <w:rsid w:val="00A043E2"/>
    <w:rsid w:val="00A0466D"/>
    <w:rsid w:val="00A051E6"/>
    <w:rsid w:val="00A056EE"/>
    <w:rsid w:val="00A05A8B"/>
    <w:rsid w:val="00A05BC3"/>
    <w:rsid w:val="00A0604C"/>
    <w:rsid w:val="00A06093"/>
    <w:rsid w:val="00A061A8"/>
    <w:rsid w:val="00A0640E"/>
    <w:rsid w:val="00A06561"/>
    <w:rsid w:val="00A06616"/>
    <w:rsid w:val="00A0665D"/>
    <w:rsid w:val="00A06B37"/>
    <w:rsid w:val="00A06B3C"/>
    <w:rsid w:val="00A070BE"/>
    <w:rsid w:val="00A072CE"/>
    <w:rsid w:val="00A0777D"/>
    <w:rsid w:val="00A078A8"/>
    <w:rsid w:val="00A07C3B"/>
    <w:rsid w:val="00A101C0"/>
    <w:rsid w:val="00A10250"/>
    <w:rsid w:val="00A10408"/>
    <w:rsid w:val="00A105D1"/>
    <w:rsid w:val="00A108BD"/>
    <w:rsid w:val="00A10A82"/>
    <w:rsid w:val="00A10D6A"/>
    <w:rsid w:val="00A11336"/>
    <w:rsid w:val="00A113B4"/>
    <w:rsid w:val="00A11474"/>
    <w:rsid w:val="00A11491"/>
    <w:rsid w:val="00A11627"/>
    <w:rsid w:val="00A11A4E"/>
    <w:rsid w:val="00A11AB9"/>
    <w:rsid w:val="00A11DFE"/>
    <w:rsid w:val="00A120DE"/>
    <w:rsid w:val="00A121B5"/>
    <w:rsid w:val="00A1233A"/>
    <w:rsid w:val="00A124BE"/>
    <w:rsid w:val="00A12551"/>
    <w:rsid w:val="00A125DD"/>
    <w:rsid w:val="00A12647"/>
    <w:rsid w:val="00A12AEE"/>
    <w:rsid w:val="00A12C2F"/>
    <w:rsid w:val="00A131AA"/>
    <w:rsid w:val="00A1335D"/>
    <w:rsid w:val="00A133C3"/>
    <w:rsid w:val="00A13906"/>
    <w:rsid w:val="00A13A25"/>
    <w:rsid w:val="00A13B2B"/>
    <w:rsid w:val="00A13E42"/>
    <w:rsid w:val="00A13EBD"/>
    <w:rsid w:val="00A14096"/>
    <w:rsid w:val="00A142F4"/>
    <w:rsid w:val="00A1436E"/>
    <w:rsid w:val="00A144A5"/>
    <w:rsid w:val="00A1486E"/>
    <w:rsid w:val="00A14DA8"/>
    <w:rsid w:val="00A15219"/>
    <w:rsid w:val="00A155D2"/>
    <w:rsid w:val="00A156E7"/>
    <w:rsid w:val="00A15795"/>
    <w:rsid w:val="00A157F4"/>
    <w:rsid w:val="00A15946"/>
    <w:rsid w:val="00A15BD1"/>
    <w:rsid w:val="00A15DD5"/>
    <w:rsid w:val="00A1646E"/>
    <w:rsid w:val="00A1675D"/>
    <w:rsid w:val="00A16CDC"/>
    <w:rsid w:val="00A16FB2"/>
    <w:rsid w:val="00A16FFE"/>
    <w:rsid w:val="00A170BF"/>
    <w:rsid w:val="00A170CF"/>
    <w:rsid w:val="00A17A6E"/>
    <w:rsid w:val="00A202AD"/>
    <w:rsid w:val="00A20679"/>
    <w:rsid w:val="00A20E8C"/>
    <w:rsid w:val="00A2126C"/>
    <w:rsid w:val="00A21837"/>
    <w:rsid w:val="00A21ABA"/>
    <w:rsid w:val="00A21B6D"/>
    <w:rsid w:val="00A21C7D"/>
    <w:rsid w:val="00A21CCD"/>
    <w:rsid w:val="00A21D0C"/>
    <w:rsid w:val="00A21D24"/>
    <w:rsid w:val="00A2290D"/>
    <w:rsid w:val="00A22A94"/>
    <w:rsid w:val="00A22B68"/>
    <w:rsid w:val="00A22E78"/>
    <w:rsid w:val="00A22FFD"/>
    <w:rsid w:val="00A2305A"/>
    <w:rsid w:val="00A234B5"/>
    <w:rsid w:val="00A23985"/>
    <w:rsid w:val="00A23A0E"/>
    <w:rsid w:val="00A23B5D"/>
    <w:rsid w:val="00A23F59"/>
    <w:rsid w:val="00A243A1"/>
    <w:rsid w:val="00A248BD"/>
    <w:rsid w:val="00A24A6A"/>
    <w:rsid w:val="00A24AD1"/>
    <w:rsid w:val="00A2527F"/>
    <w:rsid w:val="00A2596E"/>
    <w:rsid w:val="00A25B83"/>
    <w:rsid w:val="00A25E2B"/>
    <w:rsid w:val="00A2608B"/>
    <w:rsid w:val="00A26149"/>
    <w:rsid w:val="00A266D7"/>
    <w:rsid w:val="00A268BD"/>
    <w:rsid w:val="00A26AA9"/>
    <w:rsid w:val="00A26AAA"/>
    <w:rsid w:val="00A26C28"/>
    <w:rsid w:val="00A27020"/>
    <w:rsid w:val="00A271BA"/>
    <w:rsid w:val="00A2733C"/>
    <w:rsid w:val="00A2756D"/>
    <w:rsid w:val="00A27937"/>
    <w:rsid w:val="00A27AF9"/>
    <w:rsid w:val="00A27B2D"/>
    <w:rsid w:val="00A27BAC"/>
    <w:rsid w:val="00A309DE"/>
    <w:rsid w:val="00A30C06"/>
    <w:rsid w:val="00A30D05"/>
    <w:rsid w:val="00A30F0B"/>
    <w:rsid w:val="00A3179A"/>
    <w:rsid w:val="00A3188A"/>
    <w:rsid w:val="00A3193A"/>
    <w:rsid w:val="00A3200F"/>
    <w:rsid w:val="00A320AF"/>
    <w:rsid w:val="00A32334"/>
    <w:rsid w:val="00A3242A"/>
    <w:rsid w:val="00A32D43"/>
    <w:rsid w:val="00A33116"/>
    <w:rsid w:val="00A3331A"/>
    <w:rsid w:val="00A33479"/>
    <w:rsid w:val="00A335AB"/>
    <w:rsid w:val="00A336A4"/>
    <w:rsid w:val="00A338EF"/>
    <w:rsid w:val="00A342BF"/>
    <w:rsid w:val="00A343F9"/>
    <w:rsid w:val="00A3443D"/>
    <w:rsid w:val="00A34B9C"/>
    <w:rsid w:val="00A34BAD"/>
    <w:rsid w:val="00A35086"/>
    <w:rsid w:val="00A350AA"/>
    <w:rsid w:val="00A351A6"/>
    <w:rsid w:val="00A3529D"/>
    <w:rsid w:val="00A3533C"/>
    <w:rsid w:val="00A356CC"/>
    <w:rsid w:val="00A3593A"/>
    <w:rsid w:val="00A35E21"/>
    <w:rsid w:val="00A35F7A"/>
    <w:rsid w:val="00A36150"/>
    <w:rsid w:val="00A368EF"/>
    <w:rsid w:val="00A36A8B"/>
    <w:rsid w:val="00A36B18"/>
    <w:rsid w:val="00A36B6E"/>
    <w:rsid w:val="00A36DC4"/>
    <w:rsid w:val="00A36EF4"/>
    <w:rsid w:val="00A36F77"/>
    <w:rsid w:val="00A3793B"/>
    <w:rsid w:val="00A379FB"/>
    <w:rsid w:val="00A37B38"/>
    <w:rsid w:val="00A405C2"/>
    <w:rsid w:val="00A407FE"/>
    <w:rsid w:val="00A40BF8"/>
    <w:rsid w:val="00A40C89"/>
    <w:rsid w:val="00A40DF8"/>
    <w:rsid w:val="00A4113E"/>
    <w:rsid w:val="00A41205"/>
    <w:rsid w:val="00A417D1"/>
    <w:rsid w:val="00A41E4D"/>
    <w:rsid w:val="00A41E4F"/>
    <w:rsid w:val="00A41EB9"/>
    <w:rsid w:val="00A42319"/>
    <w:rsid w:val="00A42956"/>
    <w:rsid w:val="00A429CD"/>
    <w:rsid w:val="00A429DF"/>
    <w:rsid w:val="00A4310D"/>
    <w:rsid w:val="00A4314D"/>
    <w:rsid w:val="00A432C1"/>
    <w:rsid w:val="00A43915"/>
    <w:rsid w:val="00A43A69"/>
    <w:rsid w:val="00A43B3E"/>
    <w:rsid w:val="00A43D11"/>
    <w:rsid w:val="00A43DB5"/>
    <w:rsid w:val="00A43F0E"/>
    <w:rsid w:val="00A44B06"/>
    <w:rsid w:val="00A44DF4"/>
    <w:rsid w:val="00A44E6F"/>
    <w:rsid w:val="00A45168"/>
    <w:rsid w:val="00A4526B"/>
    <w:rsid w:val="00A45406"/>
    <w:rsid w:val="00A45B9F"/>
    <w:rsid w:val="00A4643A"/>
    <w:rsid w:val="00A46C84"/>
    <w:rsid w:val="00A47073"/>
    <w:rsid w:val="00A470F7"/>
    <w:rsid w:val="00A476D8"/>
    <w:rsid w:val="00A47728"/>
    <w:rsid w:val="00A4797E"/>
    <w:rsid w:val="00A47DD7"/>
    <w:rsid w:val="00A50449"/>
    <w:rsid w:val="00A50450"/>
    <w:rsid w:val="00A504B9"/>
    <w:rsid w:val="00A50D59"/>
    <w:rsid w:val="00A51DB0"/>
    <w:rsid w:val="00A51F21"/>
    <w:rsid w:val="00A52147"/>
    <w:rsid w:val="00A522E2"/>
    <w:rsid w:val="00A5254F"/>
    <w:rsid w:val="00A52680"/>
    <w:rsid w:val="00A529E7"/>
    <w:rsid w:val="00A52AA8"/>
    <w:rsid w:val="00A531AE"/>
    <w:rsid w:val="00A53577"/>
    <w:rsid w:val="00A53618"/>
    <w:rsid w:val="00A53C13"/>
    <w:rsid w:val="00A53E15"/>
    <w:rsid w:val="00A53F46"/>
    <w:rsid w:val="00A5437F"/>
    <w:rsid w:val="00A544E9"/>
    <w:rsid w:val="00A54527"/>
    <w:rsid w:val="00A5456E"/>
    <w:rsid w:val="00A553F3"/>
    <w:rsid w:val="00A5547D"/>
    <w:rsid w:val="00A554EF"/>
    <w:rsid w:val="00A55643"/>
    <w:rsid w:val="00A5586D"/>
    <w:rsid w:val="00A55DDE"/>
    <w:rsid w:val="00A55DF6"/>
    <w:rsid w:val="00A55EDA"/>
    <w:rsid w:val="00A5651A"/>
    <w:rsid w:val="00A56B90"/>
    <w:rsid w:val="00A56E09"/>
    <w:rsid w:val="00A56FDB"/>
    <w:rsid w:val="00A57157"/>
    <w:rsid w:val="00A5726D"/>
    <w:rsid w:val="00A57459"/>
    <w:rsid w:val="00A574B6"/>
    <w:rsid w:val="00A577CF"/>
    <w:rsid w:val="00A57B5D"/>
    <w:rsid w:val="00A57D44"/>
    <w:rsid w:val="00A57DF1"/>
    <w:rsid w:val="00A57F65"/>
    <w:rsid w:val="00A60421"/>
    <w:rsid w:val="00A605A6"/>
    <w:rsid w:val="00A6065C"/>
    <w:rsid w:val="00A6090E"/>
    <w:rsid w:val="00A60937"/>
    <w:rsid w:val="00A60C3A"/>
    <w:rsid w:val="00A60C88"/>
    <w:rsid w:val="00A60FB0"/>
    <w:rsid w:val="00A6108B"/>
    <w:rsid w:val="00A613D4"/>
    <w:rsid w:val="00A61BEF"/>
    <w:rsid w:val="00A6241D"/>
    <w:rsid w:val="00A624F7"/>
    <w:rsid w:val="00A62A5E"/>
    <w:rsid w:val="00A62BCD"/>
    <w:rsid w:val="00A62D62"/>
    <w:rsid w:val="00A62D9B"/>
    <w:rsid w:val="00A62E78"/>
    <w:rsid w:val="00A62EDE"/>
    <w:rsid w:val="00A630C6"/>
    <w:rsid w:val="00A63512"/>
    <w:rsid w:val="00A63985"/>
    <w:rsid w:val="00A63B6E"/>
    <w:rsid w:val="00A63C41"/>
    <w:rsid w:val="00A63C5D"/>
    <w:rsid w:val="00A63DF8"/>
    <w:rsid w:val="00A640B6"/>
    <w:rsid w:val="00A641ED"/>
    <w:rsid w:val="00A64603"/>
    <w:rsid w:val="00A6490B"/>
    <w:rsid w:val="00A652EF"/>
    <w:rsid w:val="00A65D41"/>
    <w:rsid w:val="00A65DD9"/>
    <w:rsid w:val="00A65E4F"/>
    <w:rsid w:val="00A662DF"/>
    <w:rsid w:val="00A66576"/>
    <w:rsid w:val="00A66733"/>
    <w:rsid w:val="00A669D0"/>
    <w:rsid w:val="00A66D81"/>
    <w:rsid w:val="00A6731A"/>
    <w:rsid w:val="00A67787"/>
    <w:rsid w:val="00A67B25"/>
    <w:rsid w:val="00A70351"/>
    <w:rsid w:val="00A703CE"/>
    <w:rsid w:val="00A705A4"/>
    <w:rsid w:val="00A71295"/>
    <w:rsid w:val="00A712EF"/>
    <w:rsid w:val="00A7131F"/>
    <w:rsid w:val="00A717F8"/>
    <w:rsid w:val="00A71862"/>
    <w:rsid w:val="00A71AA6"/>
    <w:rsid w:val="00A71BE6"/>
    <w:rsid w:val="00A72003"/>
    <w:rsid w:val="00A7203A"/>
    <w:rsid w:val="00A72325"/>
    <w:rsid w:val="00A72326"/>
    <w:rsid w:val="00A72844"/>
    <w:rsid w:val="00A7284B"/>
    <w:rsid w:val="00A72931"/>
    <w:rsid w:val="00A730C7"/>
    <w:rsid w:val="00A7334E"/>
    <w:rsid w:val="00A733F2"/>
    <w:rsid w:val="00A73891"/>
    <w:rsid w:val="00A7391B"/>
    <w:rsid w:val="00A73D8B"/>
    <w:rsid w:val="00A7411A"/>
    <w:rsid w:val="00A741AF"/>
    <w:rsid w:val="00A746B0"/>
    <w:rsid w:val="00A74B7C"/>
    <w:rsid w:val="00A74C01"/>
    <w:rsid w:val="00A74EE1"/>
    <w:rsid w:val="00A759CD"/>
    <w:rsid w:val="00A75EE4"/>
    <w:rsid w:val="00A75FB2"/>
    <w:rsid w:val="00A76346"/>
    <w:rsid w:val="00A7657E"/>
    <w:rsid w:val="00A7677D"/>
    <w:rsid w:val="00A76D02"/>
    <w:rsid w:val="00A76F6B"/>
    <w:rsid w:val="00A772D4"/>
    <w:rsid w:val="00A7734D"/>
    <w:rsid w:val="00A8042D"/>
    <w:rsid w:val="00A8071C"/>
    <w:rsid w:val="00A80825"/>
    <w:rsid w:val="00A808B6"/>
    <w:rsid w:val="00A80ACF"/>
    <w:rsid w:val="00A80CFF"/>
    <w:rsid w:val="00A80E72"/>
    <w:rsid w:val="00A80EE4"/>
    <w:rsid w:val="00A810A3"/>
    <w:rsid w:val="00A813CF"/>
    <w:rsid w:val="00A813D9"/>
    <w:rsid w:val="00A816A1"/>
    <w:rsid w:val="00A81C23"/>
    <w:rsid w:val="00A81C4F"/>
    <w:rsid w:val="00A82111"/>
    <w:rsid w:val="00A82AE3"/>
    <w:rsid w:val="00A82DA1"/>
    <w:rsid w:val="00A8301F"/>
    <w:rsid w:val="00A839D0"/>
    <w:rsid w:val="00A83B08"/>
    <w:rsid w:val="00A83C0E"/>
    <w:rsid w:val="00A83D66"/>
    <w:rsid w:val="00A83E39"/>
    <w:rsid w:val="00A84977"/>
    <w:rsid w:val="00A84E5B"/>
    <w:rsid w:val="00A85115"/>
    <w:rsid w:val="00A85286"/>
    <w:rsid w:val="00A855EB"/>
    <w:rsid w:val="00A86362"/>
    <w:rsid w:val="00A864DD"/>
    <w:rsid w:val="00A86608"/>
    <w:rsid w:val="00A866AC"/>
    <w:rsid w:val="00A86925"/>
    <w:rsid w:val="00A86A3C"/>
    <w:rsid w:val="00A86B8F"/>
    <w:rsid w:val="00A86F3C"/>
    <w:rsid w:val="00A86FF8"/>
    <w:rsid w:val="00A87081"/>
    <w:rsid w:val="00A872B3"/>
    <w:rsid w:val="00A8735B"/>
    <w:rsid w:val="00A87707"/>
    <w:rsid w:val="00A87C86"/>
    <w:rsid w:val="00A87D8E"/>
    <w:rsid w:val="00A900C2"/>
    <w:rsid w:val="00A901AC"/>
    <w:rsid w:val="00A9099C"/>
    <w:rsid w:val="00A90B1A"/>
    <w:rsid w:val="00A90DCF"/>
    <w:rsid w:val="00A90F6C"/>
    <w:rsid w:val="00A913A6"/>
    <w:rsid w:val="00A914A3"/>
    <w:rsid w:val="00A9159E"/>
    <w:rsid w:val="00A918F7"/>
    <w:rsid w:val="00A92045"/>
    <w:rsid w:val="00A92197"/>
    <w:rsid w:val="00A92235"/>
    <w:rsid w:val="00A929D8"/>
    <w:rsid w:val="00A92CB4"/>
    <w:rsid w:val="00A930D7"/>
    <w:rsid w:val="00A930DB"/>
    <w:rsid w:val="00A9334C"/>
    <w:rsid w:val="00A93485"/>
    <w:rsid w:val="00A936A3"/>
    <w:rsid w:val="00A937B6"/>
    <w:rsid w:val="00A938A2"/>
    <w:rsid w:val="00A93C08"/>
    <w:rsid w:val="00A941C5"/>
    <w:rsid w:val="00A942F1"/>
    <w:rsid w:val="00A942FC"/>
    <w:rsid w:val="00A9437E"/>
    <w:rsid w:val="00A94836"/>
    <w:rsid w:val="00A94BE9"/>
    <w:rsid w:val="00A956DA"/>
    <w:rsid w:val="00A95B80"/>
    <w:rsid w:val="00A95D7A"/>
    <w:rsid w:val="00A95DBA"/>
    <w:rsid w:val="00A95F97"/>
    <w:rsid w:val="00A964A2"/>
    <w:rsid w:val="00A96854"/>
    <w:rsid w:val="00A96CD9"/>
    <w:rsid w:val="00A96DF1"/>
    <w:rsid w:val="00A96F2B"/>
    <w:rsid w:val="00A97311"/>
    <w:rsid w:val="00A9767A"/>
    <w:rsid w:val="00A97FDF"/>
    <w:rsid w:val="00AA04FF"/>
    <w:rsid w:val="00AA07AF"/>
    <w:rsid w:val="00AA07EE"/>
    <w:rsid w:val="00AA0972"/>
    <w:rsid w:val="00AA0B4F"/>
    <w:rsid w:val="00AA0D1F"/>
    <w:rsid w:val="00AA16BF"/>
    <w:rsid w:val="00AA1802"/>
    <w:rsid w:val="00AA1AEC"/>
    <w:rsid w:val="00AA1B5B"/>
    <w:rsid w:val="00AA1C7F"/>
    <w:rsid w:val="00AA1EBA"/>
    <w:rsid w:val="00AA1FB8"/>
    <w:rsid w:val="00AA2A96"/>
    <w:rsid w:val="00AA2CF3"/>
    <w:rsid w:val="00AA3019"/>
    <w:rsid w:val="00AA34B2"/>
    <w:rsid w:val="00AA3500"/>
    <w:rsid w:val="00AA3527"/>
    <w:rsid w:val="00AA3731"/>
    <w:rsid w:val="00AA3767"/>
    <w:rsid w:val="00AA37FA"/>
    <w:rsid w:val="00AA3AF2"/>
    <w:rsid w:val="00AA3EA6"/>
    <w:rsid w:val="00AA3F35"/>
    <w:rsid w:val="00AA4342"/>
    <w:rsid w:val="00AA4720"/>
    <w:rsid w:val="00AA4988"/>
    <w:rsid w:val="00AA4CD2"/>
    <w:rsid w:val="00AA5A1E"/>
    <w:rsid w:val="00AA5E52"/>
    <w:rsid w:val="00AA5F3F"/>
    <w:rsid w:val="00AA5F65"/>
    <w:rsid w:val="00AA60F5"/>
    <w:rsid w:val="00AA615D"/>
    <w:rsid w:val="00AA6734"/>
    <w:rsid w:val="00AA67C2"/>
    <w:rsid w:val="00AA6A1C"/>
    <w:rsid w:val="00AA6AF4"/>
    <w:rsid w:val="00AA6CB1"/>
    <w:rsid w:val="00AA71D8"/>
    <w:rsid w:val="00AA7223"/>
    <w:rsid w:val="00AA72A5"/>
    <w:rsid w:val="00AA7951"/>
    <w:rsid w:val="00AA79FC"/>
    <w:rsid w:val="00AA7BAD"/>
    <w:rsid w:val="00AA7C78"/>
    <w:rsid w:val="00AA7D77"/>
    <w:rsid w:val="00AA7E2F"/>
    <w:rsid w:val="00AA7F4F"/>
    <w:rsid w:val="00AA7FDF"/>
    <w:rsid w:val="00AB01CA"/>
    <w:rsid w:val="00AB04DD"/>
    <w:rsid w:val="00AB0667"/>
    <w:rsid w:val="00AB0A9B"/>
    <w:rsid w:val="00AB0F57"/>
    <w:rsid w:val="00AB10C5"/>
    <w:rsid w:val="00AB1243"/>
    <w:rsid w:val="00AB12C9"/>
    <w:rsid w:val="00AB139F"/>
    <w:rsid w:val="00AB1855"/>
    <w:rsid w:val="00AB18E3"/>
    <w:rsid w:val="00AB1B3A"/>
    <w:rsid w:val="00AB1C2C"/>
    <w:rsid w:val="00AB1D55"/>
    <w:rsid w:val="00AB2019"/>
    <w:rsid w:val="00AB2409"/>
    <w:rsid w:val="00AB249F"/>
    <w:rsid w:val="00AB26A8"/>
    <w:rsid w:val="00AB2700"/>
    <w:rsid w:val="00AB2848"/>
    <w:rsid w:val="00AB2B20"/>
    <w:rsid w:val="00AB2BE0"/>
    <w:rsid w:val="00AB2C8F"/>
    <w:rsid w:val="00AB2CB8"/>
    <w:rsid w:val="00AB2CED"/>
    <w:rsid w:val="00AB2EDB"/>
    <w:rsid w:val="00AB30AC"/>
    <w:rsid w:val="00AB349B"/>
    <w:rsid w:val="00AB359D"/>
    <w:rsid w:val="00AB35A5"/>
    <w:rsid w:val="00AB3707"/>
    <w:rsid w:val="00AB383C"/>
    <w:rsid w:val="00AB3869"/>
    <w:rsid w:val="00AB40BB"/>
    <w:rsid w:val="00AB4B22"/>
    <w:rsid w:val="00AB4EBB"/>
    <w:rsid w:val="00AB556A"/>
    <w:rsid w:val="00AB5833"/>
    <w:rsid w:val="00AB591B"/>
    <w:rsid w:val="00AB5DB3"/>
    <w:rsid w:val="00AB5E9A"/>
    <w:rsid w:val="00AB5F4A"/>
    <w:rsid w:val="00AB6315"/>
    <w:rsid w:val="00AB6346"/>
    <w:rsid w:val="00AB675E"/>
    <w:rsid w:val="00AB67BD"/>
    <w:rsid w:val="00AB6C6D"/>
    <w:rsid w:val="00AB6D28"/>
    <w:rsid w:val="00AB6FE1"/>
    <w:rsid w:val="00AB7718"/>
    <w:rsid w:val="00AB7FDE"/>
    <w:rsid w:val="00AC0390"/>
    <w:rsid w:val="00AC0431"/>
    <w:rsid w:val="00AC060D"/>
    <w:rsid w:val="00AC0BCD"/>
    <w:rsid w:val="00AC0E9E"/>
    <w:rsid w:val="00AC0FE7"/>
    <w:rsid w:val="00AC12B6"/>
    <w:rsid w:val="00AC13B8"/>
    <w:rsid w:val="00AC13F6"/>
    <w:rsid w:val="00AC1958"/>
    <w:rsid w:val="00AC1E97"/>
    <w:rsid w:val="00AC23C9"/>
    <w:rsid w:val="00AC275E"/>
    <w:rsid w:val="00AC279A"/>
    <w:rsid w:val="00AC294B"/>
    <w:rsid w:val="00AC3236"/>
    <w:rsid w:val="00AC35F0"/>
    <w:rsid w:val="00AC3909"/>
    <w:rsid w:val="00AC392F"/>
    <w:rsid w:val="00AC3BBF"/>
    <w:rsid w:val="00AC4345"/>
    <w:rsid w:val="00AC4429"/>
    <w:rsid w:val="00AC47AD"/>
    <w:rsid w:val="00AC48DB"/>
    <w:rsid w:val="00AC4A72"/>
    <w:rsid w:val="00AC4FE1"/>
    <w:rsid w:val="00AC524D"/>
    <w:rsid w:val="00AC54E8"/>
    <w:rsid w:val="00AC589B"/>
    <w:rsid w:val="00AC5968"/>
    <w:rsid w:val="00AC63AA"/>
    <w:rsid w:val="00AC69D1"/>
    <w:rsid w:val="00AC6AC2"/>
    <w:rsid w:val="00AC6B37"/>
    <w:rsid w:val="00AC6D99"/>
    <w:rsid w:val="00AC6EB7"/>
    <w:rsid w:val="00AC6F3D"/>
    <w:rsid w:val="00AC70F9"/>
    <w:rsid w:val="00AC717D"/>
    <w:rsid w:val="00AC738E"/>
    <w:rsid w:val="00AC73CE"/>
    <w:rsid w:val="00AC7670"/>
    <w:rsid w:val="00AC7697"/>
    <w:rsid w:val="00AC779C"/>
    <w:rsid w:val="00AC781A"/>
    <w:rsid w:val="00AC7881"/>
    <w:rsid w:val="00AC7A32"/>
    <w:rsid w:val="00AC7BC7"/>
    <w:rsid w:val="00AC7D49"/>
    <w:rsid w:val="00AC7DEC"/>
    <w:rsid w:val="00AC7E3A"/>
    <w:rsid w:val="00AC7FC7"/>
    <w:rsid w:val="00AD0091"/>
    <w:rsid w:val="00AD0181"/>
    <w:rsid w:val="00AD0693"/>
    <w:rsid w:val="00AD07EE"/>
    <w:rsid w:val="00AD0FC9"/>
    <w:rsid w:val="00AD11C0"/>
    <w:rsid w:val="00AD1408"/>
    <w:rsid w:val="00AD1661"/>
    <w:rsid w:val="00AD19CB"/>
    <w:rsid w:val="00AD1CA4"/>
    <w:rsid w:val="00AD1CE0"/>
    <w:rsid w:val="00AD228C"/>
    <w:rsid w:val="00AD27A4"/>
    <w:rsid w:val="00AD291E"/>
    <w:rsid w:val="00AD2B93"/>
    <w:rsid w:val="00AD3142"/>
    <w:rsid w:val="00AD3A9D"/>
    <w:rsid w:val="00AD3F6F"/>
    <w:rsid w:val="00AD4354"/>
    <w:rsid w:val="00AD4500"/>
    <w:rsid w:val="00AD458A"/>
    <w:rsid w:val="00AD4AE4"/>
    <w:rsid w:val="00AD4D20"/>
    <w:rsid w:val="00AD4D93"/>
    <w:rsid w:val="00AD4F11"/>
    <w:rsid w:val="00AD53E2"/>
    <w:rsid w:val="00AD5416"/>
    <w:rsid w:val="00AD5C12"/>
    <w:rsid w:val="00AD611D"/>
    <w:rsid w:val="00AD6150"/>
    <w:rsid w:val="00AD6A5F"/>
    <w:rsid w:val="00AD73E6"/>
    <w:rsid w:val="00AD76C1"/>
    <w:rsid w:val="00AD7C06"/>
    <w:rsid w:val="00AE021E"/>
    <w:rsid w:val="00AE02ED"/>
    <w:rsid w:val="00AE0318"/>
    <w:rsid w:val="00AE035F"/>
    <w:rsid w:val="00AE092C"/>
    <w:rsid w:val="00AE0A0F"/>
    <w:rsid w:val="00AE0C3D"/>
    <w:rsid w:val="00AE0E2E"/>
    <w:rsid w:val="00AE0E83"/>
    <w:rsid w:val="00AE0FBD"/>
    <w:rsid w:val="00AE110B"/>
    <w:rsid w:val="00AE1821"/>
    <w:rsid w:val="00AE1980"/>
    <w:rsid w:val="00AE19E8"/>
    <w:rsid w:val="00AE1BC3"/>
    <w:rsid w:val="00AE1C94"/>
    <w:rsid w:val="00AE1E81"/>
    <w:rsid w:val="00AE2011"/>
    <w:rsid w:val="00AE205B"/>
    <w:rsid w:val="00AE2705"/>
    <w:rsid w:val="00AE386E"/>
    <w:rsid w:val="00AE3BCE"/>
    <w:rsid w:val="00AE3DAA"/>
    <w:rsid w:val="00AE3F1C"/>
    <w:rsid w:val="00AE4506"/>
    <w:rsid w:val="00AE461D"/>
    <w:rsid w:val="00AE46A3"/>
    <w:rsid w:val="00AE4CB7"/>
    <w:rsid w:val="00AE5428"/>
    <w:rsid w:val="00AE5D89"/>
    <w:rsid w:val="00AE5FA6"/>
    <w:rsid w:val="00AE632A"/>
    <w:rsid w:val="00AE6744"/>
    <w:rsid w:val="00AE6B33"/>
    <w:rsid w:val="00AE6F93"/>
    <w:rsid w:val="00AE72EF"/>
    <w:rsid w:val="00AF04FB"/>
    <w:rsid w:val="00AF0508"/>
    <w:rsid w:val="00AF064A"/>
    <w:rsid w:val="00AF0EB2"/>
    <w:rsid w:val="00AF127B"/>
    <w:rsid w:val="00AF14BA"/>
    <w:rsid w:val="00AF14F8"/>
    <w:rsid w:val="00AF1819"/>
    <w:rsid w:val="00AF1E64"/>
    <w:rsid w:val="00AF1F4E"/>
    <w:rsid w:val="00AF2135"/>
    <w:rsid w:val="00AF22CE"/>
    <w:rsid w:val="00AF26BB"/>
    <w:rsid w:val="00AF2B83"/>
    <w:rsid w:val="00AF2CAC"/>
    <w:rsid w:val="00AF2E1B"/>
    <w:rsid w:val="00AF3057"/>
    <w:rsid w:val="00AF390B"/>
    <w:rsid w:val="00AF3DBC"/>
    <w:rsid w:val="00AF41EA"/>
    <w:rsid w:val="00AF46EA"/>
    <w:rsid w:val="00AF49CD"/>
    <w:rsid w:val="00AF4EE6"/>
    <w:rsid w:val="00AF51E0"/>
    <w:rsid w:val="00AF55E3"/>
    <w:rsid w:val="00AF58DF"/>
    <w:rsid w:val="00AF5D6C"/>
    <w:rsid w:val="00AF5DB2"/>
    <w:rsid w:val="00AF61B8"/>
    <w:rsid w:val="00AF680E"/>
    <w:rsid w:val="00AF6E66"/>
    <w:rsid w:val="00AF7A5F"/>
    <w:rsid w:val="00B008CE"/>
    <w:rsid w:val="00B00AAC"/>
    <w:rsid w:val="00B00ABA"/>
    <w:rsid w:val="00B00C83"/>
    <w:rsid w:val="00B00E49"/>
    <w:rsid w:val="00B00FAC"/>
    <w:rsid w:val="00B01310"/>
    <w:rsid w:val="00B01311"/>
    <w:rsid w:val="00B01622"/>
    <w:rsid w:val="00B0188E"/>
    <w:rsid w:val="00B0198C"/>
    <w:rsid w:val="00B01CC7"/>
    <w:rsid w:val="00B022B0"/>
    <w:rsid w:val="00B02736"/>
    <w:rsid w:val="00B02BFD"/>
    <w:rsid w:val="00B02D62"/>
    <w:rsid w:val="00B031B5"/>
    <w:rsid w:val="00B037CC"/>
    <w:rsid w:val="00B03A18"/>
    <w:rsid w:val="00B03DFF"/>
    <w:rsid w:val="00B03F98"/>
    <w:rsid w:val="00B043AE"/>
    <w:rsid w:val="00B04A03"/>
    <w:rsid w:val="00B04C6C"/>
    <w:rsid w:val="00B04D48"/>
    <w:rsid w:val="00B050AE"/>
    <w:rsid w:val="00B05752"/>
    <w:rsid w:val="00B05802"/>
    <w:rsid w:val="00B060E2"/>
    <w:rsid w:val="00B06153"/>
    <w:rsid w:val="00B061C3"/>
    <w:rsid w:val="00B066D0"/>
    <w:rsid w:val="00B068AE"/>
    <w:rsid w:val="00B068F0"/>
    <w:rsid w:val="00B06A2A"/>
    <w:rsid w:val="00B06D16"/>
    <w:rsid w:val="00B076F2"/>
    <w:rsid w:val="00B0798B"/>
    <w:rsid w:val="00B07B05"/>
    <w:rsid w:val="00B101ED"/>
    <w:rsid w:val="00B105E3"/>
    <w:rsid w:val="00B106C1"/>
    <w:rsid w:val="00B10753"/>
    <w:rsid w:val="00B1076C"/>
    <w:rsid w:val="00B10801"/>
    <w:rsid w:val="00B10A2C"/>
    <w:rsid w:val="00B10B07"/>
    <w:rsid w:val="00B10E23"/>
    <w:rsid w:val="00B10F8C"/>
    <w:rsid w:val="00B1127F"/>
    <w:rsid w:val="00B1138E"/>
    <w:rsid w:val="00B116CC"/>
    <w:rsid w:val="00B11DE3"/>
    <w:rsid w:val="00B11ED3"/>
    <w:rsid w:val="00B11F34"/>
    <w:rsid w:val="00B1224E"/>
    <w:rsid w:val="00B12250"/>
    <w:rsid w:val="00B1358E"/>
    <w:rsid w:val="00B13809"/>
    <w:rsid w:val="00B13861"/>
    <w:rsid w:val="00B1392E"/>
    <w:rsid w:val="00B13A75"/>
    <w:rsid w:val="00B13BF9"/>
    <w:rsid w:val="00B13D49"/>
    <w:rsid w:val="00B13E90"/>
    <w:rsid w:val="00B14033"/>
    <w:rsid w:val="00B14070"/>
    <w:rsid w:val="00B14118"/>
    <w:rsid w:val="00B145CE"/>
    <w:rsid w:val="00B146FC"/>
    <w:rsid w:val="00B14D8C"/>
    <w:rsid w:val="00B15079"/>
    <w:rsid w:val="00B15115"/>
    <w:rsid w:val="00B15256"/>
    <w:rsid w:val="00B15344"/>
    <w:rsid w:val="00B15C07"/>
    <w:rsid w:val="00B160B7"/>
    <w:rsid w:val="00B1685F"/>
    <w:rsid w:val="00B1699C"/>
    <w:rsid w:val="00B16EBB"/>
    <w:rsid w:val="00B17123"/>
    <w:rsid w:val="00B171A6"/>
    <w:rsid w:val="00B176AE"/>
    <w:rsid w:val="00B1789F"/>
    <w:rsid w:val="00B17D1D"/>
    <w:rsid w:val="00B17E06"/>
    <w:rsid w:val="00B17E7D"/>
    <w:rsid w:val="00B20313"/>
    <w:rsid w:val="00B20374"/>
    <w:rsid w:val="00B20945"/>
    <w:rsid w:val="00B20A10"/>
    <w:rsid w:val="00B20CAD"/>
    <w:rsid w:val="00B210D0"/>
    <w:rsid w:val="00B21470"/>
    <w:rsid w:val="00B215C8"/>
    <w:rsid w:val="00B21727"/>
    <w:rsid w:val="00B217BC"/>
    <w:rsid w:val="00B21DEE"/>
    <w:rsid w:val="00B21EE5"/>
    <w:rsid w:val="00B22091"/>
    <w:rsid w:val="00B22196"/>
    <w:rsid w:val="00B2249E"/>
    <w:rsid w:val="00B230D1"/>
    <w:rsid w:val="00B23713"/>
    <w:rsid w:val="00B23772"/>
    <w:rsid w:val="00B238EB"/>
    <w:rsid w:val="00B24304"/>
    <w:rsid w:val="00B247E8"/>
    <w:rsid w:val="00B24E1E"/>
    <w:rsid w:val="00B252C5"/>
    <w:rsid w:val="00B25343"/>
    <w:rsid w:val="00B255C2"/>
    <w:rsid w:val="00B25C2F"/>
    <w:rsid w:val="00B25E72"/>
    <w:rsid w:val="00B25F2B"/>
    <w:rsid w:val="00B26178"/>
    <w:rsid w:val="00B26315"/>
    <w:rsid w:val="00B266B2"/>
    <w:rsid w:val="00B26A56"/>
    <w:rsid w:val="00B26EF0"/>
    <w:rsid w:val="00B273A1"/>
    <w:rsid w:val="00B27E31"/>
    <w:rsid w:val="00B3014C"/>
    <w:rsid w:val="00B30434"/>
    <w:rsid w:val="00B306FB"/>
    <w:rsid w:val="00B307B0"/>
    <w:rsid w:val="00B30E30"/>
    <w:rsid w:val="00B30E4B"/>
    <w:rsid w:val="00B3110E"/>
    <w:rsid w:val="00B31353"/>
    <w:rsid w:val="00B318C3"/>
    <w:rsid w:val="00B31ADA"/>
    <w:rsid w:val="00B31AED"/>
    <w:rsid w:val="00B3219A"/>
    <w:rsid w:val="00B32291"/>
    <w:rsid w:val="00B3278B"/>
    <w:rsid w:val="00B32D36"/>
    <w:rsid w:val="00B33308"/>
    <w:rsid w:val="00B33412"/>
    <w:rsid w:val="00B342EF"/>
    <w:rsid w:val="00B344CC"/>
    <w:rsid w:val="00B344E2"/>
    <w:rsid w:val="00B348B0"/>
    <w:rsid w:val="00B34911"/>
    <w:rsid w:val="00B3497B"/>
    <w:rsid w:val="00B34A69"/>
    <w:rsid w:val="00B34A7D"/>
    <w:rsid w:val="00B34A86"/>
    <w:rsid w:val="00B34CC1"/>
    <w:rsid w:val="00B3514C"/>
    <w:rsid w:val="00B35AFF"/>
    <w:rsid w:val="00B362DE"/>
    <w:rsid w:val="00B36519"/>
    <w:rsid w:val="00B366A2"/>
    <w:rsid w:val="00B366D8"/>
    <w:rsid w:val="00B36C38"/>
    <w:rsid w:val="00B36DF0"/>
    <w:rsid w:val="00B3707C"/>
    <w:rsid w:val="00B37D2A"/>
    <w:rsid w:val="00B37D67"/>
    <w:rsid w:val="00B40240"/>
    <w:rsid w:val="00B4053A"/>
    <w:rsid w:val="00B4060D"/>
    <w:rsid w:val="00B407E1"/>
    <w:rsid w:val="00B40860"/>
    <w:rsid w:val="00B40BF6"/>
    <w:rsid w:val="00B40C45"/>
    <w:rsid w:val="00B41626"/>
    <w:rsid w:val="00B419FA"/>
    <w:rsid w:val="00B41E3A"/>
    <w:rsid w:val="00B41E7E"/>
    <w:rsid w:val="00B41FAB"/>
    <w:rsid w:val="00B4201B"/>
    <w:rsid w:val="00B421EE"/>
    <w:rsid w:val="00B423EC"/>
    <w:rsid w:val="00B4295E"/>
    <w:rsid w:val="00B429E4"/>
    <w:rsid w:val="00B4343C"/>
    <w:rsid w:val="00B4387C"/>
    <w:rsid w:val="00B43A29"/>
    <w:rsid w:val="00B43AC4"/>
    <w:rsid w:val="00B43BE0"/>
    <w:rsid w:val="00B43D8D"/>
    <w:rsid w:val="00B43D9B"/>
    <w:rsid w:val="00B441A0"/>
    <w:rsid w:val="00B443C2"/>
    <w:rsid w:val="00B443D1"/>
    <w:rsid w:val="00B444F8"/>
    <w:rsid w:val="00B44F8F"/>
    <w:rsid w:val="00B45049"/>
    <w:rsid w:val="00B45C62"/>
    <w:rsid w:val="00B45F32"/>
    <w:rsid w:val="00B46023"/>
    <w:rsid w:val="00B460D5"/>
    <w:rsid w:val="00B46103"/>
    <w:rsid w:val="00B463B2"/>
    <w:rsid w:val="00B4641F"/>
    <w:rsid w:val="00B4685E"/>
    <w:rsid w:val="00B469D5"/>
    <w:rsid w:val="00B46BC9"/>
    <w:rsid w:val="00B46D5A"/>
    <w:rsid w:val="00B46F12"/>
    <w:rsid w:val="00B46FC5"/>
    <w:rsid w:val="00B4714C"/>
    <w:rsid w:val="00B4721A"/>
    <w:rsid w:val="00B47AAD"/>
    <w:rsid w:val="00B47D1C"/>
    <w:rsid w:val="00B47EBC"/>
    <w:rsid w:val="00B502DB"/>
    <w:rsid w:val="00B5069E"/>
    <w:rsid w:val="00B506DE"/>
    <w:rsid w:val="00B50896"/>
    <w:rsid w:val="00B50B63"/>
    <w:rsid w:val="00B50D17"/>
    <w:rsid w:val="00B5128A"/>
    <w:rsid w:val="00B512F7"/>
    <w:rsid w:val="00B516BD"/>
    <w:rsid w:val="00B51849"/>
    <w:rsid w:val="00B51A67"/>
    <w:rsid w:val="00B51C17"/>
    <w:rsid w:val="00B51C1F"/>
    <w:rsid w:val="00B51CD3"/>
    <w:rsid w:val="00B51D19"/>
    <w:rsid w:val="00B51E00"/>
    <w:rsid w:val="00B51E85"/>
    <w:rsid w:val="00B5201A"/>
    <w:rsid w:val="00B5218A"/>
    <w:rsid w:val="00B5248C"/>
    <w:rsid w:val="00B526A3"/>
    <w:rsid w:val="00B52FAB"/>
    <w:rsid w:val="00B53318"/>
    <w:rsid w:val="00B533AC"/>
    <w:rsid w:val="00B5391C"/>
    <w:rsid w:val="00B53A60"/>
    <w:rsid w:val="00B53AF7"/>
    <w:rsid w:val="00B540D5"/>
    <w:rsid w:val="00B54A17"/>
    <w:rsid w:val="00B54FB6"/>
    <w:rsid w:val="00B554B5"/>
    <w:rsid w:val="00B5563A"/>
    <w:rsid w:val="00B55825"/>
    <w:rsid w:val="00B5596E"/>
    <w:rsid w:val="00B55CEE"/>
    <w:rsid w:val="00B561E2"/>
    <w:rsid w:val="00B56618"/>
    <w:rsid w:val="00B56644"/>
    <w:rsid w:val="00B567ED"/>
    <w:rsid w:val="00B569CB"/>
    <w:rsid w:val="00B57188"/>
    <w:rsid w:val="00B5742D"/>
    <w:rsid w:val="00B5760F"/>
    <w:rsid w:val="00B57A09"/>
    <w:rsid w:val="00B57C06"/>
    <w:rsid w:val="00B57D3C"/>
    <w:rsid w:val="00B6005D"/>
    <w:rsid w:val="00B60318"/>
    <w:rsid w:val="00B6105A"/>
    <w:rsid w:val="00B61433"/>
    <w:rsid w:val="00B61543"/>
    <w:rsid w:val="00B616C9"/>
    <w:rsid w:val="00B6180E"/>
    <w:rsid w:val="00B619A7"/>
    <w:rsid w:val="00B621E8"/>
    <w:rsid w:val="00B63030"/>
    <w:rsid w:val="00B63066"/>
    <w:rsid w:val="00B6362C"/>
    <w:rsid w:val="00B6386A"/>
    <w:rsid w:val="00B638CA"/>
    <w:rsid w:val="00B63CFE"/>
    <w:rsid w:val="00B6427F"/>
    <w:rsid w:val="00B64707"/>
    <w:rsid w:val="00B647B9"/>
    <w:rsid w:val="00B648FE"/>
    <w:rsid w:val="00B64E43"/>
    <w:rsid w:val="00B64F67"/>
    <w:rsid w:val="00B64F9B"/>
    <w:rsid w:val="00B654AF"/>
    <w:rsid w:val="00B657E0"/>
    <w:rsid w:val="00B6586F"/>
    <w:rsid w:val="00B65B35"/>
    <w:rsid w:val="00B65BB3"/>
    <w:rsid w:val="00B660A3"/>
    <w:rsid w:val="00B6616D"/>
    <w:rsid w:val="00B66576"/>
    <w:rsid w:val="00B667EA"/>
    <w:rsid w:val="00B6685E"/>
    <w:rsid w:val="00B66B98"/>
    <w:rsid w:val="00B66C1B"/>
    <w:rsid w:val="00B66DA1"/>
    <w:rsid w:val="00B673DB"/>
    <w:rsid w:val="00B67447"/>
    <w:rsid w:val="00B67BE8"/>
    <w:rsid w:val="00B701C5"/>
    <w:rsid w:val="00B70469"/>
    <w:rsid w:val="00B70493"/>
    <w:rsid w:val="00B705A3"/>
    <w:rsid w:val="00B70C7C"/>
    <w:rsid w:val="00B7130C"/>
    <w:rsid w:val="00B71313"/>
    <w:rsid w:val="00B7161B"/>
    <w:rsid w:val="00B71640"/>
    <w:rsid w:val="00B716EF"/>
    <w:rsid w:val="00B71C13"/>
    <w:rsid w:val="00B71D45"/>
    <w:rsid w:val="00B72031"/>
    <w:rsid w:val="00B720A8"/>
    <w:rsid w:val="00B721BA"/>
    <w:rsid w:val="00B72AEB"/>
    <w:rsid w:val="00B72C5F"/>
    <w:rsid w:val="00B72FD7"/>
    <w:rsid w:val="00B73A8E"/>
    <w:rsid w:val="00B74230"/>
    <w:rsid w:val="00B74808"/>
    <w:rsid w:val="00B7482A"/>
    <w:rsid w:val="00B74E1C"/>
    <w:rsid w:val="00B74E62"/>
    <w:rsid w:val="00B758EC"/>
    <w:rsid w:val="00B75E46"/>
    <w:rsid w:val="00B75FD2"/>
    <w:rsid w:val="00B765AF"/>
    <w:rsid w:val="00B7696F"/>
    <w:rsid w:val="00B76A0A"/>
    <w:rsid w:val="00B76A90"/>
    <w:rsid w:val="00B76ACA"/>
    <w:rsid w:val="00B76D3F"/>
    <w:rsid w:val="00B76F75"/>
    <w:rsid w:val="00B76FB3"/>
    <w:rsid w:val="00B773F5"/>
    <w:rsid w:val="00B77530"/>
    <w:rsid w:val="00B77547"/>
    <w:rsid w:val="00B776E5"/>
    <w:rsid w:val="00B77A69"/>
    <w:rsid w:val="00B77B12"/>
    <w:rsid w:val="00B8035B"/>
    <w:rsid w:val="00B80518"/>
    <w:rsid w:val="00B80835"/>
    <w:rsid w:val="00B80E15"/>
    <w:rsid w:val="00B81160"/>
    <w:rsid w:val="00B818EC"/>
    <w:rsid w:val="00B81A22"/>
    <w:rsid w:val="00B81B63"/>
    <w:rsid w:val="00B81F88"/>
    <w:rsid w:val="00B821EC"/>
    <w:rsid w:val="00B825DD"/>
    <w:rsid w:val="00B82777"/>
    <w:rsid w:val="00B82B9C"/>
    <w:rsid w:val="00B833B1"/>
    <w:rsid w:val="00B835DD"/>
    <w:rsid w:val="00B8393B"/>
    <w:rsid w:val="00B83E4B"/>
    <w:rsid w:val="00B83F06"/>
    <w:rsid w:val="00B84557"/>
    <w:rsid w:val="00B84572"/>
    <w:rsid w:val="00B84641"/>
    <w:rsid w:val="00B8497A"/>
    <w:rsid w:val="00B84A49"/>
    <w:rsid w:val="00B84DB3"/>
    <w:rsid w:val="00B853AE"/>
    <w:rsid w:val="00B85770"/>
    <w:rsid w:val="00B85807"/>
    <w:rsid w:val="00B85974"/>
    <w:rsid w:val="00B85A46"/>
    <w:rsid w:val="00B85D31"/>
    <w:rsid w:val="00B85E14"/>
    <w:rsid w:val="00B85E74"/>
    <w:rsid w:val="00B85E95"/>
    <w:rsid w:val="00B85F61"/>
    <w:rsid w:val="00B8613D"/>
    <w:rsid w:val="00B86410"/>
    <w:rsid w:val="00B86740"/>
    <w:rsid w:val="00B86D1C"/>
    <w:rsid w:val="00B8707F"/>
    <w:rsid w:val="00B8748E"/>
    <w:rsid w:val="00B9006A"/>
    <w:rsid w:val="00B9044A"/>
    <w:rsid w:val="00B9093C"/>
    <w:rsid w:val="00B90C51"/>
    <w:rsid w:val="00B9103A"/>
    <w:rsid w:val="00B91835"/>
    <w:rsid w:val="00B919EA"/>
    <w:rsid w:val="00B91CE0"/>
    <w:rsid w:val="00B9230E"/>
    <w:rsid w:val="00B92483"/>
    <w:rsid w:val="00B9261C"/>
    <w:rsid w:val="00B92A70"/>
    <w:rsid w:val="00B92DE8"/>
    <w:rsid w:val="00B92E8E"/>
    <w:rsid w:val="00B92FC9"/>
    <w:rsid w:val="00B93165"/>
    <w:rsid w:val="00B933C4"/>
    <w:rsid w:val="00B938D6"/>
    <w:rsid w:val="00B93FB7"/>
    <w:rsid w:val="00B9406F"/>
    <w:rsid w:val="00B94454"/>
    <w:rsid w:val="00B9448F"/>
    <w:rsid w:val="00B947C9"/>
    <w:rsid w:val="00B94856"/>
    <w:rsid w:val="00B948FF"/>
    <w:rsid w:val="00B94AD1"/>
    <w:rsid w:val="00B94DB6"/>
    <w:rsid w:val="00B95239"/>
    <w:rsid w:val="00B958D0"/>
    <w:rsid w:val="00B95DC8"/>
    <w:rsid w:val="00B95DE4"/>
    <w:rsid w:val="00B95DF3"/>
    <w:rsid w:val="00B961CA"/>
    <w:rsid w:val="00B9620A"/>
    <w:rsid w:val="00B96457"/>
    <w:rsid w:val="00B965BB"/>
    <w:rsid w:val="00B9661E"/>
    <w:rsid w:val="00B96699"/>
    <w:rsid w:val="00B9674A"/>
    <w:rsid w:val="00B97076"/>
    <w:rsid w:val="00B97837"/>
    <w:rsid w:val="00B97967"/>
    <w:rsid w:val="00B97C2E"/>
    <w:rsid w:val="00B97DC9"/>
    <w:rsid w:val="00B97E9A"/>
    <w:rsid w:val="00BA002C"/>
    <w:rsid w:val="00BA00F4"/>
    <w:rsid w:val="00BA0630"/>
    <w:rsid w:val="00BA0E61"/>
    <w:rsid w:val="00BA108B"/>
    <w:rsid w:val="00BA1543"/>
    <w:rsid w:val="00BA1F01"/>
    <w:rsid w:val="00BA27F8"/>
    <w:rsid w:val="00BA2814"/>
    <w:rsid w:val="00BA2A78"/>
    <w:rsid w:val="00BA2B74"/>
    <w:rsid w:val="00BA2F13"/>
    <w:rsid w:val="00BA32BD"/>
    <w:rsid w:val="00BA33F4"/>
    <w:rsid w:val="00BA34DE"/>
    <w:rsid w:val="00BA357F"/>
    <w:rsid w:val="00BA3795"/>
    <w:rsid w:val="00BA3D57"/>
    <w:rsid w:val="00BA3DA0"/>
    <w:rsid w:val="00BA406B"/>
    <w:rsid w:val="00BA4217"/>
    <w:rsid w:val="00BA433E"/>
    <w:rsid w:val="00BA4913"/>
    <w:rsid w:val="00BA4B10"/>
    <w:rsid w:val="00BA4C4C"/>
    <w:rsid w:val="00BA4C6F"/>
    <w:rsid w:val="00BA4D51"/>
    <w:rsid w:val="00BA5323"/>
    <w:rsid w:val="00BA541F"/>
    <w:rsid w:val="00BA5836"/>
    <w:rsid w:val="00BA5C0F"/>
    <w:rsid w:val="00BA6078"/>
    <w:rsid w:val="00BA60F3"/>
    <w:rsid w:val="00BA6179"/>
    <w:rsid w:val="00BA6EB4"/>
    <w:rsid w:val="00BA6F5D"/>
    <w:rsid w:val="00BA7273"/>
    <w:rsid w:val="00BA73AF"/>
    <w:rsid w:val="00BA75BF"/>
    <w:rsid w:val="00BA769A"/>
    <w:rsid w:val="00BA7AFC"/>
    <w:rsid w:val="00BA7C38"/>
    <w:rsid w:val="00BA7DE2"/>
    <w:rsid w:val="00BA7DF1"/>
    <w:rsid w:val="00BA7E78"/>
    <w:rsid w:val="00BB05B1"/>
    <w:rsid w:val="00BB0AF9"/>
    <w:rsid w:val="00BB1188"/>
    <w:rsid w:val="00BB13D1"/>
    <w:rsid w:val="00BB19CF"/>
    <w:rsid w:val="00BB1ACA"/>
    <w:rsid w:val="00BB1BFC"/>
    <w:rsid w:val="00BB1D17"/>
    <w:rsid w:val="00BB209A"/>
    <w:rsid w:val="00BB2141"/>
    <w:rsid w:val="00BB2561"/>
    <w:rsid w:val="00BB2603"/>
    <w:rsid w:val="00BB2609"/>
    <w:rsid w:val="00BB2B9B"/>
    <w:rsid w:val="00BB3314"/>
    <w:rsid w:val="00BB333D"/>
    <w:rsid w:val="00BB33C9"/>
    <w:rsid w:val="00BB374D"/>
    <w:rsid w:val="00BB383E"/>
    <w:rsid w:val="00BB38C5"/>
    <w:rsid w:val="00BB4015"/>
    <w:rsid w:val="00BB4726"/>
    <w:rsid w:val="00BB4870"/>
    <w:rsid w:val="00BB4B88"/>
    <w:rsid w:val="00BB4B90"/>
    <w:rsid w:val="00BB4E0E"/>
    <w:rsid w:val="00BB5580"/>
    <w:rsid w:val="00BB5A4A"/>
    <w:rsid w:val="00BB5AD5"/>
    <w:rsid w:val="00BB5E29"/>
    <w:rsid w:val="00BB6038"/>
    <w:rsid w:val="00BB63F3"/>
    <w:rsid w:val="00BB6753"/>
    <w:rsid w:val="00BB6767"/>
    <w:rsid w:val="00BB6A74"/>
    <w:rsid w:val="00BB6B1B"/>
    <w:rsid w:val="00BB6D02"/>
    <w:rsid w:val="00BB6F64"/>
    <w:rsid w:val="00BB7040"/>
    <w:rsid w:val="00BB7384"/>
    <w:rsid w:val="00BB755A"/>
    <w:rsid w:val="00BC0066"/>
    <w:rsid w:val="00BC0517"/>
    <w:rsid w:val="00BC133C"/>
    <w:rsid w:val="00BC14D1"/>
    <w:rsid w:val="00BC1972"/>
    <w:rsid w:val="00BC1B92"/>
    <w:rsid w:val="00BC2565"/>
    <w:rsid w:val="00BC2C46"/>
    <w:rsid w:val="00BC2CEE"/>
    <w:rsid w:val="00BC2EDF"/>
    <w:rsid w:val="00BC3D4D"/>
    <w:rsid w:val="00BC4041"/>
    <w:rsid w:val="00BC49B2"/>
    <w:rsid w:val="00BC4CD1"/>
    <w:rsid w:val="00BC4DDA"/>
    <w:rsid w:val="00BC522D"/>
    <w:rsid w:val="00BC5472"/>
    <w:rsid w:val="00BC590E"/>
    <w:rsid w:val="00BC5A76"/>
    <w:rsid w:val="00BC5B67"/>
    <w:rsid w:val="00BC5D10"/>
    <w:rsid w:val="00BC5E55"/>
    <w:rsid w:val="00BC5F55"/>
    <w:rsid w:val="00BC60C7"/>
    <w:rsid w:val="00BC65D0"/>
    <w:rsid w:val="00BC6956"/>
    <w:rsid w:val="00BC709F"/>
    <w:rsid w:val="00BC7317"/>
    <w:rsid w:val="00BC7505"/>
    <w:rsid w:val="00BC7E5E"/>
    <w:rsid w:val="00BC7FD3"/>
    <w:rsid w:val="00BD0497"/>
    <w:rsid w:val="00BD0503"/>
    <w:rsid w:val="00BD088D"/>
    <w:rsid w:val="00BD0BE1"/>
    <w:rsid w:val="00BD0CBA"/>
    <w:rsid w:val="00BD0E25"/>
    <w:rsid w:val="00BD106A"/>
    <w:rsid w:val="00BD10F6"/>
    <w:rsid w:val="00BD1EA2"/>
    <w:rsid w:val="00BD259F"/>
    <w:rsid w:val="00BD2888"/>
    <w:rsid w:val="00BD28A0"/>
    <w:rsid w:val="00BD2DB2"/>
    <w:rsid w:val="00BD300A"/>
    <w:rsid w:val="00BD3A9E"/>
    <w:rsid w:val="00BD4330"/>
    <w:rsid w:val="00BD4356"/>
    <w:rsid w:val="00BD4403"/>
    <w:rsid w:val="00BD440B"/>
    <w:rsid w:val="00BD4B7D"/>
    <w:rsid w:val="00BD531D"/>
    <w:rsid w:val="00BD5430"/>
    <w:rsid w:val="00BD5452"/>
    <w:rsid w:val="00BD5884"/>
    <w:rsid w:val="00BD5895"/>
    <w:rsid w:val="00BD59BD"/>
    <w:rsid w:val="00BD5A7B"/>
    <w:rsid w:val="00BD601A"/>
    <w:rsid w:val="00BD63D2"/>
    <w:rsid w:val="00BD64BE"/>
    <w:rsid w:val="00BD6670"/>
    <w:rsid w:val="00BD66D4"/>
    <w:rsid w:val="00BD6863"/>
    <w:rsid w:val="00BD687F"/>
    <w:rsid w:val="00BD6CC9"/>
    <w:rsid w:val="00BD7261"/>
    <w:rsid w:val="00BD7265"/>
    <w:rsid w:val="00BD732F"/>
    <w:rsid w:val="00BD73F2"/>
    <w:rsid w:val="00BD75CA"/>
    <w:rsid w:val="00BD774B"/>
    <w:rsid w:val="00BD7928"/>
    <w:rsid w:val="00BD7D35"/>
    <w:rsid w:val="00BE00CE"/>
    <w:rsid w:val="00BE015D"/>
    <w:rsid w:val="00BE01BB"/>
    <w:rsid w:val="00BE0383"/>
    <w:rsid w:val="00BE0551"/>
    <w:rsid w:val="00BE0750"/>
    <w:rsid w:val="00BE0A40"/>
    <w:rsid w:val="00BE0B71"/>
    <w:rsid w:val="00BE0CC1"/>
    <w:rsid w:val="00BE0FCF"/>
    <w:rsid w:val="00BE158A"/>
    <w:rsid w:val="00BE15B1"/>
    <w:rsid w:val="00BE187B"/>
    <w:rsid w:val="00BE18EF"/>
    <w:rsid w:val="00BE1965"/>
    <w:rsid w:val="00BE1D59"/>
    <w:rsid w:val="00BE1E31"/>
    <w:rsid w:val="00BE2925"/>
    <w:rsid w:val="00BE2E73"/>
    <w:rsid w:val="00BE3088"/>
    <w:rsid w:val="00BE335C"/>
    <w:rsid w:val="00BE343B"/>
    <w:rsid w:val="00BE3661"/>
    <w:rsid w:val="00BE37AC"/>
    <w:rsid w:val="00BE37EA"/>
    <w:rsid w:val="00BE3932"/>
    <w:rsid w:val="00BE3966"/>
    <w:rsid w:val="00BE3C31"/>
    <w:rsid w:val="00BE3CEA"/>
    <w:rsid w:val="00BE3D97"/>
    <w:rsid w:val="00BE3F5F"/>
    <w:rsid w:val="00BE4206"/>
    <w:rsid w:val="00BE45E8"/>
    <w:rsid w:val="00BE48A9"/>
    <w:rsid w:val="00BE48CB"/>
    <w:rsid w:val="00BE48D9"/>
    <w:rsid w:val="00BE49EC"/>
    <w:rsid w:val="00BE4ADF"/>
    <w:rsid w:val="00BE4DCA"/>
    <w:rsid w:val="00BE551B"/>
    <w:rsid w:val="00BE56FD"/>
    <w:rsid w:val="00BE5BD2"/>
    <w:rsid w:val="00BE5EB7"/>
    <w:rsid w:val="00BE613B"/>
    <w:rsid w:val="00BE614A"/>
    <w:rsid w:val="00BE6A85"/>
    <w:rsid w:val="00BE6CE2"/>
    <w:rsid w:val="00BE71CD"/>
    <w:rsid w:val="00BE7487"/>
    <w:rsid w:val="00BE76EE"/>
    <w:rsid w:val="00BE7955"/>
    <w:rsid w:val="00BE7A1D"/>
    <w:rsid w:val="00BE7A41"/>
    <w:rsid w:val="00BE7B35"/>
    <w:rsid w:val="00BE7B9B"/>
    <w:rsid w:val="00BE7C31"/>
    <w:rsid w:val="00BF008F"/>
    <w:rsid w:val="00BF00CF"/>
    <w:rsid w:val="00BF0174"/>
    <w:rsid w:val="00BF04C7"/>
    <w:rsid w:val="00BF0B15"/>
    <w:rsid w:val="00BF0C52"/>
    <w:rsid w:val="00BF0C63"/>
    <w:rsid w:val="00BF1108"/>
    <w:rsid w:val="00BF111A"/>
    <w:rsid w:val="00BF1574"/>
    <w:rsid w:val="00BF1686"/>
    <w:rsid w:val="00BF16B3"/>
    <w:rsid w:val="00BF1F4A"/>
    <w:rsid w:val="00BF2016"/>
    <w:rsid w:val="00BF2429"/>
    <w:rsid w:val="00BF2667"/>
    <w:rsid w:val="00BF26EE"/>
    <w:rsid w:val="00BF2A49"/>
    <w:rsid w:val="00BF34A2"/>
    <w:rsid w:val="00BF3962"/>
    <w:rsid w:val="00BF399D"/>
    <w:rsid w:val="00BF3AA3"/>
    <w:rsid w:val="00BF3F99"/>
    <w:rsid w:val="00BF3FDC"/>
    <w:rsid w:val="00BF4694"/>
    <w:rsid w:val="00BF4768"/>
    <w:rsid w:val="00BF47C5"/>
    <w:rsid w:val="00BF4BAB"/>
    <w:rsid w:val="00BF4C81"/>
    <w:rsid w:val="00BF518D"/>
    <w:rsid w:val="00BF5252"/>
    <w:rsid w:val="00BF5CB4"/>
    <w:rsid w:val="00BF5CB7"/>
    <w:rsid w:val="00BF608E"/>
    <w:rsid w:val="00BF60F9"/>
    <w:rsid w:val="00BF6570"/>
    <w:rsid w:val="00BF6710"/>
    <w:rsid w:val="00BF6949"/>
    <w:rsid w:val="00BF6FD3"/>
    <w:rsid w:val="00BF74BB"/>
    <w:rsid w:val="00BF76D6"/>
    <w:rsid w:val="00BF7756"/>
    <w:rsid w:val="00BF77FA"/>
    <w:rsid w:val="00BF7806"/>
    <w:rsid w:val="00BF7B54"/>
    <w:rsid w:val="00BF7F54"/>
    <w:rsid w:val="00C005E7"/>
    <w:rsid w:val="00C01108"/>
    <w:rsid w:val="00C0112C"/>
    <w:rsid w:val="00C011EB"/>
    <w:rsid w:val="00C01352"/>
    <w:rsid w:val="00C01898"/>
    <w:rsid w:val="00C02682"/>
    <w:rsid w:val="00C02905"/>
    <w:rsid w:val="00C02DFF"/>
    <w:rsid w:val="00C02EF2"/>
    <w:rsid w:val="00C03573"/>
    <w:rsid w:val="00C03970"/>
    <w:rsid w:val="00C039C8"/>
    <w:rsid w:val="00C03A57"/>
    <w:rsid w:val="00C03F8F"/>
    <w:rsid w:val="00C041E5"/>
    <w:rsid w:val="00C04326"/>
    <w:rsid w:val="00C0468B"/>
    <w:rsid w:val="00C04A66"/>
    <w:rsid w:val="00C04F8C"/>
    <w:rsid w:val="00C05115"/>
    <w:rsid w:val="00C0549F"/>
    <w:rsid w:val="00C05513"/>
    <w:rsid w:val="00C0597C"/>
    <w:rsid w:val="00C05B55"/>
    <w:rsid w:val="00C05E32"/>
    <w:rsid w:val="00C0611F"/>
    <w:rsid w:val="00C06630"/>
    <w:rsid w:val="00C06D35"/>
    <w:rsid w:val="00C06D85"/>
    <w:rsid w:val="00C06FF6"/>
    <w:rsid w:val="00C071D1"/>
    <w:rsid w:val="00C075CB"/>
    <w:rsid w:val="00C07633"/>
    <w:rsid w:val="00C0782B"/>
    <w:rsid w:val="00C07B6E"/>
    <w:rsid w:val="00C07D1D"/>
    <w:rsid w:val="00C102EA"/>
    <w:rsid w:val="00C108B6"/>
    <w:rsid w:val="00C108C1"/>
    <w:rsid w:val="00C108E1"/>
    <w:rsid w:val="00C108E2"/>
    <w:rsid w:val="00C114D8"/>
    <w:rsid w:val="00C11683"/>
    <w:rsid w:val="00C11795"/>
    <w:rsid w:val="00C11827"/>
    <w:rsid w:val="00C11C1D"/>
    <w:rsid w:val="00C121D8"/>
    <w:rsid w:val="00C12FD8"/>
    <w:rsid w:val="00C13712"/>
    <w:rsid w:val="00C13955"/>
    <w:rsid w:val="00C139B9"/>
    <w:rsid w:val="00C142B9"/>
    <w:rsid w:val="00C14643"/>
    <w:rsid w:val="00C1498C"/>
    <w:rsid w:val="00C14B4A"/>
    <w:rsid w:val="00C14E10"/>
    <w:rsid w:val="00C14E92"/>
    <w:rsid w:val="00C15068"/>
    <w:rsid w:val="00C152BB"/>
    <w:rsid w:val="00C1542F"/>
    <w:rsid w:val="00C1560F"/>
    <w:rsid w:val="00C15DCF"/>
    <w:rsid w:val="00C15E13"/>
    <w:rsid w:val="00C15E8A"/>
    <w:rsid w:val="00C1641B"/>
    <w:rsid w:val="00C16A1B"/>
    <w:rsid w:val="00C16C8B"/>
    <w:rsid w:val="00C16CAA"/>
    <w:rsid w:val="00C16D29"/>
    <w:rsid w:val="00C16DE1"/>
    <w:rsid w:val="00C16FF8"/>
    <w:rsid w:val="00C17979"/>
    <w:rsid w:val="00C201AC"/>
    <w:rsid w:val="00C2036A"/>
    <w:rsid w:val="00C20478"/>
    <w:rsid w:val="00C207FA"/>
    <w:rsid w:val="00C20924"/>
    <w:rsid w:val="00C209B1"/>
    <w:rsid w:val="00C20B14"/>
    <w:rsid w:val="00C20C6A"/>
    <w:rsid w:val="00C20FCC"/>
    <w:rsid w:val="00C2115C"/>
    <w:rsid w:val="00C211C8"/>
    <w:rsid w:val="00C21488"/>
    <w:rsid w:val="00C215B7"/>
    <w:rsid w:val="00C21919"/>
    <w:rsid w:val="00C21BD9"/>
    <w:rsid w:val="00C21C1C"/>
    <w:rsid w:val="00C22160"/>
    <w:rsid w:val="00C221D4"/>
    <w:rsid w:val="00C225DD"/>
    <w:rsid w:val="00C2270C"/>
    <w:rsid w:val="00C229AB"/>
    <w:rsid w:val="00C22A6B"/>
    <w:rsid w:val="00C22B4B"/>
    <w:rsid w:val="00C22B59"/>
    <w:rsid w:val="00C22EEA"/>
    <w:rsid w:val="00C22EEC"/>
    <w:rsid w:val="00C22FFB"/>
    <w:rsid w:val="00C23D81"/>
    <w:rsid w:val="00C24034"/>
    <w:rsid w:val="00C24368"/>
    <w:rsid w:val="00C24760"/>
    <w:rsid w:val="00C24818"/>
    <w:rsid w:val="00C2483B"/>
    <w:rsid w:val="00C248C0"/>
    <w:rsid w:val="00C24986"/>
    <w:rsid w:val="00C24EFE"/>
    <w:rsid w:val="00C25507"/>
    <w:rsid w:val="00C25C16"/>
    <w:rsid w:val="00C25CCF"/>
    <w:rsid w:val="00C26763"/>
    <w:rsid w:val="00C26790"/>
    <w:rsid w:val="00C26BCB"/>
    <w:rsid w:val="00C26DFA"/>
    <w:rsid w:val="00C26F8D"/>
    <w:rsid w:val="00C2720E"/>
    <w:rsid w:val="00C2733C"/>
    <w:rsid w:val="00C27D97"/>
    <w:rsid w:val="00C27EAF"/>
    <w:rsid w:val="00C3037A"/>
    <w:rsid w:val="00C304F3"/>
    <w:rsid w:val="00C307B6"/>
    <w:rsid w:val="00C3090F"/>
    <w:rsid w:val="00C30A7E"/>
    <w:rsid w:val="00C30A8A"/>
    <w:rsid w:val="00C30C06"/>
    <w:rsid w:val="00C30D0A"/>
    <w:rsid w:val="00C30EC9"/>
    <w:rsid w:val="00C31260"/>
    <w:rsid w:val="00C3139C"/>
    <w:rsid w:val="00C31835"/>
    <w:rsid w:val="00C31948"/>
    <w:rsid w:val="00C327CE"/>
    <w:rsid w:val="00C32841"/>
    <w:rsid w:val="00C332C0"/>
    <w:rsid w:val="00C333C8"/>
    <w:rsid w:val="00C3353B"/>
    <w:rsid w:val="00C3354F"/>
    <w:rsid w:val="00C340C5"/>
    <w:rsid w:val="00C3461F"/>
    <w:rsid w:val="00C34625"/>
    <w:rsid w:val="00C3476D"/>
    <w:rsid w:val="00C34775"/>
    <w:rsid w:val="00C34814"/>
    <w:rsid w:val="00C34AAB"/>
    <w:rsid w:val="00C34E1C"/>
    <w:rsid w:val="00C3521F"/>
    <w:rsid w:val="00C3542F"/>
    <w:rsid w:val="00C35477"/>
    <w:rsid w:val="00C354D1"/>
    <w:rsid w:val="00C355FE"/>
    <w:rsid w:val="00C35C94"/>
    <w:rsid w:val="00C3663D"/>
    <w:rsid w:val="00C36C31"/>
    <w:rsid w:val="00C36F84"/>
    <w:rsid w:val="00C37072"/>
    <w:rsid w:val="00C37258"/>
    <w:rsid w:val="00C408F1"/>
    <w:rsid w:val="00C40A33"/>
    <w:rsid w:val="00C40EC4"/>
    <w:rsid w:val="00C40F97"/>
    <w:rsid w:val="00C41091"/>
    <w:rsid w:val="00C413C9"/>
    <w:rsid w:val="00C41526"/>
    <w:rsid w:val="00C41736"/>
    <w:rsid w:val="00C418CE"/>
    <w:rsid w:val="00C41F60"/>
    <w:rsid w:val="00C421B5"/>
    <w:rsid w:val="00C424DE"/>
    <w:rsid w:val="00C42722"/>
    <w:rsid w:val="00C431F0"/>
    <w:rsid w:val="00C434B9"/>
    <w:rsid w:val="00C434C7"/>
    <w:rsid w:val="00C434F3"/>
    <w:rsid w:val="00C435C9"/>
    <w:rsid w:val="00C436DF"/>
    <w:rsid w:val="00C43968"/>
    <w:rsid w:val="00C43D88"/>
    <w:rsid w:val="00C43E5D"/>
    <w:rsid w:val="00C4415C"/>
    <w:rsid w:val="00C44308"/>
    <w:rsid w:val="00C4448E"/>
    <w:rsid w:val="00C448E1"/>
    <w:rsid w:val="00C44D2D"/>
    <w:rsid w:val="00C45073"/>
    <w:rsid w:val="00C451D9"/>
    <w:rsid w:val="00C4596C"/>
    <w:rsid w:val="00C45AA0"/>
    <w:rsid w:val="00C45AB7"/>
    <w:rsid w:val="00C45FCC"/>
    <w:rsid w:val="00C46007"/>
    <w:rsid w:val="00C4604D"/>
    <w:rsid w:val="00C460FE"/>
    <w:rsid w:val="00C46784"/>
    <w:rsid w:val="00C46C06"/>
    <w:rsid w:val="00C46D54"/>
    <w:rsid w:val="00C47156"/>
    <w:rsid w:val="00C471B5"/>
    <w:rsid w:val="00C479BA"/>
    <w:rsid w:val="00C47A8D"/>
    <w:rsid w:val="00C47BD6"/>
    <w:rsid w:val="00C47C9A"/>
    <w:rsid w:val="00C47E23"/>
    <w:rsid w:val="00C50105"/>
    <w:rsid w:val="00C50875"/>
    <w:rsid w:val="00C50A39"/>
    <w:rsid w:val="00C50B1D"/>
    <w:rsid w:val="00C50E9A"/>
    <w:rsid w:val="00C51043"/>
    <w:rsid w:val="00C516B3"/>
    <w:rsid w:val="00C51779"/>
    <w:rsid w:val="00C518A9"/>
    <w:rsid w:val="00C522E7"/>
    <w:rsid w:val="00C52969"/>
    <w:rsid w:val="00C52BFA"/>
    <w:rsid w:val="00C52C0C"/>
    <w:rsid w:val="00C52FB7"/>
    <w:rsid w:val="00C536DF"/>
    <w:rsid w:val="00C53BD1"/>
    <w:rsid w:val="00C53CC7"/>
    <w:rsid w:val="00C53CDB"/>
    <w:rsid w:val="00C53D03"/>
    <w:rsid w:val="00C53FA8"/>
    <w:rsid w:val="00C53FAF"/>
    <w:rsid w:val="00C5443C"/>
    <w:rsid w:val="00C54529"/>
    <w:rsid w:val="00C5452D"/>
    <w:rsid w:val="00C54543"/>
    <w:rsid w:val="00C54C5C"/>
    <w:rsid w:val="00C54D1F"/>
    <w:rsid w:val="00C55364"/>
    <w:rsid w:val="00C55934"/>
    <w:rsid w:val="00C5655F"/>
    <w:rsid w:val="00C56592"/>
    <w:rsid w:val="00C569E2"/>
    <w:rsid w:val="00C56ACC"/>
    <w:rsid w:val="00C56C4E"/>
    <w:rsid w:val="00C56DB9"/>
    <w:rsid w:val="00C571F7"/>
    <w:rsid w:val="00C5761E"/>
    <w:rsid w:val="00C578BD"/>
    <w:rsid w:val="00C57D65"/>
    <w:rsid w:val="00C607E4"/>
    <w:rsid w:val="00C6085F"/>
    <w:rsid w:val="00C609C7"/>
    <w:rsid w:val="00C60B21"/>
    <w:rsid w:val="00C60D54"/>
    <w:rsid w:val="00C60DA0"/>
    <w:rsid w:val="00C60EBF"/>
    <w:rsid w:val="00C611EC"/>
    <w:rsid w:val="00C61677"/>
    <w:rsid w:val="00C61E91"/>
    <w:rsid w:val="00C62051"/>
    <w:rsid w:val="00C620B8"/>
    <w:rsid w:val="00C624D2"/>
    <w:rsid w:val="00C627AD"/>
    <w:rsid w:val="00C629A0"/>
    <w:rsid w:val="00C629CF"/>
    <w:rsid w:val="00C62A73"/>
    <w:rsid w:val="00C62C7F"/>
    <w:rsid w:val="00C62D98"/>
    <w:rsid w:val="00C62D9F"/>
    <w:rsid w:val="00C6319F"/>
    <w:rsid w:val="00C633E2"/>
    <w:rsid w:val="00C634D1"/>
    <w:rsid w:val="00C634E9"/>
    <w:rsid w:val="00C63501"/>
    <w:rsid w:val="00C636F0"/>
    <w:rsid w:val="00C641EF"/>
    <w:rsid w:val="00C64218"/>
    <w:rsid w:val="00C64362"/>
    <w:rsid w:val="00C643D0"/>
    <w:rsid w:val="00C6460F"/>
    <w:rsid w:val="00C64A81"/>
    <w:rsid w:val="00C64CB0"/>
    <w:rsid w:val="00C65363"/>
    <w:rsid w:val="00C65433"/>
    <w:rsid w:val="00C65A9D"/>
    <w:rsid w:val="00C65B08"/>
    <w:rsid w:val="00C65B29"/>
    <w:rsid w:val="00C66014"/>
    <w:rsid w:val="00C6626C"/>
    <w:rsid w:val="00C66505"/>
    <w:rsid w:val="00C6693B"/>
    <w:rsid w:val="00C66A1B"/>
    <w:rsid w:val="00C66AD9"/>
    <w:rsid w:val="00C66E2A"/>
    <w:rsid w:val="00C66EA0"/>
    <w:rsid w:val="00C67085"/>
    <w:rsid w:val="00C678F2"/>
    <w:rsid w:val="00C67C96"/>
    <w:rsid w:val="00C701F6"/>
    <w:rsid w:val="00C703A7"/>
    <w:rsid w:val="00C703F0"/>
    <w:rsid w:val="00C7051C"/>
    <w:rsid w:val="00C70BB4"/>
    <w:rsid w:val="00C70CBE"/>
    <w:rsid w:val="00C71308"/>
    <w:rsid w:val="00C7132E"/>
    <w:rsid w:val="00C717FF"/>
    <w:rsid w:val="00C71887"/>
    <w:rsid w:val="00C71939"/>
    <w:rsid w:val="00C722BE"/>
    <w:rsid w:val="00C723C7"/>
    <w:rsid w:val="00C72627"/>
    <w:rsid w:val="00C728C7"/>
    <w:rsid w:val="00C72EFB"/>
    <w:rsid w:val="00C73BE9"/>
    <w:rsid w:val="00C73CC0"/>
    <w:rsid w:val="00C73F7D"/>
    <w:rsid w:val="00C74084"/>
    <w:rsid w:val="00C7445D"/>
    <w:rsid w:val="00C744E3"/>
    <w:rsid w:val="00C7491B"/>
    <w:rsid w:val="00C752C1"/>
    <w:rsid w:val="00C75BF9"/>
    <w:rsid w:val="00C75D98"/>
    <w:rsid w:val="00C76385"/>
    <w:rsid w:val="00C7662D"/>
    <w:rsid w:val="00C76E2C"/>
    <w:rsid w:val="00C77017"/>
    <w:rsid w:val="00C77372"/>
    <w:rsid w:val="00C7755D"/>
    <w:rsid w:val="00C776C6"/>
    <w:rsid w:val="00C7773F"/>
    <w:rsid w:val="00C77BB1"/>
    <w:rsid w:val="00C77E8A"/>
    <w:rsid w:val="00C80164"/>
    <w:rsid w:val="00C808A6"/>
    <w:rsid w:val="00C80B62"/>
    <w:rsid w:val="00C80D2B"/>
    <w:rsid w:val="00C80E4E"/>
    <w:rsid w:val="00C81C61"/>
    <w:rsid w:val="00C81D3E"/>
    <w:rsid w:val="00C81D92"/>
    <w:rsid w:val="00C8225E"/>
    <w:rsid w:val="00C82277"/>
    <w:rsid w:val="00C8280B"/>
    <w:rsid w:val="00C82A04"/>
    <w:rsid w:val="00C82B64"/>
    <w:rsid w:val="00C82CDD"/>
    <w:rsid w:val="00C83343"/>
    <w:rsid w:val="00C838CF"/>
    <w:rsid w:val="00C83AEC"/>
    <w:rsid w:val="00C83B70"/>
    <w:rsid w:val="00C83E04"/>
    <w:rsid w:val="00C8400E"/>
    <w:rsid w:val="00C84128"/>
    <w:rsid w:val="00C84EDF"/>
    <w:rsid w:val="00C84F4B"/>
    <w:rsid w:val="00C85062"/>
    <w:rsid w:val="00C854EF"/>
    <w:rsid w:val="00C8562F"/>
    <w:rsid w:val="00C8586A"/>
    <w:rsid w:val="00C858F0"/>
    <w:rsid w:val="00C86BE0"/>
    <w:rsid w:val="00C86DE3"/>
    <w:rsid w:val="00C8709C"/>
    <w:rsid w:val="00C873D9"/>
    <w:rsid w:val="00C873E8"/>
    <w:rsid w:val="00C875F7"/>
    <w:rsid w:val="00C876F3"/>
    <w:rsid w:val="00C8771E"/>
    <w:rsid w:val="00C879FA"/>
    <w:rsid w:val="00C87A3A"/>
    <w:rsid w:val="00C87FB3"/>
    <w:rsid w:val="00C87FC0"/>
    <w:rsid w:val="00C90509"/>
    <w:rsid w:val="00C9061B"/>
    <w:rsid w:val="00C909DD"/>
    <w:rsid w:val="00C90F1F"/>
    <w:rsid w:val="00C9138C"/>
    <w:rsid w:val="00C913AB"/>
    <w:rsid w:val="00C91849"/>
    <w:rsid w:val="00C919CB"/>
    <w:rsid w:val="00C91E6F"/>
    <w:rsid w:val="00C92421"/>
    <w:rsid w:val="00C927C5"/>
    <w:rsid w:val="00C93131"/>
    <w:rsid w:val="00C93B3B"/>
    <w:rsid w:val="00C942D2"/>
    <w:rsid w:val="00C9430C"/>
    <w:rsid w:val="00C943BA"/>
    <w:rsid w:val="00C94DB2"/>
    <w:rsid w:val="00C94E4B"/>
    <w:rsid w:val="00C94F3E"/>
    <w:rsid w:val="00C94F77"/>
    <w:rsid w:val="00C953F5"/>
    <w:rsid w:val="00C95636"/>
    <w:rsid w:val="00C9584A"/>
    <w:rsid w:val="00C959DC"/>
    <w:rsid w:val="00C95D62"/>
    <w:rsid w:val="00C95DB2"/>
    <w:rsid w:val="00C95F12"/>
    <w:rsid w:val="00C962B1"/>
    <w:rsid w:val="00C9667E"/>
    <w:rsid w:val="00C96729"/>
    <w:rsid w:val="00C96779"/>
    <w:rsid w:val="00C96A44"/>
    <w:rsid w:val="00C975FD"/>
    <w:rsid w:val="00C978E0"/>
    <w:rsid w:val="00C9799F"/>
    <w:rsid w:val="00C97D1F"/>
    <w:rsid w:val="00CA0BBA"/>
    <w:rsid w:val="00CA1760"/>
    <w:rsid w:val="00CA178D"/>
    <w:rsid w:val="00CA17AD"/>
    <w:rsid w:val="00CA1913"/>
    <w:rsid w:val="00CA1B0B"/>
    <w:rsid w:val="00CA1B56"/>
    <w:rsid w:val="00CA2030"/>
    <w:rsid w:val="00CA2AB1"/>
    <w:rsid w:val="00CA2C89"/>
    <w:rsid w:val="00CA3282"/>
    <w:rsid w:val="00CA335A"/>
    <w:rsid w:val="00CA3B53"/>
    <w:rsid w:val="00CA3D77"/>
    <w:rsid w:val="00CA40C9"/>
    <w:rsid w:val="00CA4828"/>
    <w:rsid w:val="00CA5260"/>
    <w:rsid w:val="00CA5506"/>
    <w:rsid w:val="00CA5D42"/>
    <w:rsid w:val="00CA5EAA"/>
    <w:rsid w:val="00CA5EF0"/>
    <w:rsid w:val="00CA5F35"/>
    <w:rsid w:val="00CA5F63"/>
    <w:rsid w:val="00CA5FAB"/>
    <w:rsid w:val="00CA672E"/>
    <w:rsid w:val="00CA6B65"/>
    <w:rsid w:val="00CA6DD4"/>
    <w:rsid w:val="00CA72C2"/>
    <w:rsid w:val="00CA73F7"/>
    <w:rsid w:val="00CA7528"/>
    <w:rsid w:val="00CA7C38"/>
    <w:rsid w:val="00CA7F47"/>
    <w:rsid w:val="00CB0423"/>
    <w:rsid w:val="00CB0431"/>
    <w:rsid w:val="00CB06D9"/>
    <w:rsid w:val="00CB0744"/>
    <w:rsid w:val="00CB0DE7"/>
    <w:rsid w:val="00CB1050"/>
    <w:rsid w:val="00CB10B1"/>
    <w:rsid w:val="00CB19C9"/>
    <w:rsid w:val="00CB1CF8"/>
    <w:rsid w:val="00CB1ED9"/>
    <w:rsid w:val="00CB2517"/>
    <w:rsid w:val="00CB2999"/>
    <w:rsid w:val="00CB29AE"/>
    <w:rsid w:val="00CB2F69"/>
    <w:rsid w:val="00CB30D7"/>
    <w:rsid w:val="00CB31BF"/>
    <w:rsid w:val="00CB3223"/>
    <w:rsid w:val="00CB35A8"/>
    <w:rsid w:val="00CB35BB"/>
    <w:rsid w:val="00CB364A"/>
    <w:rsid w:val="00CB3758"/>
    <w:rsid w:val="00CB3997"/>
    <w:rsid w:val="00CB3A83"/>
    <w:rsid w:val="00CB3B7C"/>
    <w:rsid w:val="00CB3FBE"/>
    <w:rsid w:val="00CB4466"/>
    <w:rsid w:val="00CB45D2"/>
    <w:rsid w:val="00CB472F"/>
    <w:rsid w:val="00CB4A7D"/>
    <w:rsid w:val="00CB4BE5"/>
    <w:rsid w:val="00CB4FA3"/>
    <w:rsid w:val="00CB50CA"/>
    <w:rsid w:val="00CB54F1"/>
    <w:rsid w:val="00CB5D06"/>
    <w:rsid w:val="00CB5DA3"/>
    <w:rsid w:val="00CB5E4E"/>
    <w:rsid w:val="00CB5F73"/>
    <w:rsid w:val="00CB6C15"/>
    <w:rsid w:val="00CB7035"/>
    <w:rsid w:val="00CB71CC"/>
    <w:rsid w:val="00CB71E1"/>
    <w:rsid w:val="00CB72D5"/>
    <w:rsid w:val="00CB7AEE"/>
    <w:rsid w:val="00CB7D64"/>
    <w:rsid w:val="00CB7DEE"/>
    <w:rsid w:val="00CC0A3F"/>
    <w:rsid w:val="00CC0C96"/>
    <w:rsid w:val="00CC0E68"/>
    <w:rsid w:val="00CC10D0"/>
    <w:rsid w:val="00CC126D"/>
    <w:rsid w:val="00CC1321"/>
    <w:rsid w:val="00CC13FA"/>
    <w:rsid w:val="00CC1400"/>
    <w:rsid w:val="00CC1733"/>
    <w:rsid w:val="00CC1869"/>
    <w:rsid w:val="00CC1DE6"/>
    <w:rsid w:val="00CC2231"/>
    <w:rsid w:val="00CC26F7"/>
    <w:rsid w:val="00CC29EA"/>
    <w:rsid w:val="00CC2AC0"/>
    <w:rsid w:val="00CC2AF2"/>
    <w:rsid w:val="00CC2C82"/>
    <w:rsid w:val="00CC2CC3"/>
    <w:rsid w:val="00CC3407"/>
    <w:rsid w:val="00CC361C"/>
    <w:rsid w:val="00CC37E5"/>
    <w:rsid w:val="00CC38FD"/>
    <w:rsid w:val="00CC3DC7"/>
    <w:rsid w:val="00CC3E63"/>
    <w:rsid w:val="00CC3EAA"/>
    <w:rsid w:val="00CC4825"/>
    <w:rsid w:val="00CC4E72"/>
    <w:rsid w:val="00CC594B"/>
    <w:rsid w:val="00CC5E1A"/>
    <w:rsid w:val="00CC62D0"/>
    <w:rsid w:val="00CC63D5"/>
    <w:rsid w:val="00CC6BF1"/>
    <w:rsid w:val="00CC6C20"/>
    <w:rsid w:val="00CC6D97"/>
    <w:rsid w:val="00CC709D"/>
    <w:rsid w:val="00CC7A78"/>
    <w:rsid w:val="00CD03C3"/>
    <w:rsid w:val="00CD053C"/>
    <w:rsid w:val="00CD071A"/>
    <w:rsid w:val="00CD1306"/>
    <w:rsid w:val="00CD1DA2"/>
    <w:rsid w:val="00CD2335"/>
    <w:rsid w:val="00CD2B23"/>
    <w:rsid w:val="00CD310A"/>
    <w:rsid w:val="00CD3660"/>
    <w:rsid w:val="00CD3898"/>
    <w:rsid w:val="00CD3CE7"/>
    <w:rsid w:val="00CD4254"/>
    <w:rsid w:val="00CD4443"/>
    <w:rsid w:val="00CD44AF"/>
    <w:rsid w:val="00CD462A"/>
    <w:rsid w:val="00CD4874"/>
    <w:rsid w:val="00CD4904"/>
    <w:rsid w:val="00CD5317"/>
    <w:rsid w:val="00CD5810"/>
    <w:rsid w:val="00CD58FF"/>
    <w:rsid w:val="00CD5A53"/>
    <w:rsid w:val="00CD5F7C"/>
    <w:rsid w:val="00CD60A7"/>
    <w:rsid w:val="00CD6105"/>
    <w:rsid w:val="00CD6CA9"/>
    <w:rsid w:val="00CD72EB"/>
    <w:rsid w:val="00CD738C"/>
    <w:rsid w:val="00CD74BD"/>
    <w:rsid w:val="00CD7678"/>
    <w:rsid w:val="00CD785D"/>
    <w:rsid w:val="00CD7BB0"/>
    <w:rsid w:val="00CE0476"/>
    <w:rsid w:val="00CE0A84"/>
    <w:rsid w:val="00CE1846"/>
    <w:rsid w:val="00CE1A7D"/>
    <w:rsid w:val="00CE1C9B"/>
    <w:rsid w:val="00CE1E28"/>
    <w:rsid w:val="00CE1F28"/>
    <w:rsid w:val="00CE2183"/>
    <w:rsid w:val="00CE2366"/>
    <w:rsid w:val="00CE25E8"/>
    <w:rsid w:val="00CE2798"/>
    <w:rsid w:val="00CE283D"/>
    <w:rsid w:val="00CE2B37"/>
    <w:rsid w:val="00CE2F17"/>
    <w:rsid w:val="00CE3171"/>
    <w:rsid w:val="00CE3442"/>
    <w:rsid w:val="00CE35B8"/>
    <w:rsid w:val="00CE3A7A"/>
    <w:rsid w:val="00CE41CE"/>
    <w:rsid w:val="00CE421A"/>
    <w:rsid w:val="00CE443D"/>
    <w:rsid w:val="00CE485C"/>
    <w:rsid w:val="00CE4998"/>
    <w:rsid w:val="00CE4A0E"/>
    <w:rsid w:val="00CE5025"/>
    <w:rsid w:val="00CE50F8"/>
    <w:rsid w:val="00CE5238"/>
    <w:rsid w:val="00CE5239"/>
    <w:rsid w:val="00CE5BEF"/>
    <w:rsid w:val="00CE5F1B"/>
    <w:rsid w:val="00CE639F"/>
    <w:rsid w:val="00CE6775"/>
    <w:rsid w:val="00CE6B0B"/>
    <w:rsid w:val="00CE6EAD"/>
    <w:rsid w:val="00CE6EFA"/>
    <w:rsid w:val="00CE6F03"/>
    <w:rsid w:val="00CE7524"/>
    <w:rsid w:val="00CE784D"/>
    <w:rsid w:val="00CE7CDB"/>
    <w:rsid w:val="00CE7EEB"/>
    <w:rsid w:val="00CF0730"/>
    <w:rsid w:val="00CF07DE"/>
    <w:rsid w:val="00CF087D"/>
    <w:rsid w:val="00CF0C91"/>
    <w:rsid w:val="00CF0F6D"/>
    <w:rsid w:val="00CF1316"/>
    <w:rsid w:val="00CF13A4"/>
    <w:rsid w:val="00CF1556"/>
    <w:rsid w:val="00CF188C"/>
    <w:rsid w:val="00CF1A22"/>
    <w:rsid w:val="00CF1BEA"/>
    <w:rsid w:val="00CF21DE"/>
    <w:rsid w:val="00CF2221"/>
    <w:rsid w:val="00CF3340"/>
    <w:rsid w:val="00CF3580"/>
    <w:rsid w:val="00CF415C"/>
    <w:rsid w:val="00CF415E"/>
    <w:rsid w:val="00CF4161"/>
    <w:rsid w:val="00CF47E9"/>
    <w:rsid w:val="00CF53B2"/>
    <w:rsid w:val="00CF606A"/>
    <w:rsid w:val="00CF6EAC"/>
    <w:rsid w:val="00CF78DD"/>
    <w:rsid w:val="00CF7D54"/>
    <w:rsid w:val="00CF7D6B"/>
    <w:rsid w:val="00CF7DB1"/>
    <w:rsid w:val="00CF7F59"/>
    <w:rsid w:val="00D00139"/>
    <w:rsid w:val="00D0023A"/>
    <w:rsid w:val="00D002D3"/>
    <w:rsid w:val="00D00304"/>
    <w:rsid w:val="00D00B32"/>
    <w:rsid w:val="00D00D68"/>
    <w:rsid w:val="00D0102A"/>
    <w:rsid w:val="00D01280"/>
    <w:rsid w:val="00D014F8"/>
    <w:rsid w:val="00D01776"/>
    <w:rsid w:val="00D01C5E"/>
    <w:rsid w:val="00D01D13"/>
    <w:rsid w:val="00D01DAD"/>
    <w:rsid w:val="00D02497"/>
    <w:rsid w:val="00D0249C"/>
    <w:rsid w:val="00D026B8"/>
    <w:rsid w:val="00D027B5"/>
    <w:rsid w:val="00D0284B"/>
    <w:rsid w:val="00D02A55"/>
    <w:rsid w:val="00D02B02"/>
    <w:rsid w:val="00D02BCC"/>
    <w:rsid w:val="00D0347B"/>
    <w:rsid w:val="00D034AC"/>
    <w:rsid w:val="00D03D95"/>
    <w:rsid w:val="00D04120"/>
    <w:rsid w:val="00D046A2"/>
    <w:rsid w:val="00D049A7"/>
    <w:rsid w:val="00D04BD9"/>
    <w:rsid w:val="00D04CE7"/>
    <w:rsid w:val="00D04D0A"/>
    <w:rsid w:val="00D04E43"/>
    <w:rsid w:val="00D051ED"/>
    <w:rsid w:val="00D05434"/>
    <w:rsid w:val="00D0544F"/>
    <w:rsid w:val="00D05493"/>
    <w:rsid w:val="00D054EA"/>
    <w:rsid w:val="00D056A9"/>
    <w:rsid w:val="00D0580A"/>
    <w:rsid w:val="00D05982"/>
    <w:rsid w:val="00D05ACA"/>
    <w:rsid w:val="00D05C82"/>
    <w:rsid w:val="00D05FA8"/>
    <w:rsid w:val="00D0628F"/>
    <w:rsid w:val="00D07107"/>
    <w:rsid w:val="00D0714B"/>
    <w:rsid w:val="00D0756C"/>
    <w:rsid w:val="00D07AE5"/>
    <w:rsid w:val="00D07B8D"/>
    <w:rsid w:val="00D10327"/>
    <w:rsid w:val="00D10B20"/>
    <w:rsid w:val="00D10E6A"/>
    <w:rsid w:val="00D11474"/>
    <w:rsid w:val="00D1165A"/>
    <w:rsid w:val="00D1185C"/>
    <w:rsid w:val="00D118A0"/>
    <w:rsid w:val="00D11BE0"/>
    <w:rsid w:val="00D11E94"/>
    <w:rsid w:val="00D11E99"/>
    <w:rsid w:val="00D12053"/>
    <w:rsid w:val="00D12181"/>
    <w:rsid w:val="00D123FA"/>
    <w:rsid w:val="00D12495"/>
    <w:rsid w:val="00D1262C"/>
    <w:rsid w:val="00D12B67"/>
    <w:rsid w:val="00D12C98"/>
    <w:rsid w:val="00D12D58"/>
    <w:rsid w:val="00D13435"/>
    <w:rsid w:val="00D13570"/>
    <w:rsid w:val="00D1385D"/>
    <w:rsid w:val="00D13EDE"/>
    <w:rsid w:val="00D14AB6"/>
    <w:rsid w:val="00D14ED3"/>
    <w:rsid w:val="00D15068"/>
    <w:rsid w:val="00D151E5"/>
    <w:rsid w:val="00D1522A"/>
    <w:rsid w:val="00D155D3"/>
    <w:rsid w:val="00D156C9"/>
    <w:rsid w:val="00D15864"/>
    <w:rsid w:val="00D1586C"/>
    <w:rsid w:val="00D15955"/>
    <w:rsid w:val="00D15C4E"/>
    <w:rsid w:val="00D161D9"/>
    <w:rsid w:val="00D165CD"/>
    <w:rsid w:val="00D16612"/>
    <w:rsid w:val="00D16892"/>
    <w:rsid w:val="00D1692B"/>
    <w:rsid w:val="00D16A00"/>
    <w:rsid w:val="00D16D26"/>
    <w:rsid w:val="00D16D63"/>
    <w:rsid w:val="00D17648"/>
    <w:rsid w:val="00D17930"/>
    <w:rsid w:val="00D17CE5"/>
    <w:rsid w:val="00D200FD"/>
    <w:rsid w:val="00D2020F"/>
    <w:rsid w:val="00D2073F"/>
    <w:rsid w:val="00D20924"/>
    <w:rsid w:val="00D2097C"/>
    <w:rsid w:val="00D20B9D"/>
    <w:rsid w:val="00D20D23"/>
    <w:rsid w:val="00D20D97"/>
    <w:rsid w:val="00D21067"/>
    <w:rsid w:val="00D213D5"/>
    <w:rsid w:val="00D2181A"/>
    <w:rsid w:val="00D21A4D"/>
    <w:rsid w:val="00D21A72"/>
    <w:rsid w:val="00D21B52"/>
    <w:rsid w:val="00D22682"/>
    <w:rsid w:val="00D226B6"/>
    <w:rsid w:val="00D228A6"/>
    <w:rsid w:val="00D22C37"/>
    <w:rsid w:val="00D22D8C"/>
    <w:rsid w:val="00D22E8B"/>
    <w:rsid w:val="00D22FB3"/>
    <w:rsid w:val="00D234CC"/>
    <w:rsid w:val="00D237B0"/>
    <w:rsid w:val="00D23807"/>
    <w:rsid w:val="00D23C46"/>
    <w:rsid w:val="00D23CF5"/>
    <w:rsid w:val="00D23DF2"/>
    <w:rsid w:val="00D23F64"/>
    <w:rsid w:val="00D2406B"/>
    <w:rsid w:val="00D24BEE"/>
    <w:rsid w:val="00D2505A"/>
    <w:rsid w:val="00D25135"/>
    <w:rsid w:val="00D251A7"/>
    <w:rsid w:val="00D2520F"/>
    <w:rsid w:val="00D25238"/>
    <w:rsid w:val="00D253DF"/>
    <w:rsid w:val="00D254A4"/>
    <w:rsid w:val="00D25979"/>
    <w:rsid w:val="00D25F9A"/>
    <w:rsid w:val="00D2618D"/>
    <w:rsid w:val="00D267D5"/>
    <w:rsid w:val="00D2684F"/>
    <w:rsid w:val="00D26FE0"/>
    <w:rsid w:val="00D271D9"/>
    <w:rsid w:val="00D27544"/>
    <w:rsid w:val="00D27710"/>
    <w:rsid w:val="00D27A64"/>
    <w:rsid w:val="00D27D5B"/>
    <w:rsid w:val="00D27F37"/>
    <w:rsid w:val="00D303C9"/>
    <w:rsid w:val="00D30C1B"/>
    <w:rsid w:val="00D30D32"/>
    <w:rsid w:val="00D30F95"/>
    <w:rsid w:val="00D31110"/>
    <w:rsid w:val="00D313D7"/>
    <w:rsid w:val="00D313DC"/>
    <w:rsid w:val="00D31411"/>
    <w:rsid w:val="00D31636"/>
    <w:rsid w:val="00D317A9"/>
    <w:rsid w:val="00D31C1F"/>
    <w:rsid w:val="00D31F65"/>
    <w:rsid w:val="00D322ED"/>
    <w:rsid w:val="00D32763"/>
    <w:rsid w:val="00D327BF"/>
    <w:rsid w:val="00D327DB"/>
    <w:rsid w:val="00D32869"/>
    <w:rsid w:val="00D32BF5"/>
    <w:rsid w:val="00D3308E"/>
    <w:rsid w:val="00D33213"/>
    <w:rsid w:val="00D334BF"/>
    <w:rsid w:val="00D33576"/>
    <w:rsid w:val="00D33578"/>
    <w:rsid w:val="00D3376C"/>
    <w:rsid w:val="00D33839"/>
    <w:rsid w:val="00D33D6F"/>
    <w:rsid w:val="00D33E36"/>
    <w:rsid w:val="00D340CA"/>
    <w:rsid w:val="00D34452"/>
    <w:rsid w:val="00D34658"/>
    <w:rsid w:val="00D3471D"/>
    <w:rsid w:val="00D34764"/>
    <w:rsid w:val="00D34A12"/>
    <w:rsid w:val="00D35540"/>
    <w:rsid w:val="00D35974"/>
    <w:rsid w:val="00D35CB5"/>
    <w:rsid w:val="00D35EC1"/>
    <w:rsid w:val="00D35F47"/>
    <w:rsid w:val="00D360E0"/>
    <w:rsid w:val="00D3624C"/>
    <w:rsid w:val="00D3632F"/>
    <w:rsid w:val="00D3644F"/>
    <w:rsid w:val="00D364AE"/>
    <w:rsid w:val="00D364DF"/>
    <w:rsid w:val="00D36ABC"/>
    <w:rsid w:val="00D36ED6"/>
    <w:rsid w:val="00D3710B"/>
    <w:rsid w:val="00D37169"/>
    <w:rsid w:val="00D3744C"/>
    <w:rsid w:val="00D377EB"/>
    <w:rsid w:val="00D37ECA"/>
    <w:rsid w:val="00D400D5"/>
    <w:rsid w:val="00D40139"/>
    <w:rsid w:val="00D4036C"/>
    <w:rsid w:val="00D40511"/>
    <w:rsid w:val="00D406E0"/>
    <w:rsid w:val="00D406E3"/>
    <w:rsid w:val="00D4073C"/>
    <w:rsid w:val="00D409DD"/>
    <w:rsid w:val="00D409E4"/>
    <w:rsid w:val="00D40A85"/>
    <w:rsid w:val="00D40F10"/>
    <w:rsid w:val="00D40FE9"/>
    <w:rsid w:val="00D41C7B"/>
    <w:rsid w:val="00D41EAD"/>
    <w:rsid w:val="00D42609"/>
    <w:rsid w:val="00D434A8"/>
    <w:rsid w:val="00D4359D"/>
    <w:rsid w:val="00D43634"/>
    <w:rsid w:val="00D43ACD"/>
    <w:rsid w:val="00D43B0A"/>
    <w:rsid w:val="00D43FB7"/>
    <w:rsid w:val="00D44A2C"/>
    <w:rsid w:val="00D44BB2"/>
    <w:rsid w:val="00D44E35"/>
    <w:rsid w:val="00D45459"/>
    <w:rsid w:val="00D45BAF"/>
    <w:rsid w:val="00D45BCD"/>
    <w:rsid w:val="00D45DD4"/>
    <w:rsid w:val="00D45F77"/>
    <w:rsid w:val="00D46096"/>
    <w:rsid w:val="00D46462"/>
    <w:rsid w:val="00D46A19"/>
    <w:rsid w:val="00D46D4F"/>
    <w:rsid w:val="00D4711F"/>
    <w:rsid w:val="00D4747B"/>
    <w:rsid w:val="00D47483"/>
    <w:rsid w:val="00D47623"/>
    <w:rsid w:val="00D47758"/>
    <w:rsid w:val="00D47CC7"/>
    <w:rsid w:val="00D47E6E"/>
    <w:rsid w:val="00D5033E"/>
    <w:rsid w:val="00D50559"/>
    <w:rsid w:val="00D50705"/>
    <w:rsid w:val="00D50A39"/>
    <w:rsid w:val="00D50A62"/>
    <w:rsid w:val="00D50E46"/>
    <w:rsid w:val="00D50F67"/>
    <w:rsid w:val="00D50FE1"/>
    <w:rsid w:val="00D511E5"/>
    <w:rsid w:val="00D51422"/>
    <w:rsid w:val="00D517D1"/>
    <w:rsid w:val="00D517FB"/>
    <w:rsid w:val="00D5180E"/>
    <w:rsid w:val="00D519BF"/>
    <w:rsid w:val="00D51B3B"/>
    <w:rsid w:val="00D51CC8"/>
    <w:rsid w:val="00D51EB5"/>
    <w:rsid w:val="00D51F8E"/>
    <w:rsid w:val="00D51F98"/>
    <w:rsid w:val="00D5251D"/>
    <w:rsid w:val="00D52532"/>
    <w:rsid w:val="00D52937"/>
    <w:rsid w:val="00D52ACA"/>
    <w:rsid w:val="00D52B12"/>
    <w:rsid w:val="00D52B2A"/>
    <w:rsid w:val="00D5304B"/>
    <w:rsid w:val="00D533DD"/>
    <w:rsid w:val="00D5375B"/>
    <w:rsid w:val="00D53CDD"/>
    <w:rsid w:val="00D53D54"/>
    <w:rsid w:val="00D543DB"/>
    <w:rsid w:val="00D54807"/>
    <w:rsid w:val="00D54CDB"/>
    <w:rsid w:val="00D54DE3"/>
    <w:rsid w:val="00D558E0"/>
    <w:rsid w:val="00D55E04"/>
    <w:rsid w:val="00D56847"/>
    <w:rsid w:val="00D569F4"/>
    <w:rsid w:val="00D56C0B"/>
    <w:rsid w:val="00D56E53"/>
    <w:rsid w:val="00D570DE"/>
    <w:rsid w:val="00D57693"/>
    <w:rsid w:val="00D57980"/>
    <w:rsid w:val="00D57AA8"/>
    <w:rsid w:val="00D57E92"/>
    <w:rsid w:val="00D57F53"/>
    <w:rsid w:val="00D600AA"/>
    <w:rsid w:val="00D60514"/>
    <w:rsid w:val="00D6064A"/>
    <w:rsid w:val="00D6077A"/>
    <w:rsid w:val="00D60EFA"/>
    <w:rsid w:val="00D612DB"/>
    <w:rsid w:val="00D61728"/>
    <w:rsid w:val="00D6180E"/>
    <w:rsid w:val="00D61978"/>
    <w:rsid w:val="00D61B17"/>
    <w:rsid w:val="00D61F64"/>
    <w:rsid w:val="00D622F0"/>
    <w:rsid w:val="00D626C4"/>
    <w:rsid w:val="00D6290D"/>
    <w:rsid w:val="00D62DB2"/>
    <w:rsid w:val="00D63206"/>
    <w:rsid w:val="00D63795"/>
    <w:rsid w:val="00D63C6C"/>
    <w:rsid w:val="00D63CAC"/>
    <w:rsid w:val="00D64120"/>
    <w:rsid w:val="00D643A3"/>
    <w:rsid w:val="00D6459A"/>
    <w:rsid w:val="00D64804"/>
    <w:rsid w:val="00D6482B"/>
    <w:rsid w:val="00D6532E"/>
    <w:rsid w:val="00D654B0"/>
    <w:rsid w:val="00D65D26"/>
    <w:rsid w:val="00D65D2B"/>
    <w:rsid w:val="00D65E36"/>
    <w:rsid w:val="00D65F57"/>
    <w:rsid w:val="00D66267"/>
    <w:rsid w:val="00D66EF1"/>
    <w:rsid w:val="00D67055"/>
    <w:rsid w:val="00D671F3"/>
    <w:rsid w:val="00D67317"/>
    <w:rsid w:val="00D673EE"/>
    <w:rsid w:val="00D67575"/>
    <w:rsid w:val="00D67AAB"/>
    <w:rsid w:val="00D67CC1"/>
    <w:rsid w:val="00D706BB"/>
    <w:rsid w:val="00D70C4C"/>
    <w:rsid w:val="00D70CD3"/>
    <w:rsid w:val="00D71246"/>
    <w:rsid w:val="00D712A6"/>
    <w:rsid w:val="00D712BE"/>
    <w:rsid w:val="00D71643"/>
    <w:rsid w:val="00D71860"/>
    <w:rsid w:val="00D71887"/>
    <w:rsid w:val="00D71B41"/>
    <w:rsid w:val="00D728A0"/>
    <w:rsid w:val="00D72EBF"/>
    <w:rsid w:val="00D734CC"/>
    <w:rsid w:val="00D737D2"/>
    <w:rsid w:val="00D738E0"/>
    <w:rsid w:val="00D73ABD"/>
    <w:rsid w:val="00D7407D"/>
    <w:rsid w:val="00D741BB"/>
    <w:rsid w:val="00D741EF"/>
    <w:rsid w:val="00D746B0"/>
    <w:rsid w:val="00D7477E"/>
    <w:rsid w:val="00D747F8"/>
    <w:rsid w:val="00D74C75"/>
    <w:rsid w:val="00D7511E"/>
    <w:rsid w:val="00D756A9"/>
    <w:rsid w:val="00D7590D"/>
    <w:rsid w:val="00D75BCB"/>
    <w:rsid w:val="00D75EEE"/>
    <w:rsid w:val="00D76032"/>
    <w:rsid w:val="00D76265"/>
    <w:rsid w:val="00D76332"/>
    <w:rsid w:val="00D76D3E"/>
    <w:rsid w:val="00D76F18"/>
    <w:rsid w:val="00D76F91"/>
    <w:rsid w:val="00D77131"/>
    <w:rsid w:val="00D7717D"/>
    <w:rsid w:val="00D772C1"/>
    <w:rsid w:val="00D773D1"/>
    <w:rsid w:val="00D7767B"/>
    <w:rsid w:val="00D777C0"/>
    <w:rsid w:val="00D779CF"/>
    <w:rsid w:val="00D80193"/>
    <w:rsid w:val="00D80254"/>
    <w:rsid w:val="00D802E5"/>
    <w:rsid w:val="00D803DC"/>
    <w:rsid w:val="00D80735"/>
    <w:rsid w:val="00D81644"/>
    <w:rsid w:val="00D81E1D"/>
    <w:rsid w:val="00D82729"/>
    <w:rsid w:val="00D827D4"/>
    <w:rsid w:val="00D82929"/>
    <w:rsid w:val="00D82C2D"/>
    <w:rsid w:val="00D82C4F"/>
    <w:rsid w:val="00D82F6B"/>
    <w:rsid w:val="00D83011"/>
    <w:rsid w:val="00D832EB"/>
    <w:rsid w:val="00D835E8"/>
    <w:rsid w:val="00D839AC"/>
    <w:rsid w:val="00D83C03"/>
    <w:rsid w:val="00D83E06"/>
    <w:rsid w:val="00D8402A"/>
    <w:rsid w:val="00D84165"/>
    <w:rsid w:val="00D843C4"/>
    <w:rsid w:val="00D8443B"/>
    <w:rsid w:val="00D846F7"/>
    <w:rsid w:val="00D85261"/>
    <w:rsid w:val="00D8526B"/>
    <w:rsid w:val="00D856ED"/>
    <w:rsid w:val="00D85911"/>
    <w:rsid w:val="00D85BC7"/>
    <w:rsid w:val="00D85EEA"/>
    <w:rsid w:val="00D860BC"/>
    <w:rsid w:val="00D86383"/>
    <w:rsid w:val="00D864B4"/>
    <w:rsid w:val="00D86608"/>
    <w:rsid w:val="00D8665A"/>
    <w:rsid w:val="00D8676A"/>
    <w:rsid w:val="00D8797E"/>
    <w:rsid w:val="00D87A36"/>
    <w:rsid w:val="00D87BBE"/>
    <w:rsid w:val="00D9031C"/>
    <w:rsid w:val="00D90381"/>
    <w:rsid w:val="00D90504"/>
    <w:rsid w:val="00D908DC"/>
    <w:rsid w:val="00D90A83"/>
    <w:rsid w:val="00D914ED"/>
    <w:rsid w:val="00D91620"/>
    <w:rsid w:val="00D9172C"/>
    <w:rsid w:val="00D9180F"/>
    <w:rsid w:val="00D91964"/>
    <w:rsid w:val="00D91AF4"/>
    <w:rsid w:val="00D92015"/>
    <w:rsid w:val="00D9229F"/>
    <w:rsid w:val="00D923FE"/>
    <w:rsid w:val="00D92626"/>
    <w:rsid w:val="00D927EE"/>
    <w:rsid w:val="00D92BF6"/>
    <w:rsid w:val="00D92E82"/>
    <w:rsid w:val="00D9355C"/>
    <w:rsid w:val="00D9414D"/>
    <w:rsid w:val="00D94190"/>
    <w:rsid w:val="00D94606"/>
    <w:rsid w:val="00D9489B"/>
    <w:rsid w:val="00D94F51"/>
    <w:rsid w:val="00D95317"/>
    <w:rsid w:val="00D955F5"/>
    <w:rsid w:val="00D95A1F"/>
    <w:rsid w:val="00D95C81"/>
    <w:rsid w:val="00D95FAA"/>
    <w:rsid w:val="00D9654C"/>
    <w:rsid w:val="00D96D68"/>
    <w:rsid w:val="00D97103"/>
    <w:rsid w:val="00D97219"/>
    <w:rsid w:val="00D9744B"/>
    <w:rsid w:val="00D976AE"/>
    <w:rsid w:val="00D9797D"/>
    <w:rsid w:val="00D97A59"/>
    <w:rsid w:val="00D97FD4"/>
    <w:rsid w:val="00DA021F"/>
    <w:rsid w:val="00DA044C"/>
    <w:rsid w:val="00DA0498"/>
    <w:rsid w:val="00DA0F20"/>
    <w:rsid w:val="00DA1017"/>
    <w:rsid w:val="00DA127F"/>
    <w:rsid w:val="00DA129C"/>
    <w:rsid w:val="00DA14BB"/>
    <w:rsid w:val="00DA162B"/>
    <w:rsid w:val="00DA1892"/>
    <w:rsid w:val="00DA1A1E"/>
    <w:rsid w:val="00DA1C0E"/>
    <w:rsid w:val="00DA1C9C"/>
    <w:rsid w:val="00DA206F"/>
    <w:rsid w:val="00DA22EC"/>
    <w:rsid w:val="00DA2B2C"/>
    <w:rsid w:val="00DA2B57"/>
    <w:rsid w:val="00DA2BFF"/>
    <w:rsid w:val="00DA2C0F"/>
    <w:rsid w:val="00DA3085"/>
    <w:rsid w:val="00DA3A4F"/>
    <w:rsid w:val="00DA3C87"/>
    <w:rsid w:val="00DA4044"/>
    <w:rsid w:val="00DA40A6"/>
    <w:rsid w:val="00DA4489"/>
    <w:rsid w:val="00DA4528"/>
    <w:rsid w:val="00DA46C0"/>
    <w:rsid w:val="00DA4FB4"/>
    <w:rsid w:val="00DA5501"/>
    <w:rsid w:val="00DA570D"/>
    <w:rsid w:val="00DA584A"/>
    <w:rsid w:val="00DA5A95"/>
    <w:rsid w:val="00DA5C0F"/>
    <w:rsid w:val="00DA6267"/>
    <w:rsid w:val="00DA69D4"/>
    <w:rsid w:val="00DA6C75"/>
    <w:rsid w:val="00DA7123"/>
    <w:rsid w:val="00DA7165"/>
    <w:rsid w:val="00DA7456"/>
    <w:rsid w:val="00DA7605"/>
    <w:rsid w:val="00DA7BDA"/>
    <w:rsid w:val="00DA7C4F"/>
    <w:rsid w:val="00DB0025"/>
    <w:rsid w:val="00DB0301"/>
    <w:rsid w:val="00DB098B"/>
    <w:rsid w:val="00DB0A85"/>
    <w:rsid w:val="00DB0B8E"/>
    <w:rsid w:val="00DB0C52"/>
    <w:rsid w:val="00DB0DD2"/>
    <w:rsid w:val="00DB14B3"/>
    <w:rsid w:val="00DB15B9"/>
    <w:rsid w:val="00DB18DF"/>
    <w:rsid w:val="00DB1C0E"/>
    <w:rsid w:val="00DB1DF4"/>
    <w:rsid w:val="00DB1E3C"/>
    <w:rsid w:val="00DB1FEF"/>
    <w:rsid w:val="00DB265A"/>
    <w:rsid w:val="00DB2866"/>
    <w:rsid w:val="00DB2967"/>
    <w:rsid w:val="00DB3083"/>
    <w:rsid w:val="00DB3372"/>
    <w:rsid w:val="00DB34F0"/>
    <w:rsid w:val="00DB35E2"/>
    <w:rsid w:val="00DB3FEC"/>
    <w:rsid w:val="00DB3FFC"/>
    <w:rsid w:val="00DB4075"/>
    <w:rsid w:val="00DB4079"/>
    <w:rsid w:val="00DB418D"/>
    <w:rsid w:val="00DB47A1"/>
    <w:rsid w:val="00DB4ABC"/>
    <w:rsid w:val="00DB4B90"/>
    <w:rsid w:val="00DB4E0E"/>
    <w:rsid w:val="00DB4EA7"/>
    <w:rsid w:val="00DB524D"/>
    <w:rsid w:val="00DB53CC"/>
    <w:rsid w:val="00DB54D7"/>
    <w:rsid w:val="00DB59CB"/>
    <w:rsid w:val="00DB5C36"/>
    <w:rsid w:val="00DB5CE4"/>
    <w:rsid w:val="00DB5DC9"/>
    <w:rsid w:val="00DB61B6"/>
    <w:rsid w:val="00DB6291"/>
    <w:rsid w:val="00DB670A"/>
    <w:rsid w:val="00DB6823"/>
    <w:rsid w:val="00DB6EE7"/>
    <w:rsid w:val="00DB7043"/>
    <w:rsid w:val="00DB70A3"/>
    <w:rsid w:val="00DB7402"/>
    <w:rsid w:val="00DB7425"/>
    <w:rsid w:val="00DB75D4"/>
    <w:rsid w:val="00DB7663"/>
    <w:rsid w:val="00DB7A26"/>
    <w:rsid w:val="00DC0300"/>
    <w:rsid w:val="00DC04FC"/>
    <w:rsid w:val="00DC07DE"/>
    <w:rsid w:val="00DC08A5"/>
    <w:rsid w:val="00DC0936"/>
    <w:rsid w:val="00DC0B45"/>
    <w:rsid w:val="00DC0D47"/>
    <w:rsid w:val="00DC0D66"/>
    <w:rsid w:val="00DC1228"/>
    <w:rsid w:val="00DC140C"/>
    <w:rsid w:val="00DC148C"/>
    <w:rsid w:val="00DC14D0"/>
    <w:rsid w:val="00DC1E3C"/>
    <w:rsid w:val="00DC2744"/>
    <w:rsid w:val="00DC288E"/>
    <w:rsid w:val="00DC2A62"/>
    <w:rsid w:val="00DC367F"/>
    <w:rsid w:val="00DC3809"/>
    <w:rsid w:val="00DC380D"/>
    <w:rsid w:val="00DC393B"/>
    <w:rsid w:val="00DC3988"/>
    <w:rsid w:val="00DC3DF0"/>
    <w:rsid w:val="00DC4199"/>
    <w:rsid w:val="00DC4276"/>
    <w:rsid w:val="00DC42EB"/>
    <w:rsid w:val="00DC49CE"/>
    <w:rsid w:val="00DC4BE3"/>
    <w:rsid w:val="00DC4EDA"/>
    <w:rsid w:val="00DC5065"/>
    <w:rsid w:val="00DC50B6"/>
    <w:rsid w:val="00DC515A"/>
    <w:rsid w:val="00DC5298"/>
    <w:rsid w:val="00DC54BB"/>
    <w:rsid w:val="00DC594E"/>
    <w:rsid w:val="00DC59C2"/>
    <w:rsid w:val="00DC5D29"/>
    <w:rsid w:val="00DC5F8A"/>
    <w:rsid w:val="00DC64D2"/>
    <w:rsid w:val="00DC6898"/>
    <w:rsid w:val="00DC6B6D"/>
    <w:rsid w:val="00DC6DBF"/>
    <w:rsid w:val="00DC6E5D"/>
    <w:rsid w:val="00DC75C1"/>
    <w:rsid w:val="00DC76CD"/>
    <w:rsid w:val="00DC7715"/>
    <w:rsid w:val="00DC7D92"/>
    <w:rsid w:val="00DD00C5"/>
    <w:rsid w:val="00DD017F"/>
    <w:rsid w:val="00DD0233"/>
    <w:rsid w:val="00DD0407"/>
    <w:rsid w:val="00DD0503"/>
    <w:rsid w:val="00DD0CC8"/>
    <w:rsid w:val="00DD0EFB"/>
    <w:rsid w:val="00DD1ABB"/>
    <w:rsid w:val="00DD1ACE"/>
    <w:rsid w:val="00DD1B6B"/>
    <w:rsid w:val="00DD2223"/>
    <w:rsid w:val="00DD2601"/>
    <w:rsid w:val="00DD2896"/>
    <w:rsid w:val="00DD2AF5"/>
    <w:rsid w:val="00DD37C7"/>
    <w:rsid w:val="00DD38DF"/>
    <w:rsid w:val="00DD3CC2"/>
    <w:rsid w:val="00DD4185"/>
    <w:rsid w:val="00DD4666"/>
    <w:rsid w:val="00DD4974"/>
    <w:rsid w:val="00DD4D58"/>
    <w:rsid w:val="00DD4DE7"/>
    <w:rsid w:val="00DD4DF6"/>
    <w:rsid w:val="00DD5031"/>
    <w:rsid w:val="00DD5AE3"/>
    <w:rsid w:val="00DD5E36"/>
    <w:rsid w:val="00DD602C"/>
    <w:rsid w:val="00DD6163"/>
    <w:rsid w:val="00DD6862"/>
    <w:rsid w:val="00DD6893"/>
    <w:rsid w:val="00DD6A96"/>
    <w:rsid w:val="00DD6C68"/>
    <w:rsid w:val="00DD6D4C"/>
    <w:rsid w:val="00DD6E6D"/>
    <w:rsid w:val="00DD7003"/>
    <w:rsid w:val="00DD748C"/>
    <w:rsid w:val="00DD7E65"/>
    <w:rsid w:val="00DE0096"/>
    <w:rsid w:val="00DE01BC"/>
    <w:rsid w:val="00DE056A"/>
    <w:rsid w:val="00DE079A"/>
    <w:rsid w:val="00DE0C96"/>
    <w:rsid w:val="00DE0D33"/>
    <w:rsid w:val="00DE0EB1"/>
    <w:rsid w:val="00DE1166"/>
    <w:rsid w:val="00DE1564"/>
    <w:rsid w:val="00DE1865"/>
    <w:rsid w:val="00DE1B5E"/>
    <w:rsid w:val="00DE1D88"/>
    <w:rsid w:val="00DE1DC2"/>
    <w:rsid w:val="00DE2021"/>
    <w:rsid w:val="00DE27BF"/>
    <w:rsid w:val="00DE28DB"/>
    <w:rsid w:val="00DE2EE9"/>
    <w:rsid w:val="00DE2F58"/>
    <w:rsid w:val="00DE2F6B"/>
    <w:rsid w:val="00DE354C"/>
    <w:rsid w:val="00DE3600"/>
    <w:rsid w:val="00DE3EF1"/>
    <w:rsid w:val="00DE4241"/>
    <w:rsid w:val="00DE44E4"/>
    <w:rsid w:val="00DE451B"/>
    <w:rsid w:val="00DE4CFF"/>
    <w:rsid w:val="00DE4DEB"/>
    <w:rsid w:val="00DE4DED"/>
    <w:rsid w:val="00DE4EB0"/>
    <w:rsid w:val="00DE53EB"/>
    <w:rsid w:val="00DE5960"/>
    <w:rsid w:val="00DE5B83"/>
    <w:rsid w:val="00DE5E03"/>
    <w:rsid w:val="00DE5EB8"/>
    <w:rsid w:val="00DE5F66"/>
    <w:rsid w:val="00DE601A"/>
    <w:rsid w:val="00DE60D4"/>
    <w:rsid w:val="00DE6450"/>
    <w:rsid w:val="00DE654F"/>
    <w:rsid w:val="00DE6C83"/>
    <w:rsid w:val="00DE71C2"/>
    <w:rsid w:val="00DE7520"/>
    <w:rsid w:val="00DE78F5"/>
    <w:rsid w:val="00DE7F85"/>
    <w:rsid w:val="00DE7FEC"/>
    <w:rsid w:val="00DF0420"/>
    <w:rsid w:val="00DF09F7"/>
    <w:rsid w:val="00DF0E08"/>
    <w:rsid w:val="00DF13AD"/>
    <w:rsid w:val="00DF1608"/>
    <w:rsid w:val="00DF1BD6"/>
    <w:rsid w:val="00DF1DE0"/>
    <w:rsid w:val="00DF1ED2"/>
    <w:rsid w:val="00DF2657"/>
    <w:rsid w:val="00DF2770"/>
    <w:rsid w:val="00DF278B"/>
    <w:rsid w:val="00DF27B8"/>
    <w:rsid w:val="00DF29B1"/>
    <w:rsid w:val="00DF2CFF"/>
    <w:rsid w:val="00DF3264"/>
    <w:rsid w:val="00DF3594"/>
    <w:rsid w:val="00DF38EE"/>
    <w:rsid w:val="00DF3CAD"/>
    <w:rsid w:val="00DF3E1B"/>
    <w:rsid w:val="00DF4AD9"/>
    <w:rsid w:val="00DF4F15"/>
    <w:rsid w:val="00DF5166"/>
    <w:rsid w:val="00DF5521"/>
    <w:rsid w:val="00DF5717"/>
    <w:rsid w:val="00DF65C1"/>
    <w:rsid w:val="00DF6635"/>
    <w:rsid w:val="00DF67BD"/>
    <w:rsid w:val="00DF6E4E"/>
    <w:rsid w:val="00DF6FF2"/>
    <w:rsid w:val="00DF7082"/>
    <w:rsid w:val="00DF73C5"/>
    <w:rsid w:val="00DF740C"/>
    <w:rsid w:val="00DF7421"/>
    <w:rsid w:val="00DF7567"/>
    <w:rsid w:val="00DF76DC"/>
    <w:rsid w:val="00DF78E5"/>
    <w:rsid w:val="00DF7EC0"/>
    <w:rsid w:val="00DF7F97"/>
    <w:rsid w:val="00E00114"/>
    <w:rsid w:val="00E00616"/>
    <w:rsid w:val="00E009E1"/>
    <w:rsid w:val="00E00EE5"/>
    <w:rsid w:val="00E01006"/>
    <w:rsid w:val="00E0138A"/>
    <w:rsid w:val="00E01BF8"/>
    <w:rsid w:val="00E01D2E"/>
    <w:rsid w:val="00E0203A"/>
    <w:rsid w:val="00E024BE"/>
    <w:rsid w:val="00E02512"/>
    <w:rsid w:val="00E0261F"/>
    <w:rsid w:val="00E02933"/>
    <w:rsid w:val="00E02C13"/>
    <w:rsid w:val="00E02FF3"/>
    <w:rsid w:val="00E031D8"/>
    <w:rsid w:val="00E032C0"/>
    <w:rsid w:val="00E0375A"/>
    <w:rsid w:val="00E0376E"/>
    <w:rsid w:val="00E03B77"/>
    <w:rsid w:val="00E03F17"/>
    <w:rsid w:val="00E04118"/>
    <w:rsid w:val="00E0433A"/>
    <w:rsid w:val="00E04340"/>
    <w:rsid w:val="00E0434A"/>
    <w:rsid w:val="00E043E3"/>
    <w:rsid w:val="00E04857"/>
    <w:rsid w:val="00E04F56"/>
    <w:rsid w:val="00E05B70"/>
    <w:rsid w:val="00E05D40"/>
    <w:rsid w:val="00E061FC"/>
    <w:rsid w:val="00E06AE3"/>
    <w:rsid w:val="00E06BE3"/>
    <w:rsid w:val="00E06CDA"/>
    <w:rsid w:val="00E06D65"/>
    <w:rsid w:val="00E06DCC"/>
    <w:rsid w:val="00E06FD5"/>
    <w:rsid w:val="00E070C9"/>
    <w:rsid w:val="00E0712D"/>
    <w:rsid w:val="00E1055B"/>
    <w:rsid w:val="00E10773"/>
    <w:rsid w:val="00E1091A"/>
    <w:rsid w:val="00E10D5F"/>
    <w:rsid w:val="00E10EDA"/>
    <w:rsid w:val="00E11AB2"/>
    <w:rsid w:val="00E12FFA"/>
    <w:rsid w:val="00E1368E"/>
    <w:rsid w:val="00E13AAE"/>
    <w:rsid w:val="00E13DA1"/>
    <w:rsid w:val="00E13EC5"/>
    <w:rsid w:val="00E14398"/>
    <w:rsid w:val="00E143D7"/>
    <w:rsid w:val="00E14A69"/>
    <w:rsid w:val="00E14ADC"/>
    <w:rsid w:val="00E14BEB"/>
    <w:rsid w:val="00E14E4C"/>
    <w:rsid w:val="00E14FBB"/>
    <w:rsid w:val="00E15111"/>
    <w:rsid w:val="00E15113"/>
    <w:rsid w:val="00E1511B"/>
    <w:rsid w:val="00E15254"/>
    <w:rsid w:val="00E152C7"/>
    <w:rsid w:val="00E15C88"/>
    <w:rsid w:val="00E15CC6"/>
    <w:rsid w:val="00E15EF5"/>
    <w:rsid w:val="00E167FB"/>
    <w:rsid w:val="00E16839"/>
    <w:rsid w:val="00E16977"/>
    <w:rsid w:val="00E17513"/>
    <w:rsid w:val="00E17789"/>
    <w:rsid w:val="00E17A99"/>
    <w:rsid w:val="00E17F8C"/>
    <w:rsid w:val="00E2017F"/>
    <w:rsid w:val="00E207ED"/>
    <w:rsid w:val="00E20BA3"/>
    <w:rsid w:val="00E20E73"/>
    <w:rsid w:val="00E21617"/>
    <w:rsid w:val="00E21C4A"/>
    <w:rsid w:val="00E21DE4"/>
    <w:rsid w:val="00E22508"/>
    <w:rsid w:val="00E22C6B"/>
    <w:rsid w:val="00E2319A"/>
    <w:rsid w:val="00E2373D"/>
    <w:rsid w:val="00E238CA"/>
    <w:rsid w:val="00E23CDB"/>
    <w:rsid w:val="00E23DCA"/>
    <w:rsid w:val="00E2403A"/>
    <w:rsid w:val="00E241A4"/>
    <w:rsid w:val="00E241EB"/>
    <w:rsid w:val="00E248F4"/>
    <w:rsid w:val="00E24A5E"/>
    <w:rsid w:val="00E24A76"/>
    <w:rsid w:val="00E24F13"/>
    <w:rsid w:val="00E24F4A"/>
    <w:rsid w:val="00E24F69"/>
    <w:rsid w:val="00E24FF0"/>
    <w:rsid w:val="00E25266"/>
    <w:rsid w:val="00E25662"/>
    <w:rsid w:val="00E25824"/>
    <w:rsid w:val="00E25A70"/>
    <w:rsid w:val="00E25CFD"/>
    <w:rsid w:val="00E25D51"/>
    <w:rsid w:val="00E26739"/>
    <w:rsid w:val="00E26747"/>
    <w:rsid w:val="00E26D45"/>
    <w:rsid w:val="00E26ED6"/>
    <w:rsid w:val="00E27015"/>
    <w:rsid w:val="00E27137"/>
    <w:rsid w:val="00E2713A"/>
    <w:rsid w:val="00E27396"/>
    <w:rsid w:val="00E276F5"/>
    <w:rsid w:val="00E277C1"/>
    <w:rsid w:val="00E27968"/>
    <w:rsid w:val="00E27A82"/>
    <w:rsid w:val="00E27AE3"/>
    <w:rsid w:val="00E27D75"/>
    <w:rsid w:val="00E30086"/>
    <w:rsid w:val="00E300FF"/>
    <w:rsid w:val="00E30174"/>
    <w:rsid w:val="00E302AE"/>
    <w:rsid w:val="00E30653"/>
    <w:rsid w:val="00E30982"/>
    <w:rsid w:val="00E30A88"/>
    <w:rsid w:val="00E30AA3"/>
    <w:rsid w:val="00E30E79"/>
    <w:rsid w:val="00E3137F"/>
    <w:rsid w:val="00E315F0"/>
    <w:rsid w:val="00E316BE"/>
    <w:rsid w:val="00E316FE"/>
    <w:rsid w:val="00E319AB"/>
    <w:rsid w:val="00E319D8"/>
    <w:rsid w:val="00E31CF1"/>
    <w:rsid w:val="00E31EE3"/>
    <w:rsid w:val="00E31F78"/>
    <w:rsid w:val="00E3251F"/>
    <w:rsid w:val="00E329FB"/>
    <w:rsid w:val="00E32C68"/>
    <w:rsid w:val="00E32DA1"/>
    <w:rsid w:val="00E32EE7"/>
    <w:rsid w:val="00E33020"/>
    <w:rsid w:val="00E3369B"/>
    <w:rsid w:val="00E33748"/>
    <w:rsid w:val="00E33791"/>
    <w:rsid w:val="00E337FD"/>
    <w:rsid w:val="00E338F1"/>
    <w:rsid w:val="00E3395A"/>
    <w:rsid w:val="00E339AB"/>
    <w:rsid w:val="00E33AFA"/>
    <w:rsid w:val="00E34727"/>
    <w:rsid w:val="00E3482F"/>
    <w:rsid w:val="00E35C61"/>
    <w:rsid w:val="00E3629B"/>
    <w:rsid w:val="00E36613"/>
    <w:rsid w:val="00E36B57"/>
    <w:rsid w:val="00E36F2A"/>
    <w:rsid w:val="00E3752F"/>
    <w:rsid w:val="00E377C6"/>
    <w:rsid w:val="00E37A05"/>
    <w:rsid w:val="00E37D32"/>
    <w:rsid w:val="00E37D84"/>
    <w:rsid w:val="00E4002E"/>
    <w:rsid w:val="00E40089"/>
    <w:rsid w:val="00E401AB"/>
    <w:rsid w:val="00E4037B"/>
    <w:rsid w:val="00E403B1"/>
    <w:rsid w:val="00E40BBE"/>
    <w:rsid w:val="00E40C1C"/>
    <w:rsid w:val="00E40D32"/>
    <w:rsid w:val="00E41070"/>
    <w:rsid w:val="00E4167E"/>
    <w:rsid w:val="00E419D7"/>
    <w:rsid w:val="00E41EA3"/>
    <w:rsid w:val="00E41F09"/>
    <w:rsid w:val="00E42042"/>
    <w:rsid w:val="00E426F8"/>
    <w:rsid w:val="00E42751"/>
    <w:rsid w:val="00E4275E"/>
    <w:rsid w:val="00E427F5"/>
    <w:rsid w:val="00E4284F"/>
    <w:rsid w:val="00E42938"/>
    <w:rsid w:val="00E42CE7"/>
    <w:rsid w:val="00E430FC"/>
    <w:rsid w:val="00E43D88"/>
    <w:rsid w:val="00E43F5E"/>
    <w:rsid w:val="00E43FF4"/>
    <w:rsid w:val="00E440A8"/>
    <w:rsid w:val="00E44140"/>
    <w:rsid w:val="00E44B72"/>
    <w:rsid w:val="00E44D56"/>
    <w:rsid w:val="00E44F93"/>
    <w:rsid w:val="00E45127"/>
    <w:rsid w:val="00E45401"/>
    <w:rsid w:val="00E456F0"/>
    <w:rsid w:val="00E4572D"/>
    <w:rsid w:val="00E45BBC"/>
    <w:rsid w:val="00E45BDA"/>
    <w:rsid w:val="00E45D20"/>
    <w:rsid w:val="00E46006"/>
    <w:rsid w:val="00E4602C"/>
    <w:rsid w:val="00E4607B"/>
    <w:rsid w:val="00E461B5"/>
    <w:rsid w:val="00E46371"/>
    <w:rsid w:val="00E4641D"/>
    <w:rsid w:val="00E4675C"/>
    <w:rsid w:val="00E468FB"/>
    <w:rsid w:val="00E46A3A"/>
    <w:rsid w:val="00E46C19"/>
    <w:rsid w:val="00E46EF4"/>
    <w:rsid w:val="00E46F1D"/>
    <w:rsid w:val="00E47F34"/>
    <w:rsid w:val="00E50028"/>
    <w:rsid w:val="00E50AD5"/>
    <w:rsid w:val="00E50B43"/>
    <w:rsid w:val="00E50E01"/>
    <w:rsid w:val="00E5149A"/>
    <w:rsid w:val="00E5166A"/>
    <w:rsid w:val="00E5177C"/>
    <w:rsid w:val="00E5182C"/>
    <w:rsid w:val="00E51938"/>
    <w:rsid w:val="00E51A3F"/>
    <w:rsid w:val="00E51BBE"/>
    <w:rsid w:val="00E523D4"/>
    <w:rsid w:val="00E526C0"/>
    <w:rsid w:val="00E52702"/>
    <w:rsid w:val="00E527EA"/>
    <w:rsid w:val="00E52833"/>
    <w:rsid w:val="00E52D3B"/>
    <w:rsid w:val="00E52F34"/>
    <w:rsid w:val="00E53502"/>
    <w:rsid w:val="00E537B6"/>
    <w:rsid w:val="00E53CCB"/>
    <w:rsid w:val="00E54631"/>
    <w:rsid w:val="00E54B16"/>
    <w:rsid w:val="00E5513B"/>
    <w:rsid w:val="00E557D4"/>
    <w:rsid w:val="00E55C08"/>
    <w:rsid w:val="00E55FE4"/>
    <w:rsid w:val="00E56086"/>
    <w:rsid w:val="00E56547"/>
    <w:rsid w:val="00E56856"/>
    <w:rsid w:val="00E56A6E"/>
    <w:rsid w:val="00E56D91"/>
    <w:rsid w:val="00E56E0B"/>
    <w:rsid w:val="00E57404"/>
    <w:rsid w:val="00E57456"/>
    <w:rsid w:val="00E57553"/>
    <w:rsid w:val="00E57892"/>
    <w:rsid w:val="00E60222"/>
    <w:rsid w:val="00E60362"/>
    <w:rsid w:val="00E60573"/>
    <w:rsid w:val="00E609A7"/>
    <w:rsid w:val="00E60D11"/>
    <w:rsid w:val="00E60EFC"/>
    <w:rsid w:val="00E61178"/>
    <w:rsid w:val="00E612DE"/>
    <w:rsid w:val="00E61423"/>
    <w:rsid w:val="00E6176E"/>
    <w:rsid w:val="00E6207A"/>
    <w:rsid w:val="00E6227C"/>
    <w:rsid w:val="00E623B2"/>
    <w:rsid w:val="00E624CC"/>
    <w:rsid w:val="00E629D6"/>
    <w:rsid w:val="00E62B51"/>
    <w:rsid w:val="00E62CE7"/>
    <w:rsid w:val="00E62DA0"/>
    <w:rsid w:val="00E63033"/>
    <w:rsid w:val="00E63106"/>
    <w:rsid w:val="00E634B6"/>
    <w:rsid w:val="00E63703"/>
    <w:rsid w:val="00E63717"/>
    <w:rsid w:val="00E63A87"/>
    <w:rsid w:val="00E63CE4"/>
    <w:rsid w:val="00E63D48"/>
    <w:rsid w:val="00E63EF8"/>
    <w:rsid w:val="00E63F56"/>
    <w:rsid w:val="00E64253"/>
    <w:rsid w:val="00E64A2E"/>
    <w:rsid w:val="00E65606"/>
    <w:rsid w:val="00E65BCF"/>
    <w:rsid w:val="00E65EC0"/>
    <w:rsid w:val="00E660D2"/>
    <w:rsid w:val="00E66155"/>
    <w:rsid w:val="00E66CF5"/>
    <w:rsid w:val="00E670C1"/>
    <w:rsid w:val="00E6785C"/>
    <w:rsid w:val="00E67951"/>
    <w:rsid w:val="00E67AFC"/>
    <w:rsid w:val="00E67CC1"/>
    <w:rsid w:val="00E70148"/>
    <w:rsid w:val="00E702D2"/>
    <w:rsid w:val="00E702ED"/>
    <w:rsid w:val="00E70461"/>
    <w:rsid w:val="00E7125E"/>
    <w:rsid w:val="00E714EA"/>
    <w:rsid w:val="00E71995"/>
    <w:rsid w:val="00E71A74"/>
    <w:rsid w:val="00E71AC3"/>
    <w:rsid w:val="00E72080"/>
    <w:rsid w:val="00E721CE"/>
    <w:rsid w:val="00E7243E"/>
    <w:rsid w:val="00E72C02"/>
    <w:rsid w:val="00E7362B"/>
    <w:rsid w:val="00E742A3"/>
    <w:rsid w:val="00E7443A"/>
    <w:rsid w:val="00E74A70"/>
    <w:rsid w:val="00E75024"/>
    <w:rsid w:val="00E75771"/>
    <w:rsid w:val="00E75870"/>
    <w:rsid w:val="00E75949"/>
    <w:rsid w:val="00E75B4D"/>
    <w:rsid w:val="00E7605C"/>
    <w:rsid w:val="00E7631E"/>
    <w:rsid w:val="00E767D3"/>
    <w:rsid w:val="00E76901"/>
    <w:rsid w:val="00E7697B"/>
    <w:rsid w:val="00E76D8F"/>
    <w:rsid w:val="00E76FEE"/>
    <w:rsid w:val="00E77522"/>
    <w:rsid w:val="00E77697"/>
    <w:rsid w:val="00E77792"/>
    <w:rsid w:val="00E77DD5"/>
    <w:rsid w:val="00E80023"/>
    <w:rsid w:val="00E800D0"/>
    <w:rsid w:val="00E80204"/>
    <w:rsid w:val="00E80368"/>
    <w:rsid w:val="00E8049E"/>
    <w:rsid w:val="00E809D3"/>
    <w:rsid w:val="00E80B04"/>
    <w:rsid w:val="00E81361"/>
    <w:rsid w:val="00E8148A"/>
    <w:rsid w:val="00E81E9D"/>
    <w:rsid w:val="00E81F14"/>
    <w:rsid w:val="00E821D2"/>
    <w:rsid w:val="00E826C4"/>
    <w:rsid w:val="00E82B8A"/>
    <w:rsid w:val="00E82D9B"/>
    <w:rsid w:val="00E8348C"/>
    <w:rsid w:val="00E83660"/>
    <w:rsid w:val="00E837A8"/>
    <w:rsid w:val="00E837B4"/>
    <w:rsid w:val="00E83C5D"/>
    <w:rsid w:val="00E840BD"/>
    <w:rsid w:val="00E84763"/>
    <w:rsid w:val="00E84781"/>
    <w:rsid w:val="00E84791"/>
    <w:rsid w:val="00E8482A"/>
    <w:rsid w:val="00E84B9B"/>
    <w:rsid w:val="00E850F3"/>
    <w:rsid w:val="00E854EC"/>
    <w:rsid w:val="00E85FC3"/>
    <w:rsid w:val="00E8617A"/>
    <w:rsid w:val="00E86B35"/>
    <w:rsid w:val="00E86B59"/>
    <w:rsid w:val="00E86DC8"/>
    <w:rsid w:val="00E86EE2"/>
    <w:rsid w:val="00E87045"/>
    <w:rsid w:val="00E872D2"/>
    <w:rsid w:val="00E8731E"/>
    <w:rsid w:val="00E87D65"/>
    <w:rsid w:val="00E9063B"/>
    <w:rsid w:val="00E91207"/>
    <w:rsid w:val="00E91569"/>
    <w:rsid w:val="00E9162E"/>
    <w:rsid w:val="00E9172C"/>
    <w:rsid w:val="00E91AEF"/>
    <w:rsid w:val="00E91CFF"/>
    <w:rsid w:val="00E91ED7"/>
    <w:rsid w:val="00E91F67"/>
    <w:rsid w:val="00E92352"/>
    <w:rsid w:val="00E92368"/>
    <w:rsid w:val="00E92458"/>
    <w:rsid w:val="00E9262F"/>
    <w:rsid w:val="00E92BE7"/>
    <w:rsid w:val="00E92DB0"/>
    <w:rsid w:val="00E93109"/>
    <w:rsid w:val="00E93AF9"/>
    <w:rsid w:val="00E93D54"/>
    <w:rsid w:val="00E93FAA"/>
    <w:rsid w:val="00E94619"/>
    <w:rsid w:val="00E948B1"/>
    <w:rsid w:val="00E94A12"/>
    <w:rsid w:val="00E94E27"/>
    <w:rsid w:val="00E95031"/>
    <w:rsid w:val="00E950FA"/>
    <w:rsid w:val="00E9539C"/>
    <w:rsid w:val="00E95B5B"/>
    <w:rsid w:val="00E95DD1"/>
    <w:rsid w:val="00E95ED7"/>
    <w:rsid w:val="00E9609D"/>
    <w:rsid w:val="00E961F4"/>
    <w:rsid w:val="00E96283"/>
    <w:rsid w:val="00E962E3"/>
    <w:rsid w:val="00E963F7"/>
    <w:rsid w:val="00E9644A"/>
    <w:rsid w:val="00E9668A"/>
    <w:rsid w:val="00E96A74"/>
    <w:rsid w:val="00E96AD2"/>
    <w:rsid w:val="00E96B1E"/>
    <w:rsid w:val="00E96CB2"/>
    <w:rsid w:val="00E96F31"/>
    <w:rsid w:val="00E97700"/>
    <w:rsid w:val="00E97793"/>
    <w:rsid w:val="00E978F9"/>
    <w:rsid w:val="00E97BE1"/>
    <w:rsid w:val="00E97C6E"/>
    <w:rsid w:val="00E97DD1"/>
    <w:rsid w:val="00EA093D"/>
    <w:rsid w:val="00EA0B6A"/>
    <w:rsid w:val="00EA0C77"/>
    <w:rsid w:val="00EA0D5C"/>
    <w:rsid w:val="00EA1012"/>
    <w:rsid w:val="00EA1053"/>
    <w:rsid w:val="00EA1131"/>
    <w:rsid w:val="00EA1260"/>
    <w:rsid w:val="00EA180B"/>
    <w:rsid w:val="00EA18A3"/>
    <w:rsid w:val="00EA232E"/>
    <w:rsid w:val="00EA28A5"/>
    <w:rsid w:val="00EA28AA"/>
    <w:rsid w:val="00EA2EBD"/>
    <w:rsid w:val="00EA3385"/>
    <w:rsid w:val="00EA35A2"/>
    <w:rsid w:val="00EA39D2"/>
    <w:rsid w:val="00EA3C8F"/>
    <w:rsid w:val="00EA413E"/>
    <w:rsid w:val="00EA4670"/>
    <w:rsid w:val="00EA4671"/>
    <w:rsid w:val="00EA4E65"/>
    <w:rsid w:val="00EA4FAD"/>
    <w:rsid w:val="00EA4FEF"/>
    <w:rsid w:val="00EA4FF5"/>
    <w:rsid w:val="00EA5084"/>
    <w:rsid w:val="00EA544B"/>
    <w:rsid w:val="00EA547B"/>
    <w:rsid w:val="00EA54BD"/>
    <w:rsid w:val="00EA5600"/>
    <w:rsid w:val="00EA5D95"/>
    <w:rsid w:val="00EA66C4"/>
    <w:rsid w:val="00EA6FDE"/>
    <w:rsid w:val="00EA796B"/>
    <w:rsid w:val="00EA7C9E"/>
    <w:rsid w:val="00EA7DCE"/>
    <w:rsid w:val="00EA7DEC"/>
    <w:rsid w:val="00EB0873"/>
    <w:rsid w:val="00EB0D4C"/>
    <w:rsid w:val="00EB0F2A"/>
    <w:rsid w:val="00EB1005"/>
    <w:rsid w:val="00EB162E"/>
    <w:rsid w:val="00EB1E24"/>
    <w:rsid w:val="00EB22BB"/>
    <w:rsid w:val="00EB23BB"/>
    <w:rsid w:val="00EB2827"/>
    <w:rsid w:val="00EB2879"/>
    <w:rsid w:val="00EB28C6"/>
    <w:rsid w:val="00EB2AEC"/>
    <w:rsid w:val="00EB2B1A"/>
    <w:rsid w:val="00EB342A"/>
    <w:rsid w:val="00EB3489"/>
    <w:rsid w:val="00EB376B"/>
    <w:rsid w:val="00EB39FE"/>
    <w:rsid w:val="00EB412E"/>
    <w:rsid w:val="00EB418E"/>
    <w:rsid w:val="00EB419B"/>
    <w:rsid w:val="00EB4D75"/>
    <w:rsid w:val="00EB4DA5"/>
    <w:rsid w:val="00EB5022"/>
    <w:rsid w:val="00EB53B3"/>
    <w:rsid w:val="00EB5BD8"/>
    <w:rsid w:val="00EB5EE9"/>
    <w:rsid w:val="00EB603B"/>
    <w:rsid w:val="00EB607C"/>
    <w:rsid w:val="00EB614B"/>
    <w:rsid w:val="00EB6395"/>
    <w:rsid w:val="00EB652D"/>
    <w:rsid w:val="00EB6A51"/>
    <w:rsid w:val="00EB6D10"/>
    <w:rsid w:val="00EB7962"/>
    <w:rsid w:val="00EB798B"/>
    <w:rsid w:val="00EB7ABB"/>
    <w:rsid w:val="00EB7B58"/>
    <w:rsid w:val="00EC005D"/>
    <w:rsid w:val="00EC064D"/>
    <w:rsid w:val="00EC0682"/>
    <w:rsid w:val="00EC07C4"/>
    <w:rsid w:val="00EC09B5"/>
    <w:rsid w:val="00EC0C34"/>
    <w:rsid w:val="00EC1308"/>
    <w:rsid w:val="00EC1452"/>
    <w:rsid w:val="00EC1A00"/>
    <w:rsid w:val="00EC1C67"/>
    <w:rsid w:val="00EC1D18"/>
    <w:rsid w:val="00EC1D3D"/>
    <w:rsid w:val="00EC1FF7"/>
    <w:rsid w:val="00EC2276"/>
    <w:rsid w:val="00EC26FF"/>
    <w:rsid w:val="00EC28CE"/>
    <w:rsid w:val="00EC2EC4"/>
    <w:rsid w:val="00EC2F54"/>
    <w:rsid w:val="00EC3046"/>
    <w:rsid w:val="00EC3AB7"/>
    <w:rsid w:val="00EC4637"/>
    <w:rsid w:val="00EC48DD"/>
    <w:rsid w:val="00EC53E2"/>
    <w:rsid w:val="00EC582F"/>
    <w:rsid w:val="00EC5911"/>
    <w:rsid w:val="00EC592D"/>
    <w:rsid w:val="00EC5B03"/>
    <w:rsid w:val="00EC5D77"/>
    <w:rsid w:val="00EC5E02"/>
    <w:rsid w:val="00EC5FEF"/>
    <w:rsid w:val="00EC620A"/>
    <w:rsid w:val="00EC66D5"/>
    <w:rsid w:val="00EC683A"/>
    <w:rsid w:val="00EC69FE"/>
    <w:rsid w:val="00ED000F"/>
    <w:rsid w:val="00ED02DC"/>
    <w:rsid w:val="00ED086B"/>
    <w:rsid w:val="00ED0DBB"/>
    <w:rsid w:val="00ED1330"/>
    <w:rsid w:val="00ED19B7"/>
    <w:rsid w:val="00ED1BD1"/>
    <w:rsid w:val="00ED2482"/>
    <w:rsid w:val="00ED26F8"/>
    <w:rsid w:val="00ED2911"/>
    <w:rsid w:val="00ED2989"/>
    <w:rsid w:val="00ED2B4D"/>
    <w:rsid w:val="00ED326C"/>
    <w:rsid w:val="00ED3836"/>
    <w:rsid w:val="00ED3A41"/>
    <w:rsid w:val="00ED3C22"/>
    <w:rsid w:val="00ED419E"/>
    <w:rsid w:val="00ED4215"/>
    <w:rsid w:val="00ED4569"/>
    <w:rsid w:val="00ED48E7"/>
    <w:rsid w:val="00ED4B94"/>
    <w:rsid w:val="00ED4D34"/>
    <w:rsid w:val="00ED4F1B"/>
    <w:rsid w:val="00ED4F6E"/>
    <w:rsid w:val="00ED5B0F"/>
    <w:rsid w:val="00ED5B50"/>
    <w:rsid w:val="00ED5BCC"/>
    <w:rsid w:val="00ED5DB2"/>
    <w:rsid w:val="00ED5DBA"/>
    <w:rsid w:val="00ED5E55"/>
    <w:rsid w:val="00ED636A"/>
    <w:rsid w:val="00ED63AE"/>
    <w:rsid w:val="00ED6423"/>
    <w:rsid w:val="00ED675E"/>
    <w:rsid w:val="00ED6BA9"/>
    <w:rsid w:val="00ED6CBC"/>
    <w:rsid w:val="00ED6E57"/>
    <w:rsid w:val="00ED71C9"/>
    <w:rsid w:val="00ED7362"/>
    <w:rsid w:val="00ED7876"/>
    <w:rsid w:val="00ED7CAB"/>
    <w:rsid w:val="00ED7D24"/>
    <w:rsid w:val="00EE0013"/>
    <w:rsid w:val="00EE02C2"/>
    <w:rsid w:val="00EE03B9"/>
    <w:rsid w:val="00EE042C"/>
    <w:rsid w:val="00EE0630"/>
    <w:rsid w:val="00EE0795"/>
    <w:rsid w:val="00EE0854"/>
    <w:rsid w:val="00EE091D"/>
    <w:rsid w:val="00EE128A"/>
    <w:rsid w:val="00EE142E"/>
    <w:rsid w:val="00EE1CD5"/>
    <w:rsid w:val="00EE21AF"/>
    <w:rsid w:val="00EE2282"/>
    <w:rsid w:val="00EE23AC"/>
    <w:rsid w:val="00EE2B6F"/>
    <w:rsid w:val="00EE3669"/>
    <w:rsid w:val="00EE3D0A"/>
    <w:rsid w:val="00EE3E9A"/>
    <w:rsid w:val="00EE3EE9"/>
    <w:rsid w:val="00EE42D2"/>
    <w:rsid w:val="00EE4380"/>
    <w:rsid w:val="00EE43F0"/>
    <w:rsid w:val="00EE51DE"/>
    <w:rsid w:val="00EE5505"/>
    <w:rsid w:val="00EE5A1A"/>
    <w:rsid w:val="00EE5A6D"/>
    <w:rsid w:val="00EE5F48"/>
    <w:rsid w:val="00EE60D5"/>
    <w:rsid w:val="00EE61A7"/>
    <w:rsid w:val="00EE698D"/>
    <w:rsid w:val="00EE6C8A"/>
    <w:rsid w:val="00EE6D8D"/>
    <w:rsid w:val="00EE6F27"/>
    <w:rsid w:val="00EE7671"/>
    <w:rsid w:val="00EE7E2B"/>
    <w:rsid w:val="00EF041C"/>
    <w:rsid w:val="00EF04C6"/>
    <w:rsid w:val="00EF0508"/>
    <w:rsid w:val="00EF070F"/>
    <w:rsid w:val="00EF08AB"/>
    <w:rsid w:val="00EF0AA8"/>
    <w:rsid w:val="00EF0FF1"/>
    <w:rsid w:val="00EF13EB"/>
    <w:rsid w:val="00EF15FB"/>
    <w:rsid w:val="00EF1748"/>
    <w:rsid w:val="00EF1E3A"/>
    <w:rsid w:val="00EF1E7F"/>
    <w:rsid w:val="00EF21C5"/>
    <w:rsid w:val="00EF23CF"/>
    <w:rsid w:val="00EF2A59"/>
    <w:rsid w:val="00EF2C0A"/>
    <w:rsid w:val="00EF3A24"/>
    <w:rsid w:val="00EF3A57"/>
    <w:rsid w:val="00EF3A76"/>
    <w:rsid w:val="00EF3B9A"/>
    <w:rsid w:val="00EF4457"/>
    <w:rsid w:val="00EF448C"/>
    <w:rsid w:val="00EF47B0"/>
    <w:rsid w:val="00EF481E"/>
    <w:rsid w:val="00EF4B4F"/>
    <w:rsid w:val="00EF4B7C"/>
    <w:rsid w:val="00EF5203"/>
    <w:rsid w:val="00EF522A"/>
    <w:rsid w:val="00EF5871"/>
    <w:rsid w:val="00EF5A7C"/>
    <w:rsid w:val="00EF5C61"/>
    <w:rsid w:val="00EF5CFC"/>
    <w:rsid w:val="00EF5D18"/>
    <w:rsid w:val="00EF5E4A"/>
    <w:rsid w:val="00EF639F"/>
    <w:rsid w:val="00EF63EA"/>
    <w:rsid w:val="00EF68EF"/>
    <w:rsid w:val="00EF6F49"/>
    <w:rsid w:val="00EF7224"/>
    <w:rsid w:val="00EF7583"/>
    <w:rsid w:val="00EF7B11"/>
    <w:rsid w:val="00EF7FC8"/>
    <w:rsid w:val="00F001D1"/>
    <w:rsid w:val="00F003FE"/>
    <w:rsid w:val="00F008D7"/>
    <w:rsid w:val="00F00912"/>
    <w:rsid w:val="00F00CDF"/>
    <w:rsid w:val="00F010DE"/>
    <w:rsid w:val="00F014E8"/>
    <w:rsid w:val="00F01870"/>
    <w:rsid w:val="00F01E34"/>
    <w:rsid w:val="00F02203"/>
    <w:rsid w:val="00F022D4"/>
    <w:rsid w:val="00F02551"/>
    <w:rsid w:val="00F0353C"/>
    <w:rsid w:val="00F03BF0"/>
    <w:rsid w:val="00F03CCE"/>
    <w:rsid w:val="00F03DFB"/>
    <w:rsid w:val="00F03EDC"/>
    <w:rsid w:val="00F03EF4"/>
    <w:rsid w:val="00F0444D"/>
    <w:rsid w:val="00F0450F"/>
    <w:rsid w:val="00F04C44"/>
    <w:rsid w:val="00F04CE4"/>
    <w:rsid w:val="00F04E18"/>
    <w:rsid w:val="00F04F7D"/>
    <w:rsid w:val="00F05938"/>
    <w:rsid w:val="00F059EB"/>
    <w:rsid w:val="00F05D66"/>
    <w:rsid w:val="00F05E34"/>
    <w:rsid w:val="00F05FE1"/>
    <w:rsid w:val="00F06223"/>
    <w:rsid w:val="00F06330"/>
    <w:rsid w:val="00F06443"/>
    <w:rsid w:val="00F068EE"/>
    <w:rsid w:val="00F06ADA"/>
    <w:rsid w:val="00F07076"/>
    <w:rsid w:val="00F07078"/>
    <w:rsid w:val="00F072AC"/>
    <w:rsid w:val="00F0768C"/>
    <w:rsid w:val="00F07BF5"/>
    <w:rsid w:val="00F07F6C"/>
    <w:rsid w:val="00F07F7C"/>
    <w:rsid w:val="00F07FB2"/>
    <w:rsid w:val="00F07FDE"/>
    <w:rsid w:val="00F1013C"/>
    <w:rsid w:val="00F1024D"/>
    <w:rsid w:val="00F10712"/>
    <w:rsid w:val="00F108CC"/>
    <w:rsid w:val="00F10AB9"/>
    <w:rsid w:val="00F10CC7"/>
    <w:rsid w:val="00F110FB"/>
    <w:rsid w:val="00F1116A"/>
    <w:rsid w:val="00F1118C"/>
    <w:rsid w:val="00F11226"/>
    <w:rsid w:val="00F11466"/>
    <w:rsid w:val="00F117BF"/>
    <w:rsid w:val="00F119DC"/>
    <w:rsid w:val="00F11BE1"/>
    <w:rsid w:val="00F11CA8"/>
    <w:rsid w:val="00F11DA9"/>
    <w:rsid w:val="00F11DDA"/>
    <w:rsid w:val="00F11E82"/>
    <w:rsid w:val="00F11EF3"/>
    <w:rsid w:val="00F1243E"/>
    <w:rsid w:val="00F124DA"/>
    <w:rsid w:val="00F1263A"/>
    <w:rsid w:val="00F1263B"/>
    <w:rsid w:val="00F12C0B"/>
    <w:rsid w:val="00F136B0"/>
    <w:rsid w:val="00F1374A"/>
    <w:rsid w:val="00F13AD5"/>
    <w:rsid w:val="00F13B42"/>
    <w:rsid w:val="00F13B95"/>
    <w:rsid w:val="00F13E1F"/>
    <w:rsid w:val="00F1435D"/>
    <w:rsid w:val="00F145DF"/>
    <w:rsid w:val="00F1465B"/>
    <w:rsid w:val="00F14931"/>
    <w:rsid w:val="00F14D47"/>
    <w:rsid w:val="00F154F9"/>
    <w:rsid w:val="00F1561F"/>
    <w:rsid w:val="00F158BB"/>
    <w:rsid w:val="00F15BA9"/>
    <w:rsid w:val="00F15BF9"/>
    <w:rsid w:val="00F15CA9"/>
    <w:rsid w:val="00F16565"/>
    <w:rsid w:val="00F165D0"/>
    <w:rsid w:val="00F16877"/>
    <w:rsid w:val="00F16919"/>
    <w:rsid w:val="00F1739D"/>
    <w:rsid w:val="00F176AA"/>
    <w:rsid w:val="00F177D2"/>
    <w:rsid w:val="00F177E5"/>
    <w:rsid w:val="00F1789A"/>
    <w:rsid w:val="00F178A2"/>
    <w:rsid w:val="00F17AA9"/>
    <w:rsid w:val="00F17C30"/>
    <w:rsid w:val="00F17CC8"/>
    <w:rsid w:val="00F17ECC"/>
    <w:rsid w:val="00F20092"/>
    <w:rsid w:val="00F2037E"/>
    <w:rsid w:val="00F204D2"/>
    <w:rsid w:val="00F20765"/>
    <w:rsid w:val="00F20B32"/>
    <w:rsid w:val="00F21868"/>
    <w:rsid w:val="00F21A47"/>
    <w:rsid w:val="00F21AB5"/>
    <w:rsid w:val="00F21B11"/>
    <w:rsid w:val="00F21C82"/>
    <w:rsid w:val="00F222F4"/>
    <w:rsid w:val="00F22505"/>
    <w:rsid w:val="00F225B0"/>
    <w:rsid w:val="00F225FB"/>
    <w:rsid w:val="00F226E6"/>
    <w:rsid w:val="00F23109"/>
    <w:rsid w:val="00F23159"/>
    <w:rsid w:val="00F234EC"/>
    <w:rsid w:val="00F23716"/>
    <w:rsid w:val="00F24ADC"/>
    <w:rsid w:val="00F24B07"/>
    <w:rsid w:val="00F24EAF"/>
    <w:rsid w:val="00F24EF7"/>
    <w:rsid w:val="00F25028"/>
    <w:rsid w:val="00F2511E"/>
    <w:rsid w:val="00F252EA"/>
    <w:rsid w:val="00F25598"/>
    <w:rsid w:val="00F25910"/>
    <w:rsid w:val="00F2594C"/>
    <w:rsid w:val="00F2628B"/>
    <w:rsid w:val="00F2686F"/>
    <w:rsid w:val="00F269BD"/>
    <w:rsid w:val="00F269D0"/>
    <w:rsid w:val="00F2738C"/>
    <w:rsid w:val="00F273BB"/>
    <w:rsid w:val="00F27863"/>
    <w:rsid w:val="00F279E5"/>
    <w:rsid w:val="00F27BA9"/>
    <w:rsid w:val="00F27DD9"/>
    <w:rsid w:val="00F27E1F"/>
    <w:rsid w:val="00F3017A"/>
    <w:rsid w:val="00F302F5"/>
    <w:rsid w:val="00F30304"/>
    <w:rsid w:val="00F30900"/>
    <w:rsid w:val="00F30C82"/>
    <w:rsid w:val="00F30E13"/>
    <w:rsid w:val="00F30FD1"/>
    <w:rsid w:val="00F315AE"/>
    <w:rsid w:val="00F319E2"/>
    <w:rsid w:val="00F31A61"/>
    <w:rsid w:val="00F31A8F"/>
    <w:rsid w:val="00F31F82"/>
    <w:rsid w:val="00F32070"/>
    <w:rsid w:val="00F327D3"/>
    <w:rsid w:val="00F32C04"/>
    <w:rsid w:val="00F32C3D"/>
    <w:rsid w:val="00F32D6D"/>
    <w:rsid w:val="00F32F0C"/>
    <w:rsid w:val="00F33158"/>
    <w:rsid w:val="00F33377"/>
    <w:rsid w:val="00F33795"/>
    <w:rsid w:val="00F33C6F"/>
    <w:rsid w:val="00F33DA8"/>
    <w:rsid w:val="00F341C8"/>
    <w:rsid w:val="00F345D5"/>
    <w:rsid w:val="00F345D8"/>
    <w:rsid w:val="00F346CB"/>
    <w:rsid w:val="00F34775"/>
    <w:rsid w:val="00F34C88"/>
    <w:rsid w:val="00F34D1C"/>
    <w:rsid w:val="00F3525D"/>
    <w:rsid w:val="00F3570D"/>
    <w:rsid w:val="00F359FD"/>
    <w:rsid w:val="00F35C5D"/>
    <w:rsid w:val="00F35D1E"/>
    <w:rsid w:val="00F35E2C"/>
    <w:rsid w:val="00F35E8C"/>
    <w:rsid w:val="00F36104"/>
    <w:rsid w:val="00F361ED"/>
    <w:rsid w:val="00F36589"/>
    <w:rsid w:val="00F3667B"/>
    <w:rsid w:val="00F36726"/>
    <w:rsid w:val="00F3683C"/>
    <w:rsid w:val="00F368CC"/>
    <w:rsid w:val="00F36C3C"/>
    <w:rsid w:val="00F36D0A"/>
    <w:rsid w:val="00F36E31"/>
    <w:rsid w:val="00F37207"/>
    <w:rsid w:val="00F37790"/>
    <w:rsid w:val="00F378D3"/>
    <w:rsid w:val="00F37989"/>
    <w:rsid w:val="00F37E9E"/>
    <w:rsid w:val="00F40B15"/>
    <w:rsid w:val="00F415DE"/>
    <w:rsid w:val="00F41AE2"/>
    <w:rsid w:val="00F41BDD"/>
    <w:rsid w:val="00F41C3B"/>
    <w:rsid w:val="00F42176"/>
    <w:rsid w:val="00F4230F"/>
    <w:rsid w:val="00F4239E"/>
    <w:rsid w:val="00F42511"/>
    <w:rsid w:val="00F42690"/>
    <w:rsid w:val="00F426C6"/>
    <w:rsid w:val="00F42701"/>
    <w:rsid w:val="00F42965"/>
    <w:rsid w:val="00F42A19"/>
    <w:rsid w:val="00F42AEA"/>
    <w:rsid w:val="00F42BC1"/>
    <w:rsid w:val="00F42D42"/>
    <w:rsid w:val="00F42DC8"/>
    <w:rsid w:val="00F431E9"/>
    <w:rsid w:val="00F432E5"/>
    <w:rsid w:val="00F433E3"/>
    <w:rsid w:val="00F434CB"/>
    <w:rsid w:val="00F43691"/>
    <w:rsid w:val="00F43E1E"/>
    <w:rsid w:val="00F441AE"/>
    <w:rsid w:val="00F442F6"/>
    <w:rsid w:val="00F445C9"/>
    <w:rsid w:val="00F446B9"/>
    <w:rsid w:val="00F44713"/>
    <w:rsid w:val="00F44D8D"/>
    <w:rsid w:val="00F44E6F"/>
    <w:rsid w:val="00F45198"/>
    <w:rsid w:val="00F45415"/>
    <w:rsid w:val="00F46056"/>
    <w:rsid w:val="00F46168"/>
    <w:rsid w:val="00F46272"/>
    <w:rsid w:val="00F46499"/>
    <w:rsid w:val="00F464C0"/>
    <w:rsid w:val="00F4699B"/>
    <w:rsid w:val="00F46B9C"/>
    <w:rsid w:val="00F46C77"/>
    <w:rsid w:val="00F46DC1"/>
    <w:rsid w:val="00F46F24"/>
    <w:rsid w:val="00F470A2"/>
    <w:rsid w:val="00F47322"/>
    <w:rsid w:val="00F47623"/>
    <w:rsid w:val="00F47674"/>
    <w:rsid w:val="00F478FA"/>
    <w:rsid w:val="00F47C0C"/>
    <w:rsid w:val="00F47CD1"/>
    <w:rsid w:val="00F47EDC"/>
    <w:rsid w:val="00F47F14"/>
    <w:rsid w:val="00F50866"/>
    <w:rsid w:val="00F50B3C"/>
    <w:rsid w:val="00F50E28"/>
    <w:rsid w:val="00F50F78"/>
    <w:rsid w:val="00F512D6"/>
    <w:rsid w:val="00F513D9"/>
    <w:rsid w:val="00F51482"/>
    <w:rsid w:val="00F514A7"/>
    <w:rsid w:val="00F5181C"/>
    <w:rsid w:val="00F519ED"/>
    <w:rsid w:val="00F51AB9"/>
    <w:rsid w:val="00F51CEB"/>
    <w:rsid w:val="00F526A1"/>
    <w:rsid w:val="00F526B7"/>
    <w:rsid w:val="00F5293E"/>
    <w:rsid w:val="00F52C8E"/>
    <w:rsid w:val="00F52E0C"/>
    <w:rsid w:val="00F52FED"/>
    <w:rsid w:val="00F530F2"/>
    <w:rsid w:val="00F531AF"/>
    <w:rsid w:val="00F53227"/>
    <w:rsid w:val="00F532E6"/>
    <w:rsid w:val="00F53458"/>
    <w:rsid w:val="00F5384A"/>
    <w:rsid w:val="00F53863"/>
    <w:rsid w:val="00F53870"/>
    <w:rsid w:val="00F53C52"/>
    <w:rsid w:val="00F53EA7"/>
    <w:rsid w:val="00F54859"/>
    <w:rsid w:val="00F54A2E"/>
    <w:rsid w:val="00F54D9A"/>
    <w:rsid w:val="00F55225"/>
    <w:rsid w:val="00F554BD"/>
    <w:rsid w:val="00F554D0"/>
    <w:rsid w:val="00F55535"/>
    <w:rsid w:val="00F5566E"/>
    <w:rsid w:val="00F55AC6"/>
    <w:rsid w:val="00F55F09"/>
    <w:rsid w:val="00F56131"/>
    <w:rsid w:val="00F5613E"/>
    <w:rsid w:val="00F56572"/>
    <w:rsid w:val="00F565C9"/>
    <w:rsid w:val="00F5676A"/>
    <w:rsid w:val="00F567F7"/>
    <w:rsid w:val="00F5746E"/>
    <w:rsid w:val="00F575FF"/>
    <w:rsid w:val="00F576C1"/>
    <w:rsid w:val="00F57806"/>
    <w:rsid w:val="00F578E4"/>
    <w:rsid w:val="00F57A74"/>
    <w:rsid w:val="00F57B59"/>
    <w:rsid w:val="00F57BB9"/>
    <w:rsid w:val="00F57E6C"/>
    <w:rsid w:val="00F57F2F"/>
    <w:rsid w:val="00F604CC"/>
    <w:rsid w:val="00F6075E"/>
    <w:rsid w:val="00F60A0A"/>
    <w:rsid w:val="00F60CAD"/>
    <w:rsid w:val="00F60F26"/>
    <w:rsid w:val="00F6122E"/>
    <w:rsid w:val="00F6143D"/>
    <w:rsid w:val="00F61512"/>
    <w:rsid w:val="00F61535"/>
    <w:rsid w:val="00F616B5"/>
    <w:rsid w:val="00F618D5"/>
    <w:rsid w:val="00F62283"/>
    <w:rsid w:val="00F622CA"/>
    <w:rsid w:val="00F63292"/>
    <w:rsid w:val="00F637EC"/>
    <w:rsid w:val="00F63A05"/>
    <w:rsid w:val="00F63ABE"/>
    <w:rsid w:val="00F643AA"/>
    <w:rsid w:val="00F648C0"/>
    <w:rsid w:val="00F6521F"/>
    <w:rsid w:val="00F65742"/>
    <w:rsid w:val="00F658A9"/>
    <w:rsid w:val="00F66824"/>
    <w:rsid w:val="00F66B6B"/>
    <w:rsid w:val="00F66C8F"/>
    <w:rsid w:val="00F671C1"/>
    <w:rsid w:val="00F672DD"/>
    <w:rsid w:val="00F674AF"/>
    <w:rsid w:val="00F70574"/>
    <w:rsid w:val="00F706F8"/>
    <w:rsid w:val="00F70BEF"/>
    <w:rsid w:val="00F70C9F"/>
    <w:rsid w:val="00F70E3F"/>
    <w:rsid w:val="00F70E6B"/>
    <w:rsid w:val="00F71265"/>
    <w:rsid w:val="00F7136E"/>
    <w:rsid w:val="00F714B1"/>
    <w:rsid w:val="00F7159A"/>
    <w:rsid w:val="00F71DE5"/>
    <w:rsid w:val="00F71EB5"/>
    <w:rsid w:val="00F71EED"/>
    <w:rsid w:val="00F71EF5"/>
    <w:rsid w:val="00F7209F"/>
    <w:rsid w:val="00F72502"/>
    <w:rsid w:val="00F72B1E"/>
    <w:rsid w:val="00F72DBF"/>
    <w:rsid w:val="00F731B2"/>
    <w:rsid w:val="00F734CD"/>
    <w:rsid w:val="00F7351E"/>
    <w:rsid w:val="00F73656"/>
    <w:rsid w:val="00F73797"/>
    <w:rsid w:val="00F73C5A"/>
    <w:rsid w:val="00F73F0B"/>
    <w:rsid w:val="00F73F10"/>
    <w:rsid w:val="00F742C1"/>
    <w:rsid w:val="00F7598F"/>
    <w:rsid w:val="00F75A05"/>
    <w:rsid w:val="00F76105"/>
    <w:rsid w:val="00F763A7"/>
    <w:rsid w:val="00F76735"/>
    <w:rsid w:val="00F7686B"/>
    <w:rsid w:val="00F76A8F"/>
    <w:rsid w:val="00F76C4E"/>
    <w:rsid w:val="00F76CEA"/>
    <w:rsid w:val="00F76E9A"/>
    <w:rsid w:val="00F77677"/>
    <w:rsid w:val="00F776F5"/>
    <w:rsid w:val="00F77A8F"/>
    <w:rsid w:val="00F77B31"/>
    <w:rsid w:val="00F77BF3"/>
    <w:rsid w:val="00F77F4D"/>
    <w:rsid w:val="00F8004F"/>
    <w:rsid w:val="00F8047D"/>
    <w:rsid w:val="00F80877"/>
    <w:rsid w:val="00F808F2"/>
    <w:rsid w:val="00F80EE5"/>
    <w:rsid w:val="00F80F5D"/>
    <w:rsid w:val="00F8142B"/>
    <w:rsid w:val="00F81836"/>
    <w:rsid w:val="00F819E5"/>
    <w:rsid w:val="00F8251E"/>
    <w:rsid w:val="00F8257D"/>
    <w:rsid w:val="00F82930"/>
    <w:rsid w:val="00F82D02"/>
    <w:rsid w:val="00F82F5B"/>
    <w:rsid w:val="00F82F73"/>
    <w:rsid w:val="00F834DB"/>
    <w:rsid w:val="00F835A7"/>
    <w:rsid w:val="00F83E53"/>
    <w:rsid w:val="00F84016"/>
    <w:rsid w:val="00F842B9"/>
    <w:rsid w:val="00F8434A"/>
    <w:rsid w:val="00F846DC"/>
    <w:rsid w:val="00F8487F"/>
    <w:rsid w:val="00F84D22"/>
    <w:rsid w:val="00F854B7"/>
    <w:rsid w:val="00F85949"/>
    <w:rsid w:val="00F85D66"/>
    <w:rsid w:val="00F85EE8"/>
    <w:rsid w:val="00F86147"/>
    <w:rsid w:val="00F862D5"/>
    <w:rsid w:val="00F8697B"/>
    <w:rsid w:val="00F86A38"/>
    <w:rsid w:val="00F86FDA"/>
    <w:rsid w:val="00F879C2"/>
    <w:rsid w:val="00F900E8"/>
    <w:rsid w:val="00F90118"/>
    <w:rsid w:val="00F90858"/>
    <w:rsid w:val="00F90DEB"/>
    <w:rsid w:val="00F9110C"/>
    <w:rsid w:val="00F91273"/>
    <w:rsid w:val="00F91584"/>
    <w:rsid w:val="00F915E0"/>
    <w:rsid w:val="00F91BA7"/>
    <w:rsid w:val="00F91F9B"/>
    <w:rsid w:val="00F91FE9"/>
    <w:rsid w:val="00F92672"/>
    <w:rsid w:val="00F9279D"/>
    <w:rsid w:val="00F92A22"/>
    <w:rsid w:val="00F92EFC"/>
    <w:rsid w:val="00F931AD"/>
    <w:rsid w:val="00F934C0"/>
    <w:rsid w:val="00F938B9"/>
    <w:rsid w:val="00F93A0C"/>
    <w:rsid w:val="00F93A72"/>
    <w:rsid w:val="00F94099"/>
    <w:rsid w:val="00F947B4"/>
    <w:rsid w:val="00F94825"/>
    <w:rsid w:val="00F94A0A"/>
    <w:rsid w:val="00F95120"/>
    <w:rsid w:val="00F952C0"/>
    <w:rsid w:val="00F96684"/>
    <w:rsid w:val="00F9669B"/>
    <w:rsid w:val="00F96D2F"/>
    <w:rsid w:val="00F97103"/>
    <w:rsid w:val="00F9747A"/>
    <w:rsid w:val="00F97C2A"/>
    <w:rsid w:val="00F97F5E"/>
    <w:rsid w:val="00FA0226"/>
    <w:rsid w:val="00FA0EFA"/>
    <w:rsid w:val="00FA0FDF"/>
    <w:rsid w:val="00FA10CB"/>
    <w:rsid w:val="00FA11D1"/>
    <w:rsid w:val="00FA142C"/>
    <w:rsid w:val="00FA1A34"/>
    <w:rsid w:val="00FA1B49"/>
    <w:rsid w:val="00FA202D"/>
    <w:rsid w:val="00FA2242"/>
    <w:rsid w:val="00FA266F"/>
    <w:rsid w:val="00FA2876"/>
    <w:rsid w:val="00FA29EF"/>
    <w:rsid w:val="00FA2BAF"/>
    <w:rsid w:val="00FA2C09"/>
    <w:rsid w:val="00FA31F5"/>
    <w:rsid w:val="00FA343B"/>
    <w:rsid w:val="00FA3531"/>
    <w:rsid w:val="00FA3728"/>
    <w:rsid w:val="00FA3820"/>
    <w:rsid w:val="00FA3A26"/>
    <w:rsid w:val="00FA3D8E"/>
    <w:rsid w:val="00FA3E4D"/>
    <w:rsid w:val="00FA415E"/>
    <w:rsid w:val="00FA44A4"/>
    <w:rsid w:val="00FA44C3"/>
    <w:rsid w:val="00FA477F"/>
    <w:rsid w:val="00FA47ED"/>
    <w:rsid w:val="00FA4D18"/>
    <w:rsid w:val="00FA4EAE"/>
    <w:rsid w:val="00FA505C"/>
    <w:rsid w:val="00FA57F1"/>
    <w:rsid w:val="00FA581D"/>
    <w:rsid w:val="00FA585C"/>
    <w:rsid w:val="00FA5993"/>
    <w:rsid w:val="00FA5BB8"/>
    <w:rsid w:val="00FA5C1B"/>
    <w:rsid w:val="00FA6A4E"/>
    <w:rsid w:val="00FA715F"/>
    <w:rsid w:val="00FA729B"/>
    <w:rsid w:val="00FA72E1"/>
    <w:rsid w:val="00FA738E"/>
    <w:rsid w:val="00FA7538"/>
    <w:rsid w:val="00FA7613"/>
    <w:rsid w:val="00FA7795"/>
    <w:rsid w:val="00FA779E"/>
    <w:rsid w:val="00FA7963"/>
    <w:rsid w:val="00FA7F4B"/>
    <w:rsid w:val="00FB000B"/>
    <w:rsid w:val="00FB01CB"/>
    <w:rsid w:val="00FB042A"/>
    <w:rsid w:val="00FB055D"/>
    <w:rsid w:val="00FB0BCC"/>
    <w:rsid w:val="00FB0E49"/>
    <w:rsid w:val="00FB1A6D"/>
    <w:rsid w:val="00FB1CB7"/>
    <w:rsid w:val="00FB25C7"/>
    <w:rsid w:val="00FB266F"/>
    <w:rsid w:val="00FB29E4"/>
    <w:rsid w:val="00FB2AE5"/>
    <w:rsid w:val="00FB2FC1"/>
    <w:rsid w:val="00FB3177"/>
    <w:rsid w:val="00FB31F6"/>
    <w:rsid w:val="00FB3259"/>
    <w:rsid w:val="00FB3548"/>
    <w:rsid w:val="00FB35D2"/>
    <w:rsid w:val="00FB3815"/>
    <w:rsid w:val="00FB3E50"/>
    <w:rsid w:val="00FB3F18"/>
    <w:rsid w:val="00FB3F94"/>
    <w:rsid w:val="00FB4041"/>
    <w:rsid w:val="00FB40E2"/>
    <w:rsid w:val="00FB43C9"/>
    <w:rsid w:val="00FB4567"/>
    <w:rsid w:val="00FB4910"/>
    <w:rsid w:val="00FB4D42"/>
    <w:rsid w:val="00FB4F4B"/>
    <w:rsid w:val="00FB5567"/>
    <w:rsid w:val="00FB5873"/>
    <w:rsid w:val="00FB5A90"/>
    <w:rsid w:val="00FB6113"/>
    <w:rsid w:val="00FB6C6B"/>
    <w:rsid w:val="00FB714D"/>
    <w:rsid w:val="00FB7DF0"/>
    <w:rsid w:val="00FB7FC1"/>
    <w:rsid w:val="00FC05F0"/>
    <w:rsid w:val="00FC0AC5"/>
    <w:rsid w:val="00FC0B33"/>
    <w:rsid w:val="00FC0C55"/>
    <w:rsid w:val="00FC0C8C"/>
    <w:rsid w:val="00FC0E49"/>
    <w:rsid w:val="00FC0FBC"/>
    <w:rsid w:val="00FC17F8"/>
    <w:rsid w:val="00FC189B"/>
    <w:rsid w:val="00FC1942"/>
    <w:rsid w:val="00FC24FC"/>
    <w:rsid w:val="00FC27FF"/>
    <w:rsid w:val="00FC2A6E"/>
    <w:rsid w:val="00FC2A89"/>
    <w:rsid w:val="00FC2E64"/>
    <w:rsid w:val="00FC3194"/>
    <w:rsid w:val="00FC3391"/>
    <w:rsid w:val="00FC34CF"/>
    <w:rsid w:val="00FC363D"/>
    <w:rsid w:val="00FC37BA"/>
    <w:rsid w:val="00FC3864"/>
    <w:rsid w:val="00FC3F50"/>
    <w:rsid w:val="00FC405E"/>
    <w:rsid w:val="00FC40A9"/>
    <w:rsid w:val="00FC41C9"/>
    <w:rsid w:val="00FC491E"/>
    <w:rsid w:val="00FC52E6"/>
    <w:rsid w:val="00FC533B"/>
    <w:rsid w:val="00FC552B"/>
    <w:rsid w:val="00FC5806"/>
    <w:rsid w:val="00FC6217"/>
    <w:rsid w:val="00FC6289"/>
    <w:rsid w:val="00FC6359"/>
    <w:rsid w:val="00FC6407"/>
    <w:rsid w:val="00FC65C9"/>
    <w:rsid w:val="00FC6A4F"/>
    <w:rsid w:val="00FC6F6E"/>
    <w:rsid w:val="00FC727D"/>
    <w:rsid w:val="00FC79A5"/>
    <w:rsid w:val="00FC7D05"/>
    <w:rsid w:val="00FC7E45"/>
    <w:rsid w:val="00FD01D8"/>
    <w:rsid w:val="00FD0447"/>
    <w:rsid w:val="00FD046C"/>
    <w:rsid w:val="00FD0649"/>
    <w:rsid w:val="00FD079D"/>
    <w:rsid w:val="00FD085F"/>
    <w:rsid w:val="00FD097E"/>
    <w:rsid w:val="00FD0C61"/>
    <w:rsid w:val="00FD0CE7"/>
    <w:rsid w:val="00FD0CF1"/>
    <w:rsid w:val="00FD0CF9"/>
    <w:rsid w:val="00FD0DCC"/>
    <w:rsid w:val="00FD10DD"/>
    <w:rsid w:val="00FD1501"/>
    <w:rsid w:val="00FD1F0E"/>
    <w:rsid w:val="00FD28EA"/>
    <w:rsid w:val="00FD2A18"/>
    <w:rsid w:val="00FD2BC4"/>
    <w:rsid w:val="00FD2D84"/>
    <w:rsid w:val="00FD2E3D"/>
    <w:rsid w:val="00FD353D"/>
    <w:rsid w:val="00FD4285"/>
    <w:rsid w:val="00FD4F94"/>
    <w:rsid w:val="00FD50ED"/>
    <w:rsid w:val="00FD52FA"/>
    <w:rsid w:val="00FD54D9"/>
    <w:rsid w:val="00FD55AC"/>
    <w:rsid w:val="00FD55E4"/>
    <w:rsid w:val="00FD5690"/>
    <w:rsid w:val="00FD5BDF"/>
    <w:rsid w:val="00FD627A"/>
    <w:rsid w:val="00FD62D6"/>
    <w:rsid w:val="00FD64A8"/>
    <w:rsid w:val="00FD65A4"/>
    <w:rsid w:val="00FD6DBD"/>
    <w:rsid w:val="00FD6F30"/>
    <w:rsid w:val="00FD7051"/>
    <w:rsid w:val="00FD757D"/>
    <w:rsid w:val="00FD7E5D"/>
    <w:rsid w:val="00FE020A"/>
    <w:rsid w:val="00FE0792"/>
    <w:rsid w:val="00FE08DE"/>
    <w:rsid w:val="00FE0A12"/>
    <w:rsid w:val="00FE0C6B"/>
    <w:rsid w:val="00FE0CDD"/>
    <w:rsid w:val="00FE0FCA"/>
    <w:rsid w:val="00FE10C3"/>
    <w:rsid w:val="00FE1166"/>
    <w:rsid w:val="00FE1243"/>
    <w:rsid w:val="00FE17CB"/>
    <w:rsid w:val="00FE191F"/>
    <w:rsid w:val="00FE1976"/>
    <w:rsid w:val="00FE1DD6"/>
    <w:rsid w:val="00FE1E42"/>
    <w:rsid w:val="00FE2561"/>
    <w:rsid w:val="00FE2674"/>
    <w:rsid w:val="00FE2910"/>
    <w:rsid w:val="00FE2920"/>
    <w:rsid w:val="00FE31F2"/>
    <w:rsid w:val="00FE3284"/>
    <w:rsid w:val="00FE3613"/>
    <w:rsid w:val="00FE36B6"/>
    <w:rsid w:val="00FE3FB2"/>
    <w:rsid w:val="00FE423F"/>
    <w:rsid w:val="00FE4241"/>
    <w:rsid w:val="00FE4394"/>
    <w:rsid w:val="00FE4B1D"/>
    <w:rsid w:val="00FE4EDA"/>
    <w:rsid w:val="00FE5117"/>
    <w:rsid w:val="00FE55C9"/>
    <w:rsid w:val="00FE58FB"/>
    <w:rsid w:val="00FE5C13"/>
    <w:rsid w:val="00FE5CFA"/>
    <w:rsid w:val="00FE5EDB"/>
    <w:rsid w:val="00FE6005"/>
    <w:rsid w:val="00FE6217"/>
    <w:rsid w:val="00FE64A4"/>
    <w:rsid w:val="00FE6BA6"/>
    <w:rsid w:val="00FE6D76"/>
    <w:rsid w:val="00FE76A3"/>
    <w:rsid w:val="00FE7C2D"/>
    <w:rsid w:val="00FF06F4"/>
    <w:rsid w:val="00FF1327"/>
    <w:rsid w:val="00FF14F4"/>
    <w:rsid w:val="00FF1AB5"/>
    <w:rsid w:val="00FF208A"/>
    <w:rsid w:val="00FF2911"/>
    <w:rsid w:val="00FF3590"/>
    <w:rsid w:val="00FF3CCF"/>
    <w:rsid w:val="00FF3EA6"/>
    <w:rsid w:val="00FF41AC"/>
    <w:rsid w:val="00FF42D0"/>
    <w:rsid w:val="00FF4317"/>
    <w:rsid w:val="00FF461C"/>
    <w:rsid w:val="00FF4781"/>
    <w:rsid w:val="00FF49A9"/>
    <w:rsid w:val="00FF49EB"/>
    <w:rsid w:val="00FF4E5A"/>
    <w:rsid w:val="00FF4EBA"/>
    <w:rsid w:val="00FF545B"/>
    <w:rsid w:val="00FF57D9"/>
    <w:rsid w:val="00FF5DBB"/>
    <w:rsid w:val="00FF6785"/>
    <w:rsid w:val="00FF6AF8"/>
    <w:rsid w:val="00FF6C13"/>
    <w:rsid w:val="00FF71D4"/>
    <w:rsid w:val="00FF71D6"/>
    <w:rsid w:val="00FF7640"/>
    <w:rsid w:val="00FF7EA1"/>
    <w:rsid w:val="00FF7FB8"/>
    <w:rsid w:val="73607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2460531"/>
  <w15:chartTrackingRefBased/>
  <w15:docId w15:val="{9729B482-44AB-4E6B-BF39-80612D3CB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A94"/>
    <w:pPr>
      <w:spacing w:after="200" w:line="276" w:lineRule="auto"/>
    </w:pPr>
    <w:rPr>
      <w:rFonts w:ascii="Times New Roman" w:hAnsi="Times New Roman"/>
      <w:sz w:val="24"/>
      <w:lang w:val="nb-NO"/>
    </w:rPr>
  </w:style>
  <w:style w:type="paragraph" w:styleId="Heading1">
    <w:name w:val="heading 1"/>
    <w:basedOn w:val="Normal"/>
    <w:next w:val="Normal"/>
    <w:link w:val="Heading1Char"/>
    <w:uiPriority w:val="9"/>
    <w:qFormat/>
    <w:rsid w:val="00E42938"/>
    <w:pPr>
      <w:keepNext/>
      <w:keepLines/>
      <w:numPr>
        <w:numId w:val="6"/>
      </w:numPr>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E429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E42938"/>
    <w:pPr>
      <w:keepNext/>
      <w:keepLines/>
      <w:numPr>
        <w:ilvl w:val="2"/>
        <w:numId w:val="6"/>
      </w:numPr>
      <w:spacing w:before="40" w:after="0"/>
      <w:ind w:left="72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D803DC"/>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803DC"/>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803DC"/>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803DC"/>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803DC"/>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803DC"/>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side-Tittel">
    <w:name w:val="Forside - Tittel"/>
    <w:basedOn w:val="Normal"/>
    <w:next w:val="Normal"/>
    <w:link w:val="Forside-TittelChar"/>
    <w:qFormat/>
    <w:rsid w:val="007C3A94"/>
    <w:pPr>
      <w:spacing w:after="0" w:line="240" w:lineRule="auto"/>
      <w:ind w:left="567" w:right="567"/>
    </w:pPr>
    <w:rPr>
      <w:rFonts w:ascii="Arial" w:hAnsi="Arial" w:cs="Arial"/>
      <w:sz w:val="48"/>
      <w:szCs w:val="48"/>
    </w:rPr>
  </w:style>
  <w:style w:type="paragraph" w:customStyle="1" w:styleId="Forside-Undertittel">
    <w:name w:val="Forside - Undertittel"/>
    <w:basedOn w:val="Normal"/>
    <w:next w:val="Normal"/>
    <w:link w:val="Forside-UndertittelChar"/>
    <w:qFormat/>
    <w:rsid w:val="007C3A94"/>
    <w:pPr>
      <w:spacing w:after="0" w:line="240" w:lineRule="auto"/>
      <w:ind w:left="567" w:right="567"/>
    </w:pPr>
    <w:rPr>
      <w:rFonts w:ascii="Arial" w:hAnsi="Arial" w:cs="Arial"/>
      <w:i/>
      <w:sz w:val="40"/>
      <w:szCs w:val="40"/>
    </w:rPr>
  </w:style>
  <w:style w:type="character" w:customStyle="1" w:styleId="Forside-TittelChar">
    <w:name w:val="Forside - Tittel Char"/>
    <w:basedOn w:val="DefaultParagraphFont"/>
    <w:link w:val="Forside-Tittel"/>
    <w:rsid w:val="007C3A94"/>
    <w:rPr>
      <w:rFonts w:ascii="Arial" w:hAnsi="Arial" w:cs="Arial"/>
      <w:sz w:val="48"/>
      <w:szCs w:val="48"/>
      <w:lang w:val="nb-NO"/>
    </w:rPr>
  </w:style>
  <w:style w:type="paragraph" w:customStyle="1" w:styleId="Forside-Forfatterogoppgave">
    <w:name w:val="Forside - Forfatter og oppgave"/>
    <w:basedOn w:val="Normal"/>
    <w:next w:val="Normal"/>
    <w:link w:val="Forside-ForfatterogoppgaveChar"/>
    <w:qFormat/>
    <w:rsid w:val="007C3A94"/>
    <w:pPr>
      <w:spacing w:after="0" w:line="240" w:lineRule="auto"/>
      <w:ind w:left="567" w:right="567"/>
    </w:pPr>
    <w:rPr>
      <w:rFonts w:ascii="Arial" w:hAnsi="Arial" w:cs="Arial"/>
      <w:sz w:val="32"/>
      <w:szCs w:val="32"/>
    </w:rPr>
  </w:style>
  <w:style w:type="character" w:customStyle="1" w:styleId="Forside-UndertittelChar">
    <w:name w:val="Forside - Undertittel Char"/>
    <w:basedOn w:val="DefaultParagraphFont"/>
    <w:link w:val="Forside-Undertittel"/>
    <w:rsid w:val="007C3A94"/>
    <w:rPr>
      <w:rFonts w:ascii="Arial" w:hAnsi="Arial" w:cs="Arial"/>
      <w:i/>
      <w:sz w:val="40"/>
      <w:szCs w:val="40"/>
      <w:lang w:val="nb-NO"/>
    </w:rPr>
  </w:style>
  <w:style w:type="character" w:customStyle="1" w:styleId="Forside-ForfatterogoppgaveChar">
    <w:name w:val="Forside - Forfatter og oppgave Char"/>
    <w:basedOn w:val="DefaultParagraphFont"/>
    <w:link w:val="Forside-Forfatterogoppgave"/>
    <w:rsid w:val="007C3A94"/>
    <w:rPr>
      <w:rFonts w:ascii="Arial" w:hAnsi="Arial" w:cs="Arial"/>
      <w:sz w:val="32"/>
      <w:szCs w:val="32"/>
      <w:lang w:val="nb-NO"/>
    </w:rPr>
  </w:style>
  <w:style w:type="paragraph" w:styleId="Title">
    <w:name w:val="Title"/>
    <w:basedOn w:val="Normal"/>
    <w:next w:val="Normal"/>
    <w:link w:val="TitleChar"/>
    <w:uiPriority w:val="10"/>
    <w:qFormat/>
    <w:rsid w:val="007C3A9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3A94"/>
    <w:rPr>
      <w:rFonts w:asciiTheme="majorHAnsi" w:eastAsiaTheme="majorEastAsia" w:hAnsiTheme="majorHAnsi" w:cstheme="majorBidi"/>
      <w:spacing w:val="-10"/>
      <w:kern w:val="28"/>
      <w:sz w:val="56"/>
      <w:szCs w:val="56"/>
      <w:lang w:val="nb-NO"/>
    </w:rPr>
  </w:style>
  <w:style w:type="character" w:customStyle="1" w:styleId="Heading1Char">
    <w:name w:val="Heading 1 Char"/>
    <w:basedOn w:val="DefaultParagraphFont"/>
    <w:link w:val="Heading1"/>
    <w:uiPriority w:val="9"/>
    <w:rsid w:val="00E42938"/>
    <w:rPr>
      <w:rFonts w:asciiTheme="majorHAnsi" w:eastAsiaTheme="majorEastAsia" w:hAnsiTheme="majorHAnsi" w:cstheme="majorBidi"/>
      <w:color w:val="2F5496" w:themeColor="accent1" w:themeShade="BF"/>
      <w:sz w:val="36"/>
      <w:szCs w:val="32"/>
      <w:lang w:val="nb-NO"/>
    </w:rPr>
  </w:style>
  <w:style w:type="character" w:customStyle="1" w:styleId="Heading2Char">
    <w:name w:val="Heading 2 Char"/>
    <w:basedOn w:val="DefaultParagraphFont"/>
    <w:link w:val="Heading2"/>
    <w:uiPriority w:val="9"/>
    <w:rsid w:val="00E42938"/>
    <w:rPr>
      <w:rFonts w:asciiTheme="majorHAnsi" w:eastAsiaTheme="majorEastAsia" w:hAnsiTheme="majorHAnsi" w:cstheme="majorBidi"/>
      <w:color w:val="2F5496" w:themeColor="accent1" w:themeShade="BF"/>
      <w:sz w:val="30"/>
      <w:szCs w:val="26"/>
      <w:lang w:val="nb-NO"/>
    </w:rPr>
  </w:style>
  <w:style w:type="character" w:customStyle="1" w:styleId="Heading3Char">
    <w:name w:val="Heading 3 Char"/>
    <w:basedOn w:val="DefaultParagraphFont"/>
    <w:link w:val="Heading3"/>
    <w:uiPriority w:val="9"/>
    <w:rsid w:val="00E42938"/>
    <w:rPr>
      <w:rFonts w:asciiTheme="majorHAnsi" w:eastAsiaTheme="majorEastAsia" w:hAnsiTheme="majorHAnsi" w:cstheme="majorBidi"/>
      <w:color w:val="1F3763" w:themeColor="accent1" w:themeShade="7F"/>
      <w:sz w:val="28"/>
      <w:szCs w:val="24"/>
      <w:lang w:val="nb-NO"/>
    </w:rPr>
  </w:style>
  <w:style w:type="character" w:customStyle="1" w:styleId="Heading4Char">
    <w:name w:val="Heading 4 Char"/>
    <w:basedOn w:val="DefaultParagraphFont"/>
    <w:link w:val="Heading4"/>
    <w:uiPriority w:val="9"/>
    <w:rsid w:val="00D803DC"/>
    <w:rPr>
      <w:rFonts w:asciiTheme="majorHAnsi" w:eastAsiaTheme="majorEastAsia" w:hAnsiTheme="majorHAnsi" w:cstheme="majorBidi"/>
      <w:i/>
      <w:iCs/>
      <w:color w:val="2F5496" w:themeColor="accent1" w:themeShade="BF"/>
      <w:sz w:val="24"/>
      <w:lang w:val="nb-NO"/>
    </w:rPr>
  </w:style>
  <w:style w:type="character" w:customStyle="1" w:styleId="Heading5Char">
    <w:name w:val="Heading 5 Char"/>
    <w:basedOn w:val="DefaultParagraphFont"/>
    <w:link w:val="Heading5"/>
    <w:uiPriority w:val="9"/>
    <w:semiHidden/>
    <w:rsid w:val="00D803DC"/>
    <w:rPr>
      <w:rFonts w:asciiTheme="majorHAnsi" w:eastAsiaTheme="majorEastAsia" w:hAnsiTheme="majorHAnsi" w:cstheme="majorBidi"/>
      <w:color w:val="2F5496" w:themeColor="accent1" w:themeShade="BF"/>
      <w:sz w:val="24"/>
      <w:lang w:val="nb-NO"/>
    </w:rPr>
  </w:style>
  <w:style w:type="character" w:customStyle="1" w:styleId="Heading6Char">
    <w:name w:val="Heading 6 Char"/>
    <w:basedOn w:val="DefaultParagraphFont"/>
    <w:link w:val="Heading6"/>
    <w:uiPriority w:val="9"/>
    <w:semiHidden/>
    <w:rsid w:val="00D803DC"/>
    <w:rPr>
      <w:rFonts w:asciiTheme="majorHAnsi" w:eastAsiaTheme="majorEastAsia" w:hAnsiTheme="majorHAnsi" w:cstheme="majorBidi"/>
      <w:color w:val="1F3763" w:themeColor="accent1" w:themeShade="7F"/>
      <w:sz w:val="24"/>
      <w:lang w:val="nb-NO"/>
    </w:rPr>
  </w:style>
  <w:style w:type="character" w:customStyle="1" w:styleId="Heading7Char">
    <w:name w:val="Heading 7 Char"/>
    <w:basedOn w:val="DefaultParagraphFont"/>
    <w:link w:val="Heading7"/>
    <w:uiPriority w:val="9"/>
    <w:semiHidden/>
    <w:rsid w:val="00D803DC"/>
    <w:rPr>
      <w:rFonts w:asciiTheme="majorHAnsi" w:eastAsiaTheme="majorEastAsia" w:hAnsiTheme="majorHAnsi" w:cstheme="majorBidi"/>
      <w:i/>
      <w:iCs/>
      <w:color w:val="1F3763" w:themeColor="accent1" w:themeShade="7F"/>
      <w:sz w:val="24"/>
      <w:lang w:val="nb-NO"/>
    </w:rPr>
  </w:style>
  <w:style w:type="character" w:customStyle="1" w:styleId="Heading8Char">
    <w:name w:val="Heading 8 Char"/>
    <w:basedOn w:val="DefaultParagraphFont"/>
    <w:link w:val="Heading8"/>
    <w:uiPriority w:val="9"/>
    <w:semiHidden/>
    <w:rsid w:val="00D803DC"/>
    <w:rPr>
      <w:rFonts w:asciiTheme="majorHAnsi" w:eastAsiaTheme="majorEastAsia" w:hAnsiTheme="majorHAnsi" w:cstheme="majorBidi"/>
      <w:color w:val="272727" w:themeColor="text1" w:themeTint="D8"/>
      <w:sz w:val="21"/>
      <w:szCs w:val="21"/>
      <w:lang w:val="nb-NO"/>
    </w:rPr>
  </w:style>
  <w:style w:type="character" w:customStyle="1" w:styleId="Heading9Char">
    <w:name w:val="Heading 9 Char"/>
    <w:basedOn w:val="DefaultParagraphFont"/>
    <w:link w:val="Heading9"/>
    <w:uiPriority w:val="9"/>
    <w:semiHidden/>
    <w:rsid w:val="00D803DC"/>
    <w:rPr>
      <w:rFonts w:asciiTheme="majorHAnsi" w:eastAsiaTheme="majorEastAsia" w:hAnsiTheme="majorHAnsi" w:cstheme="majorBidi"/>
      <w:i/>
      <w:iCs/>
      <w:color w:val="272727" w:themeColor="text1" w:themeTint="D8"/>
      <w:sz w:val="21"/>
      <w:szCs w:val="21"/>
      <w:lang w:val="nb-NO"/>
    </w:rPr>
  </w:style>
  <w:style w:type="paragraph" w:styleId="Caption">
    <w:name w:val="caption"/>
    <w:basedOn w:val="Normal"/>
    <w:next w:val="Normal"/>
    <w:uiPriority w:val="35"/>
    <w:unhideWhenUsed/>
    <w:qFormat/>
    <w:rsid w:val="00222D67"/>
    <w:pPr>
      <w:spacing w:line="240" w:lineRule="auto"/>
    </w:pPr>
    <w:rPr>
      <w:i/>
      <w:iCs/>
      <w:color w:val="44546A" w:themeColor="text2"/>
      <w:sz w:val="18"/>
      <w:szCs w:val="18"/>
    </w:rPr>
  </w:style>
  <w:style w:type="character" w:styleId="PlaceholderText">
    <w:name w:val="Placeholder Text"/>
    <w:basedOn w:val="DefaultParagraphFont"/>
    <w:uiPriority w:val="99"/>
    <w:semiHidden/>
    <w:rsid w:val="00B835DD"/>
    <w:rPr>
      <w:color w:val="808080"/>
    </w:rPr>
  </w:style>
  <w:style w:type="table" w:styleId="TableGrid">
    <w:name w:val="Table Grid"/>
    <w:basedOn w:val="TableNormal"/>
    <w:uiPriority w:val="39"/>
    <w:rsid w:val="00B835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9443A"/>
    <w:pPr>
      <w:spacing w:after="0" w:line="480" w:lineRule="auto"/>
      <w:ind w:left="720" w:hanging="720"/>
    </w:pPr>
  </w:style>
  <w:style w:type="paragraph" w:styleId="Header">
    <w:name w:val="header"/>
    <w:basedOn w:val="Normal"/>
    <w:link w:val="HeaderChar"/>
    <w:uiPriority w:val="99"/>
    <w:unhideWhenUsed/>
    <w:rsid w:val="00D622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2F0"/>
    <w:rPr>
      <w:rFonts w:ascii="Times New Roman" w:hAnsi="Times New Roman"/>
      <w:sz w:val="24"/>
      <w:lang w:val="nb-NO"/>
    </w:rPr>
  </w:style>
  <w:style w:type="paragraph" w:styleId="Footer">
    <w:name w:val="footer"/>
    <w:basedOn w:val="Normal"/>
    <w:link w:val="FooterChar"/>
    <w:uiPriority w:val="99"/>
    <w:unhideWhenUsed/>
    <w:rsid w:val="00D622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2F0"/>
    <w:rPr>
      <w:rFonts w:ascii="Times New Roman" w:hAnsi="Times New Roman"/>
      <w:sz w:val="24"/>
      <w:lang w:val="nb-NO"/>
    </w:rPr>
  </w:style>
  <w:style w:type="paragraph" w:styleId="ListParagraph">
    <w:name w:val="List Paragraph"/>
    <w:basedOn w:val="Normal"/>
    <w:uiPriority w:val="34"/>
    <w:qFormat/>
    <w:rsid w:val="00BD66D4"/>
    <w:pPr>
      <w:ind w:left="720"/>
      <w:contextualSpacing/>
    </w:pPr>
  </w:style>
  <w:style w:type="paragraph" w:styleId="TOCHeading">
    <w:name w:val="TOC Heading"/>
    <w:basedOn w:val="Heading1"/>
    <w:next w:val="Normal"/>
    <w:uiPriority w:val="39"/>
    <w:unhideWhenUsed/>
    <w:qFormat/>
    <w:rsid w:val="009D32AF"/>
    <w:pPr>
      <w:numPr>
        <w:numId w:val="0"/>
      </w:numPr>
      <w:spacing w:line="259" w:lineRule="auto"/>
      <w:outlineLvl w:val="9"/>
    </w:pPr>
    <w:rPr>
      <w:sz w:val="32"/>
      <w:lang w:val="en-US"/>
    </w:rPr>
  </w:style>
  <w:style w:type="paragraph" w:styleId="TOC1">
    <w:name w:val="toc 1"/>
    <w:basedOn w:val="Normal"/>
    <w:next w:val="Normal"/>
    <w:autoRedefine/>
    <w:uiPriority w:val="39"/>
    <w:unhideWhenUsed/>
    <w:rsid w:val="009D32AF"/>
    <w:pPr>
      <w:spacing w:after="100"/>
    </w:pPr>
  </w:style>
  <w:style w:type="paragraph" w:styleId="TOC2">
    <w:name w:val="toc 2"/>
    <w:basedOn w:val="Normal"/>
    <w:next w:val="Normal"/>
    <w:autoRedefine/>
    <w:uiPriority w:val="39"/>
    <w:unhideWhenUsed/>
    <w:rsid w:val="009D32AF"/>
    <w:pPr>
      <w:spacing w:after="100"/>
      <w:ind w:left="240"/>
    </w:pPr>
  </w:style>
  <w:style w:type="paragraph" w:styleId="TOC3">
    <w:name w:val="toc 3"/>
    <w:basedOn w:val="Normal"/>
    <w:next w:val="Normal"/>
    <w:autoRedefine/>
    <w:uiPriority w:val="39"/>
    <w:unhideWhenUsed/>
    <w:rsid w:val="009D32AF"/>
    <w:pPr>
      <w:spacing w:after="100"/>
      <w:ind w:left="480"/>
    </w:pPr>
  </w:style>
  <w:style w:type="character" w:styleId="Hyperlink">
    <w:name w:val="Hyperlink"/>
    <w:basedOn w:val="DefaultParagraphFont"/>
    <w:uiPriority w:val="99"/>
    <w:unhideWhenUsed/>
    <w:rsid w:val="009D32AF"/>
    <w:rPr>
      <w:color w:val="0563C1" w:themeColor="hyperlink"/>
      <w:u w:val="single"/>
    </w:rPr>
  </w:style>
  <w:style w:type="paragraph" w:styleId="ListBullet">
    <w:name w:val="List Bullet"/>
    <w:basedOn w:val="Normal"/>
    <w:uiPriority w:val="99"/>
    <w:unhideWhenUsed/>
    <w:rsid w:val="00C20FCC"/>
    <w:pPr>
      <w:numPr>
        <w:numId w:val="10"/>
      </w:numPr>
      <w:contextualSpacing/>
    </w:pPr>
  </w:style>
  <w:style w:type="character" w:styleId="CommentReference">
    <w:name w:val="annotation reference"/>
    <w:basedOn w:val="DefaultParagraphFont"/>
    <w:uiPriority w:val="99"/>
    <w:semiHidden/>
    <w:unhideWhenUsed/>
    <w:rsid w:val="00500A79"/>
    <w:rPr>
      <w:sz w:val="16"/>
      <w:szCs w:val="16"/>
    </w:rPr>
  </w:style>
  <w:style w:type="paragraph" w:styleId="CommentText">
    <w:name w:val="annotation text"/>
    <w:basedOn w:val="Normal"/>
    <w:link w:val="CommentTextChar"/>
    <w:uiPriority w:val="99"/>
    <w:unhideWhenUsed/>
    <w:rsid w:val="00500A79"/>
    <w:pPr>
      <w:spacing w:line="240" w:lineRule="auto"/>
    </w:pPr>
    <w:rPr>
      <w:sz w:val="20"/>
      <w:szCs w:val="20"/>
    </w:rPr>
  </w:style>
  <w:style w:type="character" w:customStyle="1" w:styleId="CommentTextChar">
    <w:name w:val="Comment Text Char"/>
    <w:basedOn w:val="DefaultParagraphFont"/>
    <w:link w:val="CommentText"/>
    <w:uiPriority w:val="99"/>
    <w:rsid w:val="00500A79"/>
    <w:rPr>
      <w:rFonts w:ascii="Times New Roman" w:hAnsi="Times New Roman"/>
      <w:sz w:val="20"/>
      <w:szCs w:val="20"/>
      <w:lang w:val="nb-NO"/>
    </w:rPr>
  </w:style>
  <w:style w:type="paragraph" w:styleId="CommentSubject">
    <w:name w:val="annotation subject"/>
    <w:basedOn w:val="CommentText"/>
    <w:next w:val="CommentText"/>
    <w:link w:val="CommentSubjectChar"/>
    <w:uiPriority w:val="99"/>
    <w:semiHidden/>
    <w:unhideWhenUsed/>
    <w:rsid w:val="00500A79"/>
    <w:rPr>
      <w:b/>
      <w:bCs/>
    </w:rPr>
  </w:style>
  <w:style w:type="character" w:customStyle="1" w:styleId="CommentSubjectChar">
    <w:name w:val="Comment Subject Char"/>
    <w:basedOn w:val="CommentTextChar"/>
    <w:link w:val="CommentSubject"/>
    <w:uiPriority w:val="99"/>
    <w:semiHidden/>
    <w:rsid w:val="00500A79"/>
    <w:rPr>
      <w:rFonts w:ascii="Times New Roman" w:hAnsi="Times New Roman"/>
      <w:b/>
      <w:bCs/>
      <w:sz w:val="20"/>
      <w:szCs w:val="20"/>
      <w:lang w:val="nb-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678222">
      <w:bodyDiv w:val="1"/>
      <w:marLeft w:val="0"/>
      <w:marRight w:val="0"/>
      <w:marTop w:val="0"/>
      <w:marBottom w:val="0"/>
      <w:divBdr>
        <w:top w:val="none" w:sz="0" w:space="0" w:color="auto"/>
        <w:left w:val="none" w:sz="0" w:space="0" w:color="auto"/>
        <w:bottom w:val="none" w:sz="0" w:space="0" w:color="auto"/>
        <w:right w:val="none" w:sz="0" w:space="0" w:color="auto"/>
      </w:divBdr>
    </w:div>
    <w:div w:id="540677358">
      <w:bodyDiv w:val="1"/>
      <w:marLeft w:val="0"/>
      <w:marRight w:val="0"/>
      <w:marTop w:val="0"/>
      <w:marBottom w:val="0"/>
      <w:divBdr>
        <w:top w:val="none" w:sz="0" w:space="0" w:color="auto"/>
        <w:left w:val="none" w:sz="0" w:space="0" w:color="auto"/>
        <w:bottom w:val="none" w:sz="0" w:space="0" w:color="auto"/>
        <w:right w:val="none" w:sz="0" w:space="0" w:color="auto"/>
      </w:divBdr>
    </w:div>
    <w:div w:id="1173448207">
      <w:bodyDiv w:val="1"/>
      <w:marLeft w:val="0"/>
      <w:marRight w:val="0"/>
      <w:marTop w:val="0"/>
      <w:marBottom w:val="0"/>
      <w:divBdr>
        <w:top w:val="none" w:sz="0" w:space="0" w:color="auto"/>
        <w:left w:val="none" w:sz="0" w:space="0" w:color="auto"/>
        <w:bottom w:val="none" w:sz="0" w:space="0" w:color="auto"/>
        <w:right w:val="none" w:sz="0" w:space="0" w:color="auto"/>
      </w:divBdr>
    </w:div>
    <w:div w:id="1218513846">
      <w:bodyDiv w:val="1"/>
      <w:marLeft w:val="0"/>
      <w:marRight w:val="0"/>
      <w:marTop w:val="0"/>
      <w:marBottom w:val="0"/>
      <w:divBdr>
        <w:top w:val="none" w:sz="0" w:space="0" w:color="auto"/>
        <w:left w:val="none" w:sz="0" w:space="0" w:color="auto"/>
        <w:bottom w:val="none" w:sz="0" w:space="0" w:color="auto"/>
        <w:right w:val="none" w:sz="0" w:space="0" w:color="auto"/>
      </w:divBdr>
    </w:div>
    <w:div w:id="1414813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oleObject" Target="embeddings/oleObject1.bin"/><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omments" Target="comment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F9515-271F-4B76-ADA2-EC83B801F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22244</TotalTime>
  <Pages>128</Pages>
  <Words>91255</Words>
  <Characters>520156</Characters>
  <Application>Microsoft Office Word</Application>
  <DocSecurity>0</DocSecurity>
  <Lines>4334</Lines>
  <Paragraphs>1220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Lie</dc:creator>
  <cp:keywords/>
  <dc:description/>
  <cp:lastModifiedBy>Jacob Lie</cp:lastModifiedBy>
  <cp:revision>3159</cp:revision>
  <dcterms:created xsi:type="dcterms:W3CDTF">2022-04-09T15:31:00Z</dcterms:created>
  <dcterms:modified xsi:type="dcterms:W3CDTF">2022-05-12T15:06:00Z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zotero-version="6.0.7"&gt;&lt;session id="tw6BZGoI"/&gt;&lt;style id="http://www.zotero.org/styles/apa" locale="en-US" hasBibliography="1" bibliographyStyleHasBeenSet="1"/&gt;&lt;prefs&gt;&lt;pref name="fieldType" value="Field"/&gt;&lt;pref name="automaticJourna</vt:lpwstr>
  </property>
  <property fmtid="{D5CDD505-2E9C-101B-9397-08002B2CF9AE}" pid="3" name="ZOTERO_PREF_2">
    <vt:lpwstr>lAbbreviations" value="true"/&gt;&lt;/prefs&gt;&lt;/data&gt;</vt:lpwstr>
  </property>
</Properties>
</file>